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tbl>
      <w:tblPr>
        <w:tblW w:w="0" w:type="auto"/>
        <w:tblInd w:w="-459" w:type="dxa"/>
        <w:tblLayout w:type="fixed"/>
        <w:tblLook w:val="0000" w:firstRow="0" w:lastRow="0" w:firstColumn="0" w:lastColumn="0" w:noHBand="0" w:noVBand="0"/>
      </w:tblPr>
      <w:tblGrid>
        <w:gridCol w:w="10290"/>
      </w:tblGrid>
      <w:tr w:rsidR="00DE76CC" w:rsidRPr="00E414C3" w14:paraId="44DE9FCA" w14:textId="77777777" w:rsidTr="009D536B">
        <w:trPr>
          <w:cantSplit/>
          <w:trHeight w:hRule="exact" w:val="567"/>
        </w:trPr>
        <w:tc>
          <w:tcPr>
            <w:tcW w:w="10290" w:type="dxa"/>
          </w:tcPr>
          <w:p w14:paraId="419C4694" w14:textId="77777777" w:rsidR="00DE76CC" w:rsidRPr="00E414C3" w:rsidRDefault="00536736" w:rsidP="000D4063">
            <w:pPr>
              <w:snapToGrid w:val="0"/>
              <w:jc w:val="center"/>
              <w:rPr>
                <w:rFonts w:cs="Arial"/>
              </w:rPr>
            </w:pPr>
            <w:r>
              <w:rPr>
                <w:rFonts w:cs="Arial"/>
                <w:noProof/>
              </w:rPr>
              <w:pict w14:anchorId="4135228D">
                <v:rect id="Rectangle_x0020_2" o:spid="_x0000_s1026" style="position:absolute;left:0;text-align:left;margin-left:175.1pt;margin-top:-41.95pt;width:146.7pt;height:150.8pt;z-index:-251650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" fillcolor="#03346f" stroked="f"/>
              </w:pict>
            </w:r>
          </w:p>
          <w:p w14:paraId="234C6580" w14:textId="77777777" w:rsidR="00DE76CC" w:rsidRPr="00E414C3" w:rsidRDefault="00DE76CC" w:rsidP="000D4063">
            <w:pPr>
              <w:rPr>
                <w:rFonts w:cs="Arial"/>
              </w:rPr>
            </w:pPr>
          </w:p>
        </w:tc>
      </w:tr>
      <w:tr w:rsidR="00DE76CC" w:rsidRPr="00E414C3" w14:paraId="20DCBEFA" w14:textId="77777777" w:rsidTr="009D536B">
        <w:trPr>
          <w:cantSplit/>
          <w:trHeight w:hRule="exact" w:val="1412"/>
        </w:trPr>
        <w:tc>
          <w:tcPr>
            <w:tcW w:w="10290" w:type="dxa"/>
          </w:tcPr>
          <w:p w14:paraId="2BA4DC61" w14:textId="77777777" w:rsidR="00DE76CC" w:rsidRPr="00D4095C" w:rsidRDefault="00DE76CC" w:rsidP="000D4063">
            <w:pPr>
              <w:snapToGrid w:val="0"/>
              <w:jc w:val="center"/>
              <w:rPr>
                <w:rFonts w:cs="Arial"/>
                <w:color w:val="17365D"/>
              </w:rPr>
            </w:pPr>
          </w:p>
          <w:p w14:paraId="6EA74077" w14:textId="77777777" w:rsidR="00DE76CC" w:rsidRPr="00DE342F" w:rsidRDefault="00DE76CC" w:rsidP="000D4063">
            <w:pPr>
              <w:snapToGrid w:val="0"/>
              <w:jc w:val="center"/>
              <w:rPr>
                <w:rFonts w:cs="Arial"/>
                <w:b/>
                <w:color w:val="FFFFFF"/>
                <w:sz w:val="56"/>
                <w:szCs w:val="56"/>
              </w:rPr>
            </w:pPr>
            <w:r w:rsidRPr="00DE342F">
              <w:rPr>
                <w:rFonts w:cs="Arial"/>
                <w:b/>
                <w:color w:val="FFFFFF"/>
                <w:sz w:val="56"/>
                <w:szCs w:val="56"/>
              </w:rPr>
              <w:t>Тема:</w:t>
            </w:r>
          </w:p>
          <w:p w14:paraId="2160FD29" w14:textId="77777777" w:rsidR="00DE76CC" w:rsidRPr="00D4095C" w:rsidRDefault="00DE76CC" w:rsidP="000D4063">
            <w:pPr>
              <w:snapToGrid w:val="0"/>
              <w:jc w:val="center"/>
              <w:rPr>
                <w:rFonts w:cs="Arial"/>
                <w:b/>
                <w:color w:val="17365D"/>
              </w:rPr>
            </w:pPr>
          </w:p>
        </w:tc>
      </w:tr>
      <w:tr w:rsidR="00DE76CC" w:rsidRPr="00891EB3" w14:paraId="75FF46F6" w14:textId="77777777" w:rsidTr="00DE76CC">
        <w:trPr>
          <w:cantSplit/>
          <w:trHeight w:hRule="exact" w:val="2266"/>
        </w:trPr>
        <w:tc>
          <w:tcPr>
            <w:tcW w:w="10290" w:type="dxa"/>
            <w:vAlign w:val="center"/>
          </w:tcPr>
          <w:p w14:paraId="4F972F52" w14:textId="77777777" w:rsidR="00DE76CC" w:rsidRPr="00B83AB4" w:rsidRDefault="00F00B70" w:rsidP="000D4063">
            <w:pPr>
              <w:snapToGrid w:val="0"/>
              <w:jc w:val="center"/>
              <w:rPr>
                <w:rFonts w:cs="Arial"/>
                <w:b/>
                <w:bCs/>
                <w:color w:val="003CB4"/>
                <w:sz w:val="48"/>
                <w:szCs w:val="48"/>
              </w:rPr>
            </w:pPr>
            <w:r w:rsidRPr="00F00B70">
              <w:rPr>
                <w:rFonts w:cs="Arial"/>
                <w:b/>
                <w:color w:val="003CB4"/>
                <w:sz w:val="48"/>
                <w:szCs w:val="48"/>
              </w:rPr>
              <w:t xml:space="preserve"> «</w:t>
            </w:r>
            <w:bookmarkStart w:id="0" w:name="_Toc210732239"/>
            <w:bookmarkStart w:id="1" w:name="_Toc210732368"/>
            <w:r w:rsidRPr="00F00B70">
              <w:rPr>
                <w:rFonts w:cs="Arial"/>
                <w:b/>
                <w:bCs/>
                <w:color w:val="003CB4"/>
                <w:sz w:val="48"/>
                <w:szCs w:val="48"/>
              </w:rPr>
              <w:t>Основы маркетинга и современная маркетинговая концепция</w:t>
            </w:r>
            <w:bookmarkEnd w:id="0"/>
            <w:bookmarkEnd w:id="1"/>
            <w:r w:rsidRPr="00F00B70">
              <w:rPr>
                <w:rFonts w:cs="Arial"/>
                <w:b/>
                <w:color w:val="003CB4"/>
                <w:sz w:val="48"/>
                <w:szCs w:val="48"/>
              </w:rPr>
              <w:t>»</w:t>
            </w:r>
          </w:p>
        </w:tc>
      </w:tr>
      <w:tr w:rsidR="00DE76CC" w:rsidRPr="00E414C3" w14:paraId="35A07A73" w14:textId="77777777" w:rsidTr="009D536B">
        <w:trPr>
          <w:cantSplit/>
          <w:trHeight w:val="9626"/>
        </w:trPr>
        <w:tc>
          <w:tcPr>
            <w:tcW w:w="10290" w:type="dxa"/>
            <w:vAlign w:val="center"/>
          </w:tcPr>
          <w:p w14:paraId="5D5233F7" w14:textId="77777777" w:rsidR="00DE76CC" w:rsidRPr="00E414C3" w:rsidRDefault="00536736" w:rsidP="000D4063">
            <w:pPr>
              <w:snapToGrid w:val="0"/>
              <w:rPr>
                <w:rFonts w:cs="Arial"/>
                <w:b/>
                <w:color w:val="000080"/>
              </w:rPr>
            </w:pPr>
            <w:r>
              <w:rPr>
                <w:noProof/>
              </w:rPr>
              <w:pict w14:anchorId="2E7B5523">
                <v:rect id="Rectangle_x0020_3" o:spid="_x0000_s1027" style="position:absolute;margin-left:-61.7pt;margin-top:358.15pt;width:603.85pt;height:34.2pt;z-index:-2516495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" fillcolor="#03346f">
                  <v:textbox>
                    <w:txbxContent>
                      <w:p w14:paraId="62626B1F" w14:textId="77777777" w:rsidR="00536736" w:rsidRPr="00DE76CC" w:rsidRDefault="00536736" w:rsidP="00DE76CC">
                        <w:pPr>
                          <w:jc w:val="center"/>
                          <w:rPr>
                            <w:b/>
                            <w:color w:val="FFFFFF" w:themeColor="background1"/>
                            <w:sz w:val="30"/>
                            <w:szCs w:val="30"/>
                          </w:rPr>
                        </w:pPr>
                        <w:r w:rsidRPr="00DE76CC">
                          <w:rPr>
                            <w:b/>
                            <w:color w:val="FFFFFF" w:themeColor="background1"/>
                            <w:sz w:val="30"/>
                            <w:szCs w:val="30"/>
                          </w:rPr>
                          <w:t xml:space="preserve">Конспект </w:t>
                        </w:r>
                        <w:proofErr w:type="spellStart"/>
                        <w:r w:rsidRPr="00DE76CC">
                          <w:rPr>
                            <w:b/>
                            <w:color w:val="FFFFFF" w:themeColor="background1"/>
                            <w:sz w:val="30"/>
                            <w:szCs w:val="30"/>
                          </w:rPr>
                          <w:t>видеолекции</w:t>
                        </w:r>
                        <w:proofErr w:type="spellEnd"/>
                      </w:p>
                      <w:p w14:paraId="74B462AB" w14:textId="77777777" w:rsidR="00536736" w:rsidRDefault="00536736"/>
                    </w:txbxContent>
                  </v:textbox>
                </v:rect>
              </w:pict>
            </w:r>
            <w:r w:rsidR="00DE76CC">
              <w:rPr>
                <w:noProof/>
              </w:rPr>
              <w:drawing>
                <wp:anchor distT="0" distB="0" distL="114300" distR="114300" simplePos="0" relativeHeight="251639296" behindDoc="1" locked="0" layoutInCell="1" allowOverlap="1" wp14:anchorId="4C7DF85B" wp14:editId="17AD9054">
                  <wp:simplePos x="0" y="0"/>
                  <wp:positionH relativeFrom="column">
                    <wp:posOffset>1788795</wp:posOffset>
                  </wp:positionH>
                  <wp:positionV relativeFrom="paragraph">
                    <wp:posOffset>4707255</wp:posOffset>
                  </wp:positionV>
                  <wp:extent cx="2777490" cy="1259205"/>
                  <wp:effectExtent l="0" t="0" r="0" b="0"/>
                  <wp:wrapNone/>
                  <wp:docPr id="4" name="Рисунок 4" descr="MBA_л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BA_лого"/>
                          <pic:cNvPicPr>
                            <a:picLocks noChangeAspect="1" noChangeArrowheads="1"/>
                          </pic:cNvPicPr>
                        </pic:nvPicPr>
                        <pic:blipFill>
                          <a:blip r:embed="rId8" cstate="print"/>
                          <a:srcRect/>
                          <a:stretch>
                            <a:fillRect/>
                          </a:stretch>
                        </pic:blipFill>
                        <pic:spPr bwMode="auto">
                          <a:xfrm>
                            <a:off x="0" y="0"/>
                            <a:ext cx="2777490" cy="1259205"/>
                          </a:xfrm>
                          <a:prstGeom prst="rect">
                            <a:avLst/>
                          </a:prstGeom>
                          <a:noFill/>
                          <a:ln w="9525">
                            <a:noFill/>
                            <a:miter lim="800000"/>
                            <a:headEnd/>
                            <a:tailEnd/>
                          </a:ln>
                        </pic:spPr>
                      </pic:pic>
                    </a:graphicData>
                  </a:graphic>
                </wp:anchor>
              </w:drawing>
            </w:r>
            <w:r w:rsidR="00DE76CC">
              <w:rPr>
                <w:rFonts w:cs="Arial"/>
                <w:b/>
                <w:noProof/>
                <w:color w:val="FFFFFF"/>
              </w:rPr>
              <w:drawing>
                <wp:anchor distT="0" distB="0" distL="114300" distR="114300" simplePos="0" relativeHeight="251640320" behindDoc="1" locked="0" layoutInCell="1" allowOverlap="1" wp14:anchorId="7886B51D" wp14:editId="62DF0821">
                  <wp:simplePos x="0" y="0"/>
                  <wp:positionH relativeFrom="column">
                    <wp:posOffset>-613410</wp:posOffset>
                  </wp:positionH>
                  <wp:positionV relativeFrom="paragraph">
                    <wp:posOffset>-7620</wp:posOffset>
                  </wp:positionV>
                  <wp:extent cx="7527290" cy="3837940"/>
                  <wp:effectExtent l="0" t="0" r="0" b="0"/>
                  <wp:wrapNone/>
                  <wp:docPr id="5" name="Рисунок 5" descr="кар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карта"/>
                          <pic:cNvPicPr>
                            <a:picLocks noChangeAspect="1" noChangeArrowheads="1"/>
                          </pic:cNvPicPr>
                        </pic:nvPicPr>
                        <pic:blipFill>
                          <a:blip r:embed="rId9" cstate="print"/>
                          <a:srcRect/>
                          <a:stretch>
                            <a:fillRect/>
                          </a:stretch>
                        </pic:blipFill>
                        <pic:spPr bwMode="auto">
                          <a:xfrm>
                            <a:off x="0" y="0"/>
                            <a:ext cx="7527290" cy="3837940"/>
                          </a:xfrm>
                          <a:prstGeom prst="rect">
                            <a:avLst/>
                          </a:prstGeom>
                          <a:noFill/>
                          <a:ln w="9525">
                            <a:noFill/>
                            <a:miter lim="800000"/>
                            <a:headEnd/>
                            <a:tailEnd/>
                          </a:ln>
                        </pic:spPr>
                      </pic:pic>
                    </a:graphicData>
                  </a:graphic>
                </wp:anchor>
              </w:drawing>
            </w:r>
          </w:p>
        </w:tc>
      </w:tr>
    </w:tbl>
    <w:p w14:paraId="688660F2" w14:textId="77777777" w:rsidR="009D536B" w:rsidRDefault="009D536B" w:rsidP="000D4063"/>
    <w:sdt>
      <w:sdtPr>
        <w:rPr>
          <w:rFonts w:ascii="Arial" w:eastAsia="Times New Roman" w:hAnsi="Arial" w:cs="Times New Roman"/>
          <w:b w:val="0"/>
          <w:bCs w:val="0"/>
          <w:color w:val="auto"/>
          <w:sz w:val="22"/>
          <w:szCs w:val="24"/>
          <w:lang w:eastAsia="ru-RU"/>
        </w:rPr>
        <w:id w:val="24634407"/>
        <w:docPartObj>
          <w:docPartGallery w:val="Table of Contents"/>
          <w:docPartUnique/>
        </w:docPartObj>
      </w:sdtPr>
      <w:sdtContent>
        <w:p w14:paraId="06421596" w14:textId="77777777" w:rsidR="00DE76CC" w:rsidRPr="00B83AB4" w:rsidRDefault="00F00B70" w:rsidP="000D4063">
          <w:pPr>
            <w:pStyle w:val="aa"/>
            <w:spacing w:before="0" w:line="360" w:lineRule="auto"/>
            <w:rPr>
              <w:rFonts w:ascii="Arial" w:hAnsi="Arial" w:cs="Arial"/>
              <w:color w:val="003CB4"/>
              <w:szCs w:val="24"/>
            </w:rPr>
          </w:pPr>
          <w:r w:rsidRPr="00F00B70">
            <w:rPr>
              <w:rFonts w:ascii="Arial" w:hAnsi="Arial" w:cs="Arial"/>
              <w:color w:val="003CB4"/>
              <w:szCs w:val="24"/>
            </w:rPr>
            <w:t>Оглавление</w:t>
          </w:r>
        </w:p>
        <w:p w14:paraId="3042BDA9" w14:textId="77777777" w:rsidR="001B283D" w:rsidRPr="00731398" w:rsidRDefault="001B283D" w:rsidP="000D4063">
          <w:pPr>
            <w:pStyle w:val="11"/>
            <w:tabs>
              <w:tab w:val="right" w:leader="dot" w:pos="9345"/>
            </w:tabs>
            <w:spacing w:after="0"/>
            <w:rPr>
              <w:rFonts w:cs="Arial"/>
              <w:sz w:val="24"/>
            </w:rPr>
          </w:pPr>
          <w:r w:rsidRPr="00731398">
            <w:rPr>
              <w:rFonts w:cs="Arial"/>
              <w:sz w:val="24"/>
            </w:rPr>
            <w:t>Введени</w:t>
          </w:r>
          <w:r w:rsidR="00814EB2" w:rsidRPr="00731398">
            <w:rPr>
              <w:rFonts w:cs="Arial"/>
              <w:sz w:val="24"/>
            </w:rPr>
            <w:t>е</w:t>
          </w:r>
          <w:r w:rsidRPr="00731398">
            <w:rPr>
              <w:rFonts w:cs="Arial"/>
              <w:sz w:val="24"/>
            </w:rPr>
            <w:t>……………………………………………………………………</w:t>
          </w:r>
          <w:r w:rsidR="00814EB2" w:rsidRPr="00731398">
            <w:rPr>
              <w:rFonts w:cs="Arial"/>
              <w:sz w:val="24"/>
            </w:rPr>
            <w:t>..</w:t>
          </w:r>
          <w:r w:rsidRPr="00731398">
            <w:rPr>
              <w:rFonts w:cs="Arial"/>
              <w:sz w:val="24"/>
            </w:rPr>
            <w:t>………………….4</w:t>
          </w:r>
        </w:p>
        <w:p w14:paraId="0B72CFA5" w14:textId="77777777" w:rsidR="009D536B" w:rsidRPr="00731398" w:rsidRDefault="00CE467E" w:rsidP="000D4063">
          <w:pPr>
            <w:pStyle w:val="11"/>
            <w:tabs>
              <w:tab w:val="right" w:leader="dot" w:pos="9345"/>
            </w:tabs>
            <w:spacing w:after="0"/>
            <w:rPr>
              <w:rFonts w:asciiTheme="minorHAnsi" w:eastAsiaTheme="minorEastAsia" w:hAnsiTheme="minorHAnsi" w:cstheme="minorBidi"/>
              <w:noProof/>
              <w:sz w:val="24"/>
            </w:rPr>
          </w:pPr>
          <w:r w:rsidRPr="00576FE1">
            <w:rPr>
              <w:rFonts w:cs="Arial"/>
              <w:sz w:val="24"/>
            </w:rPr>
            <w:fldChar w:fldCharType="begin"/>
          </w:r>
          <w:r w:rsidR="00DE76CC" w:rsidRPr="00731398">
            <w:rPr>
              <w:rFonts w:cs="Arial"/>
              <w:sz w:val="24"/>
            </w:rPr>
            <w:instrText xml:space="preserve"> TOC \o "1-3" \h \z \u </w:instrText>
          </w:r>
          <w:r w:rsidRPr="00576FE1">
            <w:rPr>
              <w:rFonts w:cs="Arial"/>
              <w:sz w:val="24"/>
            </w:rPr>
            <w:fldChar w:fldCharType="separate"/>
          </w:r>
          <w:hyperlink w:anchor="_Toc217107971" w:history="1">
            <w:r w:rsidR="00F00B70" w:rsidRPr="00F00B70">
              <w:rPr>
                <w:rStyle w:val="a9"/>
                <w:noProof/>
                <w:sz w:val="24"/>
              </w:rPr>
              <w:t>Раздел 1. Основные понятия маркетинга. Маркетинговая концепция</w:t>
            </w:r>
            <w:r w:rsidR="00F00B70" w:rsidRPr="00F00B70">
              <w:rPr>
                <w:noProof/>
                <w:webHidden/>
                <w:sz w:val="24"/>
              </w:rPr>
              <w:tab/>
            </w:r>
            <w:r w:rsidR="007F2522">
              <w:rPr>
                <w:noProof/>
                <w:webHidden/>
                <w:sz w:val="24"/>
              </w:rPr>
              <w:t>6</w:t>
            </w:r>
          </w:hyperlink>
        </w:p>
        <w:p w14:paraId="4E9498D9"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7972" w:history="1">
            <w:r w:rsidR="00F00B70" w:rsidRPr="00F00B70">
              <w:rPr>
                <w:rStyle w:val="a9"/>
                <w:noProof/>
                <w:sz w:val="24"/>
              </w:rPr>
              <w:t>1.1. Проблемы интерпретации понятия МАРКЕТИНГ</w:t>
            </w:r>
            <w:r w:rsidR="00F00B70" w:rsidRPr="00F00B70">
              <w:rPr>
                <w:noProof/>
                <w:webHidden/>
                <w:sz w:val="24"/>
              </w:rPr>
              <w:tab/>
            </w:r>
          </w:hyperlink>
          <w:r w:rsidR="007F2522">
            <w:rPr>
              <w:noProof/>
              <w:sz w:val="24"/>
            </w:rPr>
            <w:t>6</w:t>
          </w:r>
        </w:p>
        <w:p w14:paraId="35B8A79B"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7973" w:history="1">
            <w:r w:rsidR="00F00B70" w:rsidRPr="00F00B70">
              <w:rPr>
                <w:rStyle w:val="a9"/>
                <w:noProof/>
                <w:sz w:val="24"/>
              </w:rPr>
              <w:t>1.2. Используемые в маркетинге термины</w:t>
            </w:r>
            <w:r w:rsidR="00F00B70" w:rsidRPr="00F00B70">
              <w:rPr>
                <w:noProof/>
                <w:webHidden/>
                <w:sz w:val="24"/>
              </w:rPr>
              <w:tab/>
            </w:r>
            <w:r w:rsidR="00CE467E" w:rsidRPr="00F00B70">
              <w:rPr>
                <w:noProof/>
                <w:webHidden/>
                <w:sz w:val="24"/>
              </w:rPr>
              <w:fldChar w:fldCharType="begin"/>
            </w:r>
            <w:r w:rsidR="00F00B70" w:rsidRPr="00F00B70">
              <w:rPr>
                <w:noProof/>
                <w:webHidden/>
                <w:sz w:val="24"/>
              </w:rPr>
              <w:instrText xml:space="preserve"> PAGEREF _Toc217107973 \h </w:instrText>
            </w:r>
            <w:r w:rsidR="00CE467E" w:rsidRPr="00F00B70">
              <w:rPr>
                <w:noProof/>
                <w:webHidden/>
                <w:sz w:val="24"/>
              </w:rPr>
            </w:r>
            <w:r w:rsidR="00CE467E" w:rsidRPr="00F00B70">
              <w:rPr>
                <w:noProof/>
                <w:webHidden/>
                <w:sz w:val="24"/>
              </w:rPr>
              <w:fldChar w:fldCharType="separate"/>
            </w:r>
            <w:r w:rsidR="00F00B70" w:rsidRPr="00F00B70">
              <w:rPr>
                <w:noProof/>
                <w:webHidden/>
                <w:sz w:val="24"/>
              </w:rPr>
              <w:t>8</w:t>
            </w:r>
            <w:r w:rsidR="00CE467E" w:rsidRPr="00F00B70">
              <w:rPr>
                <w:noProof/>
                <w:webHidden/>
                <w:sz w:val="24"/>
              </w:rPr>
              <w:fldChar w:fldCharType="end"/>
            </w:r>
          </w:hyperlink>
        </w:p>
        <w:p w14:paraId="0802B8EF"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7975" w:history="1">
            <w:r w:rsidR="00F00B70" w:rsidRPr="00F00B70">
              <w:rPr>
                <w:rStyle w:val="a9"/>
                <w:noProof/>
                <w:sz w:val="24"/>
              </w:rPr>
              <w:t>1.3. Спрос. Цели маркетинга</w:t>
            </w:r>
            <w:r w:rsidR="00F00B70" w:rsidRPr="00F00B70">
              <w:rPr>
                <w:noProof/>
                <w:webHidden/>
                <w:sz w:val="24"/>
              </w:rPr>
              <w:tab/>
            </w:r>
            <w:r w:rsidR="00CE467E" w:rsidRPr="00F00B70">
              <w:rPr>
                <w:noProof/>
                <w:webHidden/>
                <w:sz w:val="24"/>
              </w:rPr>
              <w:fldChar w:fldCharType="begin"/>
            </w:r>
            <w:r w:rsidR="00F00B70" w:rsidRPr="00F00B70">
              <w:rPr>
                <w:noProof/>
                <w:webHidden/>
                <w:sz w:val="24"/>
              </w:rPr>
              <w:instrText xml:space="preserve"> PAGEREF _Toc217107975 \h </w:instrText>
            </w:r>
            <w:r w:rsidR="00CE467E" w:rsidRPr="00F00B70">
              <w:rPr>
                <w:noProof/>
                <w:webHidden/>
                <w:sz w:val="24"/>
              </w:rPr>
            </w:r>
            <w:r w:rsidR="00CE467E" w:rsidRPr="00F00B70">
              <w:rPr>
                <w:noProof/>
                <w:webHidden/>
                <w:sz w:val="24"/>
              </w:rPr>
              <w:fldChar w:fldCharType="separate"/>
            </w:r>
            <w:r w:rsidR="00F00B70" w:rsidRPr="00F00B70">
              <w:rPr>
                <w:noProof/>
                <w:webHidden/>
                <w:sz w:val="24"/>
              </w:rPr>
              <w:t>13</w:t>
            </w:r>
            <w:r w:rsidR="00CE467E" w:rsidRPr="00F00B70">
              <w:rPr>
                <w:noProof/>
                <w:webHidden/>
                <w:sz w:val="24"/>
              </w:rPr>
              <w:fldChar w:fldCharType="end"/>
            </w:r>
          </w:hyperlink>
        </w:p>
        <w:p w14:paraId="6B7D5135"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7978" w:history="1">
            <w:r w:rsidR="00F00B70" w:rsidRPr="00F00B70">
              <w:rPr>
                <w:rStyle w:val="a9"/>
                <w:noProof/>
                <w:sz w:val="24"/>
              </w:rPr>
              <w:t>1.4. Этапы маркетинга</w:t>
            </w:r>
            <w:r w:rsidR="00F00B70" w:rsidRPr="00F00B70">
              <w:rPr>
                <w:noProof/>
                <w:webHidden/>
                <w:sz w:val="24"/>
              </w:rPr>
              <w:tab/>
            </w:r>
            <w:r w:rsidR="00CE467E" w:rsidRPr="00F00B70">
              <w:rPr>
                <w:noProof/>
                <w:webHidden/>
                <w:sz w:val="24"/>
              </w:rPr>
              <w:fldChar w:fldCharType="begin"/>
            </w:r>
            <w:r w:rsidR="00F00B70" w:rsidRPr="00F00B70">
              <w:rPr>
                <w:noProof/>
                <w:webHidden/>
                <w:sz w:val="24"/>
              </w:rPr>
              <w:instrText xml:space="preserve"> PAGEREF _Toc217107978 \h </w:instrText>
            </w:r>
            <w:r w:rsidR="00CE467E" w:rsidRPr="00F00B70">
              <w:rPr>
                <w:noProof/>
                <w:webHidden/>
                <w:sz w:val="24"/>
              </w:rPr>
            </w:r>
            <w:r w:rsidR="00CE467E" w:rsidRPr="00F00B70">
              <w:rPr>
                <w:noProof/>
                <w:webHidden/>
                <w:sz w:val="24"/>
              </w:rPr>
              <w:fldChar w:fldCharType="separate"/>
            </w:r>
            <w:r w:rsidR="00F00B70" w:rsidRPr="00F00B70">
              <w:rPr>
                <w:noProof/>
                <w:webHidden/>
                <w:sz w:val="24"/>
              </w:rPr>
              <w:t>15</w:t>
            </w:r>
            <w:r w:rsidR="00CE467E" w:rsidRPr="00F00B70">
              <w:rPr>
                <w:noProof/>
                <w:webHidden/>
                <w:sz w:val="24"/>
              </w:rPr>
              <w:fldChar w:fldCharType="end"/>
            </w:r>
          </w:hyperlink>
        </w:p>
        <w:p w14:paraId="41A15AC9"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7980" w:history="1">
            <w:r w:rsidR="00F00B70" w:rsidRPr="00F00B70">
              <w:rPr>
                <w:rStyle w:val="a9"/>
                <w:noProof/>
                <w:sz w:val="24"/>
              </w:rPr>
              <w:t>1.5. Уровни маркетинга</w:t>
            </w:r>
            <w:r w:rsidR="00F00B70" w:rsidRPr="00F00B70">
              <w:rPr>
                <w:noProof/>
                <w:webHidden/>
                <w:sz w:val="24"/>
              </w:rPr>
              <w:tab/>
            </w:r>
            <w:r w:rsidR="00CE467E" w:rsidRPr="00F00B70">
              <w:rPr>
                <w:noProof/>
                <w:webHidden/>
                <w:sz w:val="24"/>
              </w:rPr>
              <w:fldChar w:fldCharType="begin"/>
            </w:r>
            <w:r w:rsidR="00F00B70" w:rsidRPr="00F00B70">
              <w:rPr>
                <w:noProof/>
                <w:webHidden/>
                <w:sz w:val="24"/>
              </w:rPr>
              <w:instrText xml:space="preserve"> PAGEREF _Toc217107980 \h </w:instrText>
            </w:r>
            <w:r w:rsidR="00CE467E" w:rsidRPr="00F00B70">
              <w:rPr>
                <w:noProof/>
                <w:webHidden/>
                <w:sz w:val="24"/>
              </w:rPr>
            </w:r>
            <w:r w:rsidR="00CE467E" w:rsidRPr="00F00B70">
              <w:rPr>
                <w:noProof/>
                <w:webHidden/>
                <w:sz w:val="24"/>
              </w:rPr>
              <w:fldChar w:fldCharType="separate"/>
            </w:r>
            <w:r w:rsidR="00F00B70" w:rsidRPr="00F00B70">
              <w:rPr>
                <w:noProof/>
                <w:webHidden/>
                <w:sz w:val="24"/>
              </w:rPr>
              <w:t>19</w:t>
            </w:r>
            <w:r w:rsidR="00CE467E" w:rsidRPr="00F00B70">
              <w:rPr>
                <w:noProof/>
                <w:webHidden/>
                <w:sz w:val="24"/>
              </w:rPr>
              <w:fldChar w:fldCharType="end"/>
            </w:r>
          </w:hyperlink>
        </w:p>
        <w:p w14:paraId="6624A6A9"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7982" w:history="1">
            <w:r w:rsidR="00F00B70" w:rsidRPr="00F00B70">
              <w:rPr>
                <w:rStyle w:val="a9"/>
                <w:noProof/>
                <w:sz w:val="24"/>
              </w:rPr>
              <w:t>1.6. Концепции маркетинговой деятельности организаций</w:t>
            </w:r>
            <w:r w:rsidR="00F00B70" w:rsidRPr="00F00B70">
              <w:rPr>
                <w:noProof/>
                <w:webHidden/>
                <w:sz w:val="24"/>
              </w:rPr>
              <w:tab/>
            </w:r>
          </w:hyperlink>
          <w:r w:rsidR="007F2522">
            <w:rPr>
              <w:noProof/>
              <w:sz w:val="24"/>
            </w:rPr>
            <w:t>20</w:t>
          </w:r>
        </w:p>
        <w:p w14:paraId="271A92D6"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7989" w:history="1">
            <w:r w:rsidR="00F00B70" w:rsidRPr="00F00B70">
              <w:rPr>
                <w:rStyle w:val="a9"/>
                <w:noProof/>
                <w:sz w:val="24"/>
              </w:rPr>
              <w:t>1.7. Маркетинговая философия</w:t>
            </w:r>
            <w:r w:rsidR="00F00B70" w:rsidRPr="00F00B70">
              <w:rPr>
                <w:noProof/>
                <w:webHidden/>
                <w:sz w:val="24"/>
              </w:rPr>
              <w:tab/>
            </w:r>
          </w:hyperlink>
          <w:r w:rsidR="007F2522">
            <w:rPr>
              <w:noProof/>
              <w:sz w:val="24"/>
            </w:rPr>
            <w:t>29</w:t>
          </w:r>
        </w:p>
        <w:p w14:paraId="417FF5BB"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7990" w:history="1">
            <w:r w:rsidR="00F00B70" w:rsidRPr="00F00B70">
              <w:rPr>
                <w:rStyle w:val="a9"/>
                <w:noProof/>
                <w:sz w:val="24"/>
              </w:rPr>
              <w:t>1.8. Подходы к маркетингу</w:t>
            </w:r>
            <w:r w:rsidR="00F00B70" w:rsidRPr="00F00B70">
              <w:rPr>
                <w:noProof/>
                <w:webHidden/>
                <w:sz w:val="24"/>
              </w:rPr>
              <w:tab/>
            </w:r>
          </w:hyperlink>
          <w:r w:rsidR="007F2522">
            <w:rPr>
              <w:noProof/>
              <w:sz w:val="24"/>
            </w:rPr>
            <w:t>32</w:t>
          </w:r>
        </w:p>
        <w:p w14:paraId="6502E68A"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7991" w:history="1">
            <w:r w:rsidR="00F00B70" w:rsidRPr="00F00B70">
              <w:rPr>
                <w:rStyle w:val="a9"/>
                <w:noProof/>
                <w:sz w:val="24"/>
              </w:rPr>
              <w:t>1.9. Начало развития маркетинговой концепции</w:t>
            </w:r>
            <w:r w:rsidR="00F00B70" w:rsidRPr="00F00B70">
              <w:rPr>
                <w:noProof/>
                <w:webHidden/>
                <w:sz w:val="24"/>
              </w:rPr>
              <w:tab/>
            </w:r>
          </w:hyperlink>
          <w:r w:rsidR="007F2522">
            <w:rPr>
              <w:noProof/>
              <w:sz w:val="24"/>
            </w:rPr>
            <w:t>33</w:t>
          </w:r>
        </w:p>
        <w:p w14:paraId="3B5333A5"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7992" w:history="1">
            <w:r w:rsidR="00F00B70" w:rsidRPr="00F00B70">
              <w:rPr>
                <w:rStyle w:val="a9"/>
                <w:noProof/>
                <w:sz w:val="24"/>
              </w:rPr>
              <w:t>1.10. Факторы актуальности маркетинга</w:t>
            </w:r>
            <w:r w:rsidR="00F00B70" w:rsidRPr="00F00B70">
              <w:rPr>
                <w:noProof/>
                <w:webHidden/>
                <w:sz w:val="24"/>
              </w:rPr>
              <w:tab/>
            </w:r>
            <w:r w:rsidR="007F2522">
              <w:rPr>
                <w:noProof/>
                <w:webHidden/>
                <w:sz w:val="24"/>
              </w:rPr>
              <w:t>34</w:t>
            </w:r>
          </w:hyperlink>
        </w:p>
        <w:p w14:paraId="01F10FEC"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7994" w:history="1">
            <w:r w:rsidR="00F00B70" w:rsidRPr="00F00B70">
              <w:rPr>
                <w:rStyle w:val="a9"/>
                <w:noProof/>
                <w:sz w:val="24"/>
              </w:rPr>
              <w:t>1.11. Организационный маркетинг</w:t>
            </w:r>
            <w:r w:rsidR="00F00B70" w:rsidRPr="00F00B70">
              <w:rPr>
                <w:noProof/>
                <w:webHidden/>
                <w:sz w:val="24"/>
              </w:rPr>
              <w:tab/>
            </w:r>
          </w:hyperlink>
          <w:r w:rsidR="007F2522">
            <w:rPr>
              <w:noProof/>
              <w:sz w:val="24"/>
            </w:rPr>
            <w:t>35</w:t>
          </w:r>
        </w:p>
        <w:p w14:paraId="17FC6F15"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7995" w:history="1">
            <w:r w:rsidR="00F00B70" w:rsidRPr="00F00B70">
              <w:rPr>
                <w:rStyle w:val="a9"/>
                <w:noProof/>
                <w:sz w:val="24"/>
              </w:rPr>
              <w:t>1.12. Философия бизнеса, ориентированная на продажи компании</w:t>
            </w:r>
            <w:r w:rsidR="00F00B70" w:rsidRPr="00F00B70">
              <w:rPr>
                <w:noProof/>
                <w:webHidden/>
                <w:sz w:val="24"/>
              </w:rPr>
              <w:tab/>
            </w:r>
          </w:hyperlink>
          <w:r w:rsidR="007F2522">
            <w:rPr>
              <w:noProof/>
              <w:sz w:val="24"/>
            </w:rPr>
            <w:t>36</w:t>
          </w:r>
        </w:p>
        <w:p w14:paraId="4A3E41C3"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7996" w:history="1">
            <w:r w:rsidR="00F00B70" w:rsidRPr="00F00B70">
              <w:rPr>
                <w:rStyle w:val="a9"/>
                <w:noProof/>
                <w:sz w:val="24"/>
              </w:rPr>
              <w:t>1.13. Современная концепция маркетинга</w:t>
            </w:r>
            <w:r w:rsidR="00F00B70" w:rsidRPr="00F00B70">
              <w:rPr>
                <w:noProof/>
                <w:webHidden/>
                <w:sz w:val="24"/>
              </w:rPr>
              <w:tab/>
            </w:r>
          </w:hyperlink>
          <w:r w:rsidR="007F2522">
            <w:rPr>
              <w:noProof/>
              <w:sz w:val="24"/>
            </w:rPr>
            <w:t>37</w:t>
          </w:r>
        </w:p>
        <w:p w14:paraId="516DAB1C"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7999" w:history="1">
            <w:r w:rsidR="00F00B70" w:rsidRPr="00F00B70">
              <w:rPr>
                <w:rStyle w:val="a9"/>
                <w:noProof/>
                <w:sz w:val="24"/>
              </w:rPr>
              <w:t>1.14. Маркетинговая концепция и технологии маркетинга</w:t>
            </w:r>
            <w:r w:rsidR="00F00B70" w:rsidRPr="00F00B70">
              <w:rPr>
                <w:noProof/>
                <w:webHidden/>
                <w:sz w:val="24"/>
              </w:rPr>
              <w:tab/>
            </w:r>
          </w:hyperlink>
          <w:r w:rsidR="007F2522">
            <w:rPr>
              <w:noProof/>
              <w:sz w:val="24"/>
            </w:rPr>
            <w:t>45</w:t>
          </w:r>
        </w:p>
        <w:p w14:paraId="774A1FC5"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8003" w:history="1">
            <w:r w:rsidR="00F00B70" w:rsidRPr="00F00B70">
              <w:rPr>
                <w:rStyle w:val="a9"/>
                <w:noProof/>
                <w:sz w:val="24"/>
              </w:rPr>
              <w:t>1.15. Информационные технологии и маркетинг</w:t>
            </w:r>
            <w:r w:rsidR="00F00B70" w:rsidRPr="00F00B70">
              <w:rPr>
                <w:noProof/>
                <w:webHidden/>
                <w:sz w:val="24"/>
              </w:rPr>
              <w:tab/>
            </w:r>
          </w:hyperlink>
          <w:r w:rsidR="007F2522">
            <w:rPr>
              <w:noProof/>
              <w:sz w:val="24"/>
            </w:rPr>
            <w:t>49</w:t>
          </w:r>
        </w:p>
        <w:p w14:paraId="71B1B728"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8004" w:history="1">
            <w:r w:rsidR="00F00B70" w:rsidRPr="00F00B70">
              <w:rPr>
                <w:rStyle w:val="a9"/>
                <w:noProof/>
                <w:sz w:val="24"/>
              </w:rPr>
              <w:t>1.15.1. Усложнение системы маркетинга</w:t>
            </w:r>
            <w:r w:rsidR="00F00B70" w:rsidRPr="00F00B70">
              <w:rPr>
                <w:noProof/>
                <w:webHidden/>
                <w:sz w:val="24"/>
              </w:rPr>
              <w:tab/>
            </w:r>
          </w:hyperlink>
          <w:r w:rsidR="007F2522">
            <w:rPr>
              <w:noProof/>
              <w:sz w:val="24"/>
            </w:rPr>
            <w:t>50</w:t>
          </w:r>
        </w:p>
        <w:p w14:paraId="49CC7DA1"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8009" w:history="1">
            <w:r w:rsidR="00F00B70" w:rsidRPr="00F00B70">
              <w:rPr>
                <w:rStyle w:val="a9"/>
                <w:noProof/>
                <w:sz w:val="24"/>
              </w:rPr>
              <w:t>1.15.2. Конкурентный маркетинг</w:t>
            </w:r>
            <w:r w:rsidR="00F00B70" w:rsidRPr="00F00B70">
              <w:rPr>
                <w:noProof/>
                <w:webHidden/>
                <w:sz w:val="24"/>
              </w:rPr>
              <w:tab/>
            </w:r>
          </w:hyperlink>
          <w:r w:rsidR="007F2522">
            <w:rPr>
              <w:noProof/>
              <w:sz w:val="24"/>
            </w:rPr>
            <w:t>55</w:t>
          </w:r>
        </w:p>
        <w:p w14:paraId="44FC6C52"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8010" w:history="1">
            <w:r w:rsidR="00F00B70" w:rsidRPr="00F00B70">
              <w:rPr>
                <w:rStyle w:val="a9"/>
                <w:noProof/>
                <w:sz w:val="24"/>
              </w:rPr>
              <w:t>1.15.3. Международный маркетинг</w:t>
            </w:r>
            <w:r w:rsidR="00F00B70" w:rsidRPr="00F00B70">
              <w:rPr>
                <w:noProof/>
                <w:webHidden/>
                <w:sz w:val="24"/>
              </w:rPr>
              <w:tab/>
            </w:r>
          </w:hyperlink>
          <w:r w:rsidR="007F2522">
            <w:rPr>
              <w:noProof/>
              <w:sz w:val="24"/>
            </w:rPr>
            <w:t>57</w:t>
          </w:r>
        </w:p>
        <w:p w14:paraId="22D44FAC"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8012" w:history="1">
            <w:r w:rsidR="00F00B70" w:rsidRPr="00F00B70">
              <w:rPr>
                <w:rStyle w:val="a9"/>
                <w:noProof/>
                <w:sz w:val="24"/>
              </w:rPr>
              <w:t>1.15.4. Управленческий маркетинг должен показать свою рентабельность</w:t>
            </w:r>
            <w:r w:rsidR="00F00B70" w:rsidRPr="00F00B70">
              <w:rPr>
                <w:noProof/>
                <w:webHidden/>
                <w:sz w:val="24"/>
              </w:rPr>
              <w:tab/>
            </w:r>
          </w:hyperlink>
          <w:r w:rsidR="007F2522">
            <w:rPr>
              <w:noProof/>
              <w:sz w:val="24"/>
            </w:rPr>
            <w:t>61</w:t>
          </w:r>
        </w:p>
        <w:p w14:paraId="460130B5"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8013" w:history="1">
            <w:r w:rsidR="00F00B70" w:rsidRPr="00F00B70">
              <w:rPr>
                <w:rStyle w:val="a9"/>
                <w:noProof/>
                <w:sz w:val="24"/>
              </w:rPr>
              <w:t>1.16. Недостатки традиционного маркетинга. Маркетинговая и рыночная ориентация</w:t>
            </w:r>
            <w:r w:rsidR="00F00B70" w:rsidRPr="00F00B70">
              <w:rPr>
                <w:noProof/>
                <w:webHidden/>
                <w:sz w:val="24"/>
              </w:rPr>
              <w:tab/>
            </w:r>
          </w:hyperlink>
          <w:r w:rsidR="007F2522">
            <w:rPr>
              <w:noProof/>
              <w:sz w:val="24"/>
            </w:rPr>
            <w:t>61</w:t>
          </w:r>
        </w:p>
        <w:p w14:paraId="36B66493"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8020" w:history="1">
            <w:r w:rsidR="00F00B70" w:rsidRPr="00F00B70">
              <w:rPr>
                <w:rStyle w:val="a9"/>
                <w:noProof/>
                <w:sz w:val="24"/>
              </w:rPr>
              <w:t>1.17. Новая организация маркетинга</w:t>
            </w:r>
            <w:r w:rsidR="00F00B70" w:rsidRPr="00F00B70">
              <w:rPr>
                <w:noProof/>
                <w:webHidden/>
                <w:sz w:val="24"/>
              </w:rPr>
              <w:tab/>
            </w:r>
          </w:hyperlink>
          <w:r w:rsidR="007F2522">
            <w:rPr>
              <w:noProof/>
              <w:sz w:val="24"/>
            </w:rPr>
            <w:t>69</w:t>
          </w:r>
        </w:p>
        <w:p w14:paraId="0E3D268F"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8023" w:history="1">
            <w:r w:rsidR="00F00B70" w:rsidRPr="00F00B70">
              <w:rPr>
                <w:rStyle w:val="a9"/>
                <w:noProof/>
                <w:sz w:val="24"/>
              </w:rPr>
              <w:t>1.18. Социально-этичный маркетинг</w:t>
            </w:r>
            <w:r w:rsidR="00F00B70" w:rsidRPr="00F00B70">
              <w:rPr>
                <w:noProof/>
                <w:webHidden/>
                <w:sz w:val="24"/>
              </w:rPr>
              <w:tab/>
            </w:r>
          </w:hyperlink>
          <w:r w:rsidR="007F2522">
            <w:rPr>
              <w:noProof/>
              <w:sz w:val="24"/>
            </w:rPr>
            <w:t>72</w:t>
          </w:r>
        </w:p>
        <w:p w14:paraId="5AFCF68B"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8025" w:history="1">
            <w:r w:rsidR="00F00B70" w:rsidRPr="00F00B70">
              <w:rPr>
                <w:rStyle w:val="a9"/>
                <w:noProof/>
                <w:sz w:val="24"/>
              </w:rPr>
              <w:t>Раздел 2. Комплекс маркетинга</w:t>
            </w:r>
            <w:r w:rsidR="00F00B70" w:rsidRPr="00F00B70">
              <w:rPr>
                <w:noProof/>
                <w:webHidden/>
                <w:sz w:val="24"/>
              </w:rPr>
              <w:tab/>
            </w:r>
          </w:hyperlink>
          <w:r w:rsidR="007F2522">
            <w:rPr>
              <w:noProof/>
              <w:sz w:val="24"/>
            </w:rPr>
            <w:t>75</w:t>
          </w:r>
        </w:p>
        <w:p w14:paraId="358B0DFC"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8026" w:history="1">
            <w:r w:rsidR="00F00B70" w:rsidRPr="00F00B70">
              <w:rPr>
                <w:rStyle w:val="a9"/>
                <w:noProof/>
                <w:sz w:val="24"/>
              </w:rPr>
              <w:t>2.1. Комплекс маркетинга («маркетинг-микс»)</w:t>
            </w:r>
            <w:r w:rsidR="00F00B70" w:rsidRPr="00F00B70">
              <w:rPr>
                <w:noProof/>
                <w:webHidden/>
                <w:sz w:val="24"/>
              </w:rPr>
              <w:tab/>
            </w:r>
          </w:hyperlink>
          <w:r w:rsidR="007F2522">
            <w:rPr>
              <w:noProof/>
              <w:sz w:val="24"/>
            </w:rPr>
            <w:t>75</w:t>
          </w:r>
        </w:p>
        <w:p w14:paraId="32A44E12"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8027" w:history="1">
            <w:r w:rsidR="00F00B70" w:rsidRPr="00F00B70">
              <w:rPr>
                <w:rStyle w:val="a9"/>
                <w:noProof/>
                <w:sz w:val="24"/>
              </w:rPr>
              <w:t>2.2. Важнейшие элементы маркетинг-микса</w:t>
            </w:r>
            <w:r w:rsidR="00F00B70" w:rsidRPr="00F00B70">
              <w:rPr>
                <w:noProof/>
                <w:webHidden/>
                <w:sz w:val="24"/>
              </w:rPr>
              <w:tab/>
            </w:r>
          </w:hyperlink>
          <w:r w:rsidR="007F2522">
            <w:rPr>
              <w:noProof/>
              <w:sz w:val="24"/>
            </w:rPr>
            <w:t>76</w:t>
          </w:r>
        </w:p>
        <w:p w14:paraId="6453D3FD"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8028" w:history="1">
            <w:r w:rsidR="00F00B70" w:rsidRPr="00F00B70">
              <w:rPr>
                <w:rStyle w:val="a9"/>
                <w:noProof/>
                <w:sz w:val="24"/>
              </w:rPr>
              <w:t>2.3. Рыночные факторы, определяющие содержание маркетинг-микса</w:t>
            </w:r>
            <w:r w:rsidR="00F00B70" w:rsidRPr="00F00B70">
              <w:rPr>
                <w:noProof/>
                <w:webHidden/>
                <w:sz w:val="24"/>
              </w:rPr>
              <w:tab/>
            </w:r>
          </w:hyperlink>
          <w:r w:rsidR="007F2522">
            <w:rPr>
              <w:noProof/>
              <w:sz w:val="24"/>
            </w:rPr>
            <w:t>77</w:t>
          </w:r>
        </w:p>
        <w:p w14:paraId="7EF88DBD"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8029" w:history="1">
            <w:r w:rsidR="00F00B70" w:rsidRPr="00F00B70">
              <w:rPr>
                <w:rStyle w:val="a9"/>
                <w:noProof/>
                <w:sz w:val="24"/>
              </w:rPr>
              <w:t>2.4. Концепция четырех «пи» (4P) Дж. МакКарти</w:t>
            </w:r>
            <w:r w:rsidR="00F00B70" w:rsidRPr="00F00B70">
              <w:rPr>
                <w:noProof/>
                <w:webHidden/>
                <w:sz w:val="24"/>
              </w:rPr>
              <w:tab/>
            </w:r>
          </w:hyperlink>
          <w:r w:rsidR="007F2522">
            <w:rPr>
              <w:noProof/>
              <w:sz w:val="24"/>
            </w:rPr>
            <w:t>79</w:t>
          </w:r>
        </w:p>
        <w:p w14:paraId="20627D07"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8031" w:history="1">
            <w:r w:rsidR="00F00B70" w:rsidRPr="00F00B70">
              <w:rPr>
                <w:rStyle w:val="a9"/>
                <w:noProof/>
                <w:sz w:val="24"/>
              </w:rPr>
              <w:t>2.5. Другие элементы маркетингового микса (по Ф. Котлеру)</w:t>
            </w:r>
            <w:r w:rsidR="00F00B70" w:rsidRPr="00F00B70">
              <w:rPr>
                <w:noProof/>
                <w:webHidden/>
                <w:sz w:val="24"/>
              </w:rPr>
              <w:tab/>
            </w:r>
          </w:hyperlink>
          <w:r w:rsidR="007F2060">
            <w:rPr>
              <w:noProof/>
              <w:sz w:val="24"/>
            </w:rPr>
            <w:t>80</w:t>
          </w:r>
        </w:p>
        <w:p w14:paraId="7D6348A3" w14:textId="77777777" w:rsidR="00C718D6" w:rsidRPr="00731398" w:rsidRDefault="00536736" w:rsidP="000D4063">
          <w:pPr>
            <w:pStyle w:val="11"/>
            <w:tabs>
              <w:tab w:val="right" w:leader="dot" w:pos="9345"/>
            </w:tabs>
            <w:spacing w:after="0"/>
            <w:rPr>
              <w:rStyle w:val="a9"/>
              <w:noProof/>
              <w:sz w:val="24"/>
            </w:rPr>
          </w:pPr>
          <w:hyperlink w:anchor="_Toc217108032" w:history="1">
            <w:r w:rsidR="00F00B70" w:rsidRPr="00F00B70">
              <w:rPr>
                <w:rStyle w:val="a9"/>
                <w:noProof/>
                <w:sz w:val="24"/>
              </w:rPr>
              <w:t>2.6. Другие элементы маркетингового микса (по Ф. Попкорн)</w:t>
            </w:r>
            <w:r w:rsidR="00F00B70" w:rsidRPr="00F00B70">
              <w:rPr>
                <w:noProof/>
                <w:webHidden/>
                <w:sz w:val="24"/>
              </w:rPr>
              <w:tab/>
            </w:r>
          </w:hyperlink>
          <w:r w:rsidR="007F2060">
            <w:rPr>
              <w:noProof/>
              <w:sz w:val="24"/>
            </w:rPr>
            <w:t>82</w:t>
          </w:r>
        </w:p>
        <w:p w14:paraId="64E67FE9" w14:textId="77777777" w:rsidR="009D536B" w:rsidRPr="00731398" w:rsidRDefault="00536736" w:rsidP="000D4063">
          <w:pPr>
            <w:pStyle w:val="11"/>
            <w:tabs>
              <w:tab w:val="right" w:leader="dot" w:pos="9345"/>
            </w:tabs>
            <w:spacing w:after="0"/>
            <w:rPr>
              <w:noProof/>
              <w:color w:val="4169E1"/>
              <w:sz w:val="24"/>
              <w:u w:val="single"/>
            </w:rPr>
          </w:pPr>
          <w:hyperlink w:anchor="_Toc217108033" w:history="1">
            <w:r w:rsidR="00F00B70" w:rsidRPr="00F00B70">
              <w:rPr>
                <w:rStyle w:val="a9"/>
                <w:noProof/>
                <w:sz w:val="24"/>
              </w:rPr>
              <w:t>2.7. Л. Твиде, С. Годин, С. Рэпп, Ч. Мартин и П. Друкер о других элементах маркетингового микса</w:t>
            </w:r>
            <w:r w:rsidR="00F00B70" w:rsidRPr="00F00B70">
              <w:rPr>
                <w:noProof/>
                <w:webHidden/>
                <w:sz w:val="24"/>
              </w:rPr>
              <w:tab/>
            </w:r>
          </w:hyperlink>
          <w:r w:rsidR="007F2060">
            <w:rPr>
              <w:noProof/>
              <w:sz w:val="24"/>
            </w:rPr>
            <w:t>84</w:t>
          </w:r>
        </w:p>
        <w:p w14:paraId="79C600A8"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8034" w:history="1">
            <w:r w:rsidR="00F00B70" w:rsidRPr="00F00B70">
              <w:rPr>
                <w:rStyle w:val="a9"/>
                <w:noProof/>
                <w:sz w:val="24"/>
              </w:rPr>
              <w:t>Раздел 3. Конкуренция и маркетинг</w:t>
            </w:r>
            <w:r w:rsidR="00F00B70" w:rsidRPr="00F00B70">
              <w:rPr>
                <w:noProof/>
                <w:webHidden/>
                <w:sz w:val="24"/>
              </w:rPr>
              <w:tab/>
            </w:r>
          </w:hyperlink>
          <w:r w:rsidR="007F2060">
            <w:rPr>
              <w:noProof/>
              <w:sz w:val="24"/>
            </w:rPr>
            <w:t>87</w:t>
          </w:r>
        </w:p>
        <w:p w14:paraId="3C142644"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8035" w:history="1">
            <w:r w:rsidR="00F00B70" w:rsidRPr="00F00B70">
              <w:rPr>
                <w:rStyle w:val="a9"/>
                <w:noProof/>
                <w:sz w:val="24"/>
              </w:rPr>
              <w:t xml:space="preserve">3.1. Конкуренция как экономическая категория. </w:t>
            </w:r>
            <w:r w:rsidR="00F00B70" w:rsidRPr="00F00B70">
              <w:rPr>
                <w:rStyle w:val="a9"/>
                <w:noProof/>
                <w:sz w:val="24"/>
                <w:lang w:val="en-US"/>
              </w:rPr>
              <w:t>SWOT</w:t>
            </w:r>
            <w:r w:rsidR="00F00B70" w:rsidRPr="00F00B70">
              <w:rPr>
                <w:rStyle w:val="a9"/>
                <w:noProof/>
                <w:sz w:val="24"/>
              </w:rPr>
              <w:t>-анализ</w:t>
            </w:r>
            <w:r w:rsidR="00F00B70" w:rsidRPr="00F00B70">
              <w:rPr>
                <w:noProof/>
                <w:webHidden/>
                <w:sz w:val="24"/>
              </w:rPr>
              <w:tab/>
            </w:r>
          </w:hyperlink>
          <w:r w:rsidR="007F2060">
            <w:rPr>
              <w:noProof/>
              <w:sz w:val="24"/>
            </w:rPr>
            <w:t>87</w:t>
          </w:r>
        </w:p>
        <w:p w14:paraId="6C0CD4A5"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8037" w:history="1">
            <w:r w:rsidR="00F00B70" w:rsidRPr="00F00B70">
              <w:rPr>
                <w:rStyle w:val="a9"/>
                <w:noProof/>
                <w:sz w:val="24"/>
              </w:rPr>
              <w:t>3.2. Конкуренция и конкурентноспособность</w:t>
            </w:r>
            <w:r w:rsidR="00F00B70" w:rsidRPr="00F00B70">
              <w:rPr>
                <w:noProof/>
                <w:webHidden/>
                <w:sz w:val="24"/>
              </w:rPr>
              <w:tab/>
            </w:r>
            <w:r w:rsidR="00CE467E" w:rsidRPr="00F00B70">
              <w:rPr>
                <w:noProof/>
                <w:webHidden/>
                <w:sz w:val="24"/>
              </w:rPr>
              <w:fldChar w:fldCharType="begin"/>
            </w:r>
            <w:r w:rsidR="00F00B70" w:rsidRPr="00F00B70">
              <w:rPr>
                <w:noProof/>
                <w:webHidden/>
                <w:sz w:val="24"/>
              </w:rPr>
              <w:instrText xml:space="preserve"> PAGEREF _Toc217108037 \h </w:instrText>
            </w:r>
            <w:r w:rsidR="00CE467E" w:rsidRPr="00F00B70">
              <w:rPr>
                <w:noProof/>
                <w:webHidden/>
                <w:sz w:val="24"/>
              </w:rPr>
            </w:r>
            <w:r w:rsidR="00CE467E" w:rsidRPr="00F00B70">
              <w:rPr>
                <w:noProof/>
                <w:webHidden/>
                <w:sz w:val="24"/>
              </w:rPr>
              <w:fldChar w:fldCharType="separate"/>
            </w:r>
            <w:r w:rsidR="00F00B70" w:rsidRPr="00F00B70">
              <w:rPr>
                <w:noProof/>
                <w:webHidden/>
                <w:sz w:val="24"/>
              </w:rPr>
              <w:t>97</w:t>
            </w:r>
            <w:r w:rsidR="00CE467E" w:rsidRPr="00F00B70">
              <w:rPr>
                <w:noProof/>
                <w:webHidden/>
                <w:sz w:val="24"/>
              </w:rPr>
              <w:fldChar w:fldCharType="end"/>
            </w:r>
          </w:hyperlink>
        </w:p>
        <w:p w14:paraId="4346A4E5"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8039" w:history="1">
            <w:r w:rsidR="00F00B70" w:rsidRPr="00F00B70">
              <w:rPr>
                <w:rStyle w:val="a9"/>
                <w:noProof/>
                <w:sz w:val="24"/>
              </w:rPr>
              <w:t>3.3. Проблемы определения характеристик конкурентноспособности</w:t>
            </w:r>
            <w:r w:rsidR="00F00B70" w:rsidRPr="00F00B70">
              <w:rPr>
                <w:noProof/>
                <w:webHidden/>
                <w:sz w:val="24"/>
              </w:rPr>
              <w:tab/>
            </w:r>
            <w:r w:rsidR="00CE467E" w:rsidRPr="00F00B70">
              <w:rPr>
                <w:noProof/>
                <w:webHidden/>
                <w:sz w:val="24"/>
              </w:rPr>
              <w:fldChar w:fldCharType="begin"/>
            </w:r>
            <w:r w:rsidR="00F00B70" w:rsidRPr="00F00B70">
              <w:rPr>
                <w:noProof/>
                <w:webHidden/>
                <w:sz w:val="24"/>
              </w:rPr>
              <w:instrText xml:space="preserve"> PAGEREF _Toc217108039 \h </w:instrText>
            </w:r>
            <w:r w:rsidR="00CE467E" w:rsidRPr="00F00B70">
              <w:rPr>
                <w:noProof/>
                <w:webHidden/>
                <w:sz w:val="24"/>
              </w:rPr>
            </w:r>
            <w:r w:rsidR="00CE467E" w:rsidRPr="00F00B70">
              <w:rPr>
                <w:noProof/>
                <w:webHidden/>
                <w:sz w:val="24"/>
              </w:rPr>
              <w:fldChar w:fldCharType="separate"/>
            </w:r>
            <w:r w:rsidR="007F2060">
              <w:rPr>
                <w:noProof/>
                <w:webHidden/>
                <w:sz w:val="24"/>
              </w:rPr>
              <w:t>9</w:t>
            </w:r>
            <w:r w:rsidR="00F00B70" w:rsidRPr="00F00B70">
              <w:rPr>
                <w:noProof/>
                <w:webHidden/>
                <w:sz w:val="24"/>
              </w:rPr>
              <w:t>8</w:t>
            </w:r>
            <w:r w:rsidR="00CE467E" w:rsidRPr="00F00B70">
              <w:rPr>
                <w:noProof/>
                <w:webHidden/>
                <w:sz w:val="24"/>
              </w:rPr>
              <w:fldChar w:fldCharType="end"/>
            </w:r>
          </w:hyperlink>
        </w:p>
        <w:p w14:paraId="0830AEDA"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8041" w:history="1">
            <w:r w:rsidR="00F00B70" w:rsidRPr="00F00B70">
              <w:rPr>
                <w:rStyle w:val="a9"/>
                <w:noProof/>
                <w:sz w:val="24"/>
              </w:rPr>
              <w:t>3.4. Расчет показателя конкурентоспособности</w:t>
            </w:r>
            <w:r w:rsidR="00F00B70" w:rsidRPr="00F00B70">
              <w:rPr>
                <w:noProof/>
                <w:webHidden/>
                <w:sz w:val="24"/>
              </w:rPr>
              <w:tab/>
            </w:r>
            <w:r w:rsidR="00CE467E" w:rsidRPr="00F00B70">
              <w:rPr>
                <w:noProof/>
                <w:webHidden/>
                <w:sz w:val="24"/>
              </w:rPr>
              <w:fldChar w:fldCharType="begin"/>
            </w:r>
            <w:r w:rsidR="00F00B70" w:rsidRPr="00F00B70">
              <w:rPr>
                <w:noProof/>
                <w:webHidden/>
                <w:sz w:val="24"/>
              </w:rPr>
              <w:instrText xml:space="preserve"> PAGEREF _Toc217108041 \h </w:instrText>
            </w:r>
            <w:r w:rsidR="00CE467E" w:rsidRPr="00F00B70">
              <w:rPr>
                <w:noProof/>
                <w:webHidden/>
                <w:sz w:val="24"/>
              </w:rPr>
            </w:r>
            <w:r w:rsidR="00CE467E" w:rsidRPr="00F00B70">
              <w:rPr>
                <w:noProof/>
                <w:webHidden/>
                <w:sz w:val="24"/>
              </w:rPr>
              <w:fldChar w:fldCharType="separate"/>
            </w:r>
            <w:r w:rsidR="00F00B70" w:rsidRPr="00F00B70">
              <w:rPr>
                <w:noProof/>
                <w:webHidden/>
                <w:sz w:val="24"/>
              </w:rPr>
              <w:t>1</w:t>
            </w:r>
            <w:r w:rsidR="007F2060">
              <w:rPr>
                <w:noProof/>
                <w:webHidden/>
                <w:sz w:val="24"/>
              </w:rPr>
              <w:t>0</w:t>
            </w:r>
            <w:r w:rsidR="00F00B70" w:rsidRPr="00F00B70">
              <w:rPr>
                <w:noProof/>
                <w:webHidden/>
                <w:sz w:val="24"/>
              </w:rPr>
              <w:t>1</w:t>
            </w:r>
            <w:r w:rsidR="00CE467E" w:rsidRPr="00F00B70">
              <w:rPr>
                <w:noProof/>
                <w:webHidden/>
                <w:sz w:val="24"/>
              </w:rPr>
              <w:fldChar w:fldCharType="end"/>
            </w:r>
          </w:hyperlink>
        </w:p>
        <w:p w14:paraId="4EB08383"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8044" w:history="1">
            <w:r w:rsidR="00F00B70" w:rsidRPr="00F00B70">
              <w:rPr>
                <w:rStyle w:val="a9"/>
                <w:noProof/>
                <w:sz w:val="24"/>
              </w:rPr>
              <w:t>3.5. Бенчмаркинг и его этапы</w:t>
            </w:r>
            <w:r w:rsidR="00F00B70" w:rsidRPr="00F00B70">
              <w:rPr>
                <w:noProof/>
                <w:webHidden/>
                <w:sz w:val="24"/>
              </w:rPr>
              <w:tab/>
            </w:r>
            <w:r w:rsidR="00CE467E" w:rsidRPr="00F00B70">
              <w:rPr>
                <w:noProof/>
                <w:webHidden/>
                <w:sz w:val="24"/>
              </w:rPr>
              <w:fldChar w:fldCharType="begin"/>
            </w:r>
            <w:r w:rsidR="00F00B70" w:rsidRPr="00F00B70">
              <w:rPr>
                <w:noProof/>
                <w:webHidden/>
                <w:sz w:val="24"/>
              </w:rPr>
              <w:instrText xml:space="preserve"> PAGEREF _Toc217108044 \h </w:instrText>
            </w:r>
            <w:r w:rsidR="00CE467E" w:rsidRPr="00F00B70">
              <w:rPr>
                <w:noProof/>
                <w:webHidden/>
                <w:sz w:val="24"/>
              </w:rPr>
            </w:r>
            <w:r w:rsidR="00CE467E" w:rsidRPr="00F00B70">
              <w:rPr>
                <w:noProof/>
                <w:webHidden/>
                <w:sz w:val="24"/>
              </w:rPr>
              <w:fldChar w:fldCharType="separate"/>
            </w:r>
            <w:r w:rsidR="00F00B70" w:rsidRPr="00F00B70">
              <w:rPr>
                <w:noProof/>
                <w:webHidden/>
                <w:sz w:val="24"/>
              </w:rPr>
              <w:t>1</w:t>
            </w:r>
            <w:r w:rsidR="00CE467E" w:rsidRPr="00F00B70">
              <w:rPr>
                <w:noProof/>
                <w:webHidden/>
                <w:sz w:val="24"/>
              </w:rPr>
              <w:fldChar w:fldCharType="end"/>
            </w:r>
          </w:hyperlink>
          <w:r w:rsidR="007F2060">
            <w:rPr>
              <w:noProof/>
              <w:sz w:val="24"/>
            </w:rPr>
            <w:t>06</w:t>
          </w:r>
        </w:p>
        <w:p w14:paraId="64B219C5"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8045" w:history="1">
            <w:r w:rsidR="00F00B70" w:rsidRPr="00F00B70">
              <w:rPr>
                <w:rStyle w:val="a9"/>
                <w:noProof/>
                <w:sz w:val="24"/>
              </w:rPr>
              <w:t>3.6. Базовые методы исследования конкурентов</w:t>
            </w:r>
            <w:r w:rsidR="00F00B70" w:rsidRPr="00F00B70">
              <w:rPr>
                <w:noProof/>
                <w:webHidden/>
                <w:sz w:val="24"/>
              </w:rPr>
              <w:tab/>
            </w:r>
            <w:r w:rsidR="00CE467E" w:rsidRPr="00F00B70">
              <w:rPr>
                <w:noProof/>
                <w:webHidden/>
                <w:sz w:val="24"/>
              </w:rPr>
              <w:fldChar w:fldCharType="begin"/>
            </w:r>
            <w:r w:rsidR="00F00B70" w:rsidRPr="00F00B70">
              <w:rPr>
                <w:noProof/>
                <w:webHidden/>
                <w:sz w:val="24"/>
              </w:rPr>
              <w:instrText xml:space="preserve"> PAGEREF _Toc217108045 \h </w:instrText>
            </w:r>
            <w:r w:rsidR="00CE467E" w:rsidRPr="00F00B70">
              <w:rPr>
                <w:noProof/>
                <w:webHidden/>
                <w:sz w:val="24"/>
              </w:rPr>
            </w:r>
            <w:r w:rsidR="00CE467E" w:rsidRPr="00F00B70">
              <w:rPr>
                <w:noProof/>
                <w:webHidden/>
                <w:sz w:val="24"/>
              </w:rPr>
              <w:fldChar w:fldCharType="separate"/>
            </w:r>
            <w:r w:rsidR="00F00B70" w:rsidRPr="00F00B70">
              <w:rPr>
                <w:noProof/>
                <w:webHidden/>
                <w:sz w:val="24"/>
              </w:rPr>
              <w:t>1</w:t>
            </w:r>
            <w:r w:rsidR="007F2060">
              <w:rPr>
                <w:noProof/>
                <w:webHidden/>
                <w:sz w:val="24"/>
              </w:rPr>
              <w:t>09</w:t>
            </w:r>
            <w:r w:rsidR="00CE467E" w:rsidRPr="00F00B70">
              <w:rPr>
                <w:noProof/>
                <w:webHidden/>
                <w:sz w:val="24"/>
              </w:rPr>
              <w:fldChar w:fldCharType="end"/>
            </w:r>
          </w:hyperlink>
        </w:p>
        <w:p w14:paraId="1F938AF6" w14:textId="77777777" w:rsidR="009D536B" w:rsidRPr="00731398"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8047" w:history="1">
            <w:r w:rsidR="00F00B70" w:rsidRPr="00F00B70">
              <w:rPr>
                <w:rStyle w:val="a9"/>
                <w:noProof/>
                <w:sz w:val="24"/>
              </w:rPr>
              <w:t>3.7. Основные продуктивные информационные легенды, используемые при проведении исследований конкурентов</w:t>
            </w:r>
            <w:r w:rsidR="00F00B70" w:rsidRPr="00F00B70">
              <w:rPr>
                <w:noProof/>
                <w:webHidden/>
                <w:sz w:val="24"/>
              </w:rPr>
              <w:tab/>
            </w:r>
          </w:hyperlink>
          <w:r w:rsidR="007F2060">
            <w:rPr>
              <w:noProof/>
              <w:sz w:val="24"/>
            </w:rPr>
            <w:t>111</w:t>
          </w:r>
        </w:p>
        <w:p w14:paraId="7A46C486" w14:textId="77777777" w:rsidR="009D536B" w:rsidRPr="007F2060"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8048" w:history="1">
            <w:r w:rsidR="00F00B70" w:rsidRPr="00F00B70">
              <w:rPr>
                <w:rStyle w:val="a9"/>
                <w:noProof/>
                <w:sz w:val="24"/>
              </w:rPr>
              <w:t>3.8. Показатели конкурентного преимущества</w:t>
            </w:r>
            <w:r w:rsidR="00F00B70" w:rsidRPr="00F00B70">
              <w:rPr>
                <w:noProof/>
                <w:webHidden/>
                <w:sz w:val="24"/>
              </w:rPr>
              <w:tab/>
            </w:r>
            <w:r w:rsidR="00CE467E" w:rsidRPr="00F00B70">
              <w:rPr>
                <w:noProof/>
                <w:webHidden/>
                <w:sz w:val="24"/>
              </w:rPr>
              <w:fldChar w:fldCharType="begin"/>
            </w:r>
            <w:r w:rsidR="00F00B70" w:rsidRPr="00F00B70">
              <w:rPr>
                <w:noProof/>
                <w:webHidden/>
                <w:sz w:val="24"/>
              </w:rPr>
              <w:instrText xml:space="preserve"> PAGEREF _Toc217108048 \h </w:instrText>
            </w:r>
            <w:r w:rsidR="00CE467E" w:rsidRPr="00F00B70">
              <w:rPr>
                <w:noProof/>
                <w:webHidden/>
                <w:sz w:val="24"/>
              </w:rPr>
            </w:r>
            <w:r w:rsidR="00CE467E" w:rsidRPr="00F00B70">
              <w:rPr>
                <w:noProof/>
                <w:webHidden/>
                <w:sz w:val="24"/>
              </w:rPr>
              <w:fldChar w:fldCharType="separate"/>
            </w:r>
            <w:r w:rsidR="00F00B70" w:rsidRPr="00F00B70">
              <w:rPr>
                <w:noProof/>
                <w:webHidden/>
                <w:sz w:val="24"/>
              </w:rPr>
              <w:t>1</w:t>
            </w:r>
            <w:r w:rsidR="00CE467E" w:rsidRPr="00F00B70">
              <w:rPr>
                <w:noProof/>
                <w:webHidden/>
                <w:sz w:val="24"/>
              </w:rPr>
              <w:fldChar w:fldCharType="end"/>
            </w:r>
          </w:hyperlink>
          <w:r w:rsidR="00F00B70" w:rsidRPr="00F00B70">
            <w:rPr>
              <w:noProof/>
              <w:sz w:val="24"/>
            </w:rPr>
            <w:t>13</w:t>
          </w:r>
        </w:p>
        <w:p w14:paraId="07EE3BA0" w14:textId="77777777" w:rsidR="001B283D" w:rsidRPr="007F2060" w:rsidRDefault="00F00B70" w:rsidP="000D4063">
          <w:pPr>
            <w:pStyle w:val="11"/>
            <w:tabs>
              <w:tab w:val="right" w:leader="dot" w:pos="9345"/>
            </w:tabs>
            <w:spacing w:after="0"/>
            <w:rPr>
              <w:noProof/>
              <w:sz w:val="24"/>
            </w:rPr>
          </w:pPr>
          <w:r w:rsidRPr="00F00B70">
            <w:rPr>
              <w:noProof/>
              <w:sz w:val="24"/>
            </w:rPr>
            <w:t>Заключение………</w:t>
          </w:r>
          <w:r w:rsidR="00194E58">
            <w:rPr>
              <w:noProof/>
              <w:sz w:val="24"/>
            </w:rPr>
            <w:t>..</w:t>
          </w:r>
          <w:r w:rsidRPr="00F00B70">
            <w:rPr>
              <w:noProof/>
              <w:sz w:val="24"/>
            </w:rPr>
            <w:t>…………………………………………………………………………117</w:t>
          </w:r>
        </w:p>
        <w:p w14:paraId="59720ED0" w14:textId="77777777" w:rsidR="009D536B" w:rsidRPr="007F2060"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8049" w:history="1">
            <w:r w:rsidR="00F00B70" w:rsidRPr="00F00B70">
              <w:rPr>
                <w:rStyle w:val="a9"/>
                <w:noProof/>
                <w:sz w:val="24"/>
              </w:rPr>
              <w:t>Приложения</w:t>
            </w:r>
            <w:r w:rsidR="00F00B70" w:rsidRPr="00F00B70">
              <w:rPr>
                <w:noProof/>
                <w:webHidden/>
                <w:sz w:val="24"/>
              </w:rPr>
              <w:tab/>
            </w:r>
            <w:r w:rsidR="00CE467E" w:rsidRPr="00F00B70">
              <w:rPr>
                <w:noProof/>
                <w:webHidden/>
                <w:sz w:val="24"/>
              </w:rPr>
              <w:fldChar w:fldCharType="begin"/>
            </w:r>
            <w:r w:rsidR="00F00B70" w:rsidRPr="00F00B70">
              <w:rPr>
                <w:noProof/>
                <w:webHidden/>
                <w:sz w:val="24"/>
              </w:rPr>
              <w:instrText xml:space="preserve"> PAGEREF _Toc217108049 \h </w:instrText>
            </w:r>
            <w:r w:rsidR="00CE467E" w:rsidRPr="00F00B70">
              <w:rPr>
                <w:noProof/>
                <w:webHidden/>
                <w:sz w:val="24"/>
              </w:rPr>
            </w:r>
            <w:r w:rsidR="00CE467E" w:rsidRPr="00F00B70">
              <w:rPr>
                <w:noProof/>
                <w:webHidden/>
                <w:sz w:val="24"/>
              </w:rPr>
              <w:fldChar w:fldCharType="separate"/>
            </w:r>
            <w:r w:rsidR="00F00B70" w:rsidRPr="00F00B70">
              <w:rPr>
                <w:noProof/>
                <w:webHidden/>
                <w:sz w:val="24"/>
              </w:rPr>
              <w:t>1</w:t>
            </w:r>
            <w:r w:rsidR="00CE467E" w:rsidRPr="00F00B70">
              <w:rPr>
                <w:noProof/>
                <w:webHidden/>
                <w:sz w:val="24"/>
              </w:rPr>
              <w:fldChar w:fldCharType="end"/>
            </w:r>
          </w:hyperlink>
          <w:r w:rsidR="00F00B70" w:rsidRPr="00F00B70">
            <w:rPr>
              <w:noProof/>
              <w:sz w:val="24"/>
            </w:rPr>
            <w:t>19</w:t>
          </w:r>
        </w:p>
        <w:p w14:paraId="07AF296B" w14:textId="77777777" w:rsidR="009D536B" w:rsidRPr="007F2060"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8050" w:history="1">
            <w:r w:rsidR="00F00B70" w:rsidRPr="00F00B70">
              <w:rPr>
                <w:rStyle w:val="a9"/>
                <w:noProof/>
                <w:sz w:val="24"/>
              </w:rPr>
              <w:t>Приложение 1. История развития</w:t>
            </w:r>
            <w:r w:rsidR="00F00B70" w:rsidRPr="00F00B70">
              <w:rPr>
                <w:rStyle w:val="a9"/>
                <w:rFonts w:cs="Arial"/>
                <w:noProof/>
                <w:sz w:val="24"/>
              </w:rPr>
              <w:t xml:space="preserve"> </w:t>
            </w:r>
            <w:r w:rsidR="00F00B70" w:rsidRPr="00F00B70">
              <w:rPr>
                <w:rStyle w:val="a9"/>
                <w:noProof/>
                <w:sz w:val="24"/>
              </w:rPr>
              <w:t>маркетинга в России</w:t>
            </w:r>
            <w:r w:rsidR="00F00B70" w:rsidRPr="00F00B70">
              <w:rPr>
                <w:noProof/>
                <w:webHidden/>
                <w:sz w:val="24"/>
              </w:rPr>
              <w:tab/>
            </w:r>
            <w:r w:rsidR="00CE467E" w:rsidRPr="00F00B70">
              <w:rPr>
                <w:noProof/>
                <w:webHidden/>
                <w:sz w:val="24"/>
              </w:rPr>
              <w:fldChar w:fldCharType="begin"/>
            </w:r>
            <w:r w:rsidR="00F00B70" w:rsidRPr="00F00B70">
              <w:rPr>
                <w:noProof/>
                <w:webHidden/>
                <w:sz w:val="24"/>
              </w:rPr>
              <w:instrText xml:space="preserve"> PAGEREF _Toc217108050 \h </w:instrText>
            </w:r>
            <w:r w:rsidR="00CE467E" w:rsidRPr="00F00B70">
              <w:rPr>
                <w:noProof/>
                <w:webHidden/>
                <w:sz w:val="24"/>
              </w:rPr>
            </w:r>
            <w:r w:rsidR="00CE467E" w:rsidRPr="00F00B70">
              <w:rPr>
                <w:noProof/>
                <w:webHidden/>
                <w:sz w:val="24"/>
              </w:rPr>
              <w:fldChar w:fldCharType="separate"/>
            </w:r>
            <w:r w:rsidR="00F00B70" w:rsidRPr="00F00B70">
              <w:rPr>
                <w:noProof/>
                <w:webHidden/>
                <w:sz w:val="24"/>
              </w:rPr>
              <w:t>1</w:t>
            </w:r>
            <w:r w:rsidR="00CE467E" w:rsidRPr="00F00B70">
              <w:rPr>
                <w:noProof/>
                <w:webHidden/>
                <w:sz w:val="24"/>
              </w:rPr>
              <w:fldChar w:fldCharType="end"/>
            </w:r>
          </w:hyperlink>
          <w:r w:rsidR="00F00B70" w:rsidRPr="00F00B70">
            <w:rPr>
              <w:noProof/>
              <w:sz w:val="24"/>
            </w:rPr>
            <w:t>19</w:t>
          </w:r>
        </w:p>
        <w:p w14:paraId="65D497E7" w14:textId="77777777" w:rsidR="009D536B" w:rsidRPr="007F2060"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8057" w:history="1">
            <w:r w:rsidR="00F00B70" w:rsidRPr="00F00B70">
              <w:rPr>
                <w:rStyle w:val="a9"/>
                <w:noProof/>
                <w:sz w:val="24"/>
              </w:rPr>
              <w:t>Приложение 2. Основные даты в истории маркетинга</w:t>
            </w:r>
            <w:r w:rsidR="00F00B70" w:rsidRPr="00F00B70">
              <w:rPr>
                <w:noProof/>
                <w:webHidden/>
                <w:sz w:val="24"/>
              </w:rPr>
              <w:tab/>
            </w:r>
            <w:r w:rsidR="00CE467E" w:rsidRPr="00F00B70">
              <w:rPr>
                <w:noProof/>
                <w:webHidden/>
                <w:sz w:val="24"/>
              </w:rPr>
              <w:fldChar w:fldCharType="begin"/>
            </w:r>
            <w:r w:rsidR="00F00B70" w:rsidRPr="00F00B70">
              <w:rPr>
                <w:noProof/>
                <w:webHidden/>
                <w:sz w:val="24"/>
              </w:rPr>
              <w:instrText xml:space="preserve"> PAGEREF _Toc217108057 \h </w:instrText>
            </w:r>
            <w:r w:rsidR="00CE467E" w:rsidRPr="00F00B70">
              <w:rPr>
                <w:noProof/>
                <w:webHidden/>
                <w:sz w:val="24"/>
              </w:rPr>
            </w:r>
            <w:r w:rsidR="00CE467E" w:rsidRPr="00F00B70">
              <w:rPr>
                <w:noProof/>
                <w:webHidden/>
                <w:sz w:val="24"/>
              </w:rPr>
              <w:fldChar w:fldCharType="separate"/>
            </w:r>
            <w:r w:rsidR="00F00B70" w:rsidRPr="00F00B70">
              <w:rPr>
                <w:noProof/>
                <w:webHidden/>
                <w:sz w:val="24"/>
              </w:rPr>
              <w:t>1</w:t>
            </w:r>
            <w:r w:rsidR="00CE467E" w:rsidRPr="00F00B70">
              <w:rPr>
                <w:noProof/>
                <w:webHidden/>
                <w:sz w:val="24"/>
              </w:rPr>
              <w:fldChar w:fldCharType="end"/>
            </w:r>
          </w:hyperlink>
          <w:r w:rsidR="00F00B70" w:rsidRPr="00F00B70">
            <w:rPr>
              <w:noProof/>
              <w:sz w:val="24"/>
            </w:rPr>
            <w:t>25</w:t>
          </w:r>
        </w:p>
        <w:p w14:paraId="27D4754D" w14:textId="77777777" w:rsidR="009D536B" w:rsidRPr="007F2060"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8058" w:history="1">
            <w:r w:rsidR="00F00B70" w:rsidRPr="00F00B70">
              <w:rPr>
                <w:rStyle w:val="a9"/>
                <w:noProof/>
                <w:sz w:val="24"/>
              </w:rPr>
              <w:t>Глоссарий</w:t>
            </w:r>
            <w:r w:rsidR="00F00B70" w:rsidRPr="00F00B70">
              <w:rPr>
                <w:noProof/>
                <w:webHidden/>
                <w:sz w:val="24"/>
              </w:rPr>
              <w:tab/>
            </w:r>
            <w:r w:rsidR="00CE467E" w:rsidRPr="00F00B70">
              <w:rPr>
                <w:noProof/>
                <w:webHidden/>
                <w:sz w:val="24"/>
              </w:rPr>
              <w:fldChar w:fldCharType="begin"/>
            </w:r>
            <w:r w:rsidR="00F00B70" w:rsidRPr="00F00B70">
              <w:rPr>
                <w:noProof/>
                <w:webHidden/>
                <w:sz w:val="24"/>
              </w:rPr>
              <w:instrText xml:space="preserve"> PAGEREF _Toc217108058 \h </w:instrText>
            </w:r>
            <w:r w:rsidR="00CE467E" w:rsidRPr="00F00B70">
              <w:rPr>
                <w:noProof/>
                <w:webHidden/>
                <w:sz w:val="24"/>
              </w:rPr>
            </w:r>
            <w:r w:rsidR="00CE467E" w:rsidRPr="00F00B70">
              <w:rPr>
                <w:noProof/>
                <w:webHidden/>
                <w:sz w:val="24"/>
              </w:rPr>
              <w:fldChar w:fldCharType="separate"/>
            </w:r>
            <w:r w:rsidR="00F00B70" w:rsidRPr="00F00B70">
              <w:rPr>
                <w:noProof/>
                <w:webHidden/>
                <w:sz w:val="24"/>
              </w:rPr>
              <w:t>1</w:t>
            </w:r>
            <w:r w:rsidR="00CE467E" w:rsidRPr="00F00B70">
              <w:rPr>
                <w:noProof/>
                <w:webHidden/>
                <w:sz w:val="24"/>
              </w:rPr>
              <w:fldChar w:fldCharType="end"/>
            </w:r>
          </w:hyperlink>
          <w:r w:rsidR="00F00B70" w:rsidRPr="00F00B70">
            <w:rPr>
              <w:noProof/>
              <w:sz w:val="24"/>
            </w:rPr>
            <w:t>28</w:t>
          </w:r>
        </w:p>
        <w:p w14:paraId="1CA4D288" w14:textId="77777777" w:rsidR="009D536B" w:rsidRPr="007F2060" w:rsidRDefault="00536736" w:rsidP="000D4063">
          <w:pPr>
            <w:pStyle w:val="11"/>
            <w:tabs>
              <w:tab w:val="right" w:leader="dot" w:pos="9345"/>
            </w:tabs>
            <w:spacing w:after="0"/>
            <w:rPr>
              <w:rFonts w:asciiTheme="minorHAnsi" w:eastAsiaTheme="minorEastAsia" w:hAnsiTheme="minorHAnsi" w:cstheme="minorBidi"/>
              <w:noProof/>
              <w:sz w:val="24"/>
            </w:rPr>
          </w:pPr>
          <w:hyperlink w:anchor="_Toc217108076" w:history="1">
            <w:r w:rsidR="00F00B70" w:rsidRPr="00F00B70">
              <w:rPr>
                <w:rStyle w:val="a9"/>
                <w:noProof/>
                <w:sz w:val="24"/>
              </w:rPr>
              <w:t>Список рекомендуемой литературы</w:t>
            </w:r>
            <w:r w:rsidR="00F00B70" w:rsidRPr="00F00B70">
              <w:rPr>
                <w:noProof/>
                <w:webHidden/>
                <w:sz w:val="24"/>
              </w:rPr>
              <w:tab/>
            </w:r>
            <w:r w:rsidR="00CE467E" w:rsidRPr="00F00B70">
              <w:rPr>
                <w:noProof/>
                <w:webHidden/>
                <w:sz w:val="24"/>
              </w:rPr>
              <w:fldChar w:fldCharType="begin"/>
            </w:r>
            <w:r w:rsidR="00F00B70" w:rsidRPr="00F00B70">
              <w:rPr>
                <w:noProof/>
                <w:webHidden/>
                <w:sz w:val="24"/>
              </w:rPr>
              <w:instrText xml:space="preserve"> PAGEREF _Toc217108076 \h </w:instrText>
            </w:r>
            <w:r w:rsidR="00CE467E" w:rsidRPr="00F00B70">
              <w:rPr>
                <w:noProof/>
                <w:webHidden/>
                <w:sz w:val="24"/>
              </w:rPr>
            </w:r>
            <w:r w:rsidR="00CE467E" w:rsidRPr="00F00B70">
              <w:rPr>
                <w:noProof/>
                <w:webHidden/>
                <w:sz w:val="24"/>
              </w:rPr>
              <w:fldChar w:fldCharType="separate"/>
            </w:r>
            <w:r w:rsidR="00F00B70" w:rsidRPr="00F00B70">
              <w:rPr>
                <w:noProof/>
                <w:webHidden/>
                <w:sz w:val="24"/>
              </w:rPr>
              <w:t>1</w:t>
            </w:r>
            <w:r w:rsidR="00CE467E" w:rsidRPr="00F00B70">
              <w:rPr>
                <w:noProof/>
                <w:webHidden/>
                <w:sz w:val="24"/>
              </w:rPr>
              <w:fldChar w:fldCharType="end"/>
            </w:r>
          </w:hyperlink>
          <w:r w:rsidR="00F00B70" w:rsidRPr="00F00B70">
            <w:rPr>
              <w:noProof/>
              <w:sz w:val="24"/>
            </w:rPr>
            <w:t>42</w:t>
          </w:r>
        </w:p>
        <w:p w14:paraId="7A2D70C9" w14:textId="77777777" w:rsidR="00DE76CC" w:rsidRDefault="00CE467E" w:rsidP="000D4063">
          <w:r w:rsidRPr="00576FE1">
            <w:rPr>
              <w:rFonts w:cs="Arial"/>
              <w:sz w:val="24"/>
            </w:rPr>
            <w:fldChar w:fldCharType="end"/>
          </w:r>
          <w:r w:rsidR="000D4063" w:rsidRPr="000D4063">
            <w:rPr>
              <w:rFonts w:cs="Arial"/>
              <w:sz w:val="24"/>
            </w:rPr>
            <w:t>Список ресурсов в Интернет</w:t>
          </w:r>
          <w:r w:rsidR="000D4063">
            <w:rPr>
              <w:rFonts w:cs="Arial"/>
              <w:sz w:val="24"/>
            </w:rPr>
            <w:t>……………………………………………………………...1</w:t>
          </w:r>
          <w:r w:rsidR="00F00B70" w:rsidRPr="00F00B70">
            <w:rPr>
              <w:rFonts w:cs="Arial"/>
              <w:sz w:val="24"/>
            </w:rPr>
            <w:t>44</w:t>
          </w:r>
        </w:p>
      </w:sdtContent>
    </w:sdt>
    <w:p w14:paraId="3C4CD6DD" w14:textId="77777777" w:rsidR="00DE76CC" w:rsidRDefault="00DE76CC" w:rsidP="000D4063">
      <w:pPr>
        <w:pStyle w:val="1"/>
        <w:spacing w:before="0" w:after="0"/>
      </w:pPr>
    </w:p>
    <w:p w14:paraId="6ADBC243" w14:textId="77777777" w:rsidR="00DE76CC" w:rsidRDefault="00DE76CC" w:rsidP="000D4063">
      <w:pPr>
        <w:pStyle w:val="1"/>
        <w:spacing w:before="0" w:after="0"/>
      </w:pPr>
    </w:p>
    <w:p w14:paraId="0BB86659" w14:textId="77777777" w:rsidR="00AD3B2C" w:rsidRDefault="00AD3B2C">
      <w:pPr>
        <w:spacing w:after="200" w:line="276" w:lineRule="auto"/>
        <w:rPr>
          <w:rFonts w:eastAsiaTheme="majorEastAsia" w:cstheme="majorBidi"/>
          <w:b/>
          <w:bCs/>
          <w:color w:val="003399"/>
          <w:sz w:val="28"/>
          <w:szCs w:val="28"/>
        </w:rPr>
      </w:pPr>
      <w:bookmarkStart w:id="2" w:name="_Toc217107971"/>
      <w:r>
        <w:br w:type="page"/>
      </w:r>
    </w:p>
    <w:p w14:paraId="3C3B2E49" w14:textId="77777777" w:rsidR="00A80A27" w:rsidRDefault="00A80A27" w:rsidP="00A80A27">
      <w:pPr>
        <w:pStyle w:val="1"/>
        <w:spacing w:before="0" w:after="0"/>
        <w:jc w:val="both"/>
        <w:rPr>
          <w:color w:val="003CB4"/>
        </w:rPr>
      </w:pPr>
      <w:r>
        <w:rPr>
          <w:color w:val="003CB4"/>
        </w:rPr>
        <w:lastRenderedPageBreak/>
        <w:t>Аннотация</w:t>
      </w:r>
    </w:p>
    <w:p w14:paraId="456B8B13" w14:textId="77777777" w:rsidR="00A80A27" w:rsidRDefault="00A80A27" w:rsidP="00A80A27">
      <w:pPr>
        <w:jc w:val="both"/>
      </w:pPr>
      <w:r w:rsidRPr="0010469B">
        <w:t xml:space="preserve">Содержание маркетинговой деятельности проистекает из самой сути и сущности современной концепции маркетинга, следовательно, исходит изначально </w:t>
      </w:r>
      <w:r w:rsidRPr="00F00B70">
        <w:rPr>
          <w:b/>
          <w:i/>
        </w:rPr>
        <w:t xml:space="preserve">из главной цели маркетинга - </w:t>
      </w:r>
      <w:r w:rsidRPr="00F00B70">
        <w:rPr>
          <w:b/>
          <w:i/>
          <w:u w:val="single"/>
        </w:rPr>
        <w:t>ориентации на потребителя</w:t>
      </w:r>
      <w:r w:rsidRPr="0010469B">
        <w:t>.</w:t>
      </w:r>
    </w:p>
    <w:p w14:paraId="49C3289A" w14:textId="77777777" w:rsidR="00A80A27" w:rsidRDefault="00A80A27" w:rsidP="00A80A27">
      <w:pPr>
        <w:jc w:val="both"/>
        <w:rPr>
          <w:ins w:id="3" w:author="Солнышко" w:date="2013-08-16T14:52:00Z"/>
        </w:rPr>
      </w:pPr>
      <w:r>
        <w:t xml:space="preserve">Из этой книги Вы узнаете понятия, этапы, уровни маркетинга, рассмотрите международный маркетинг, сможете проанализировать возможности комплекса маркетинга и его эволюцию, а также целый раздел будет посвящен конкуренции: методам исследований, расчету показателей и проблемам в процессе исследований конкурентов. </w:t>
      </w:r>
    </w:p>
    <w:p w14:paraId="5EF96779" w14:textId="77777777" w:rsidR="00A80A27" w:rsidRPr="00A80A27" w:rsidRDefault="00A80A27" w:rsidP="00A80A27">
      <w:pPr>
        <w:jc w:val="both"/>
      </w:pPr>
    </w:p>
    <w:p w14:paraId="21036A65" w14:textId="77777777" w:rsidR="0010469B" w:rsidRPr="001342B7" w:rsidRDefault="00F00B70" w:rsidP="000D4063">
      <w:pPr>
        <w:pStyle w:val="1"/>
        <w:spacing w:before="0" w:after="0"/>
        <w:rPr>
          <w:color w:val="003CB4"/>
        </w:rPr>
      </w:pPr>
      <w:r w:rsidRPr="00F00B70">
        <w:rPr>
          <w:color w:val="003CB4"/>
        </w:rPr>
        <w:t>Введение</w:t>
      </w:r>
    </w:p>
    <w:p w14:paraId="1B156B93" w14:textId="77777777" w:rsidR="00CE467E" w:rsidRDefault="00A80A27">
      <w:pPr>
        <w:jc w:val="both"/>
      </w:pPr>
      <w:r>
        <w:t xml:space="preserve">Из основной цели маркетинга – ориентация на потребителя - </w:t>
      </w:r>
      <w:r w:rsidRPr="0010469B">
        <w:t xml:space="preserve"> </w:t>
      </w:r>
      <w:r w:rsidR="0010469B" w:rsidRPr="0010469B">
        <w:t>вытекают все действия, приемы и усилия маркетинговой деятельности, являющиеся ее содержанием. Это непосредственное решение целей и задач маркетинга и предприятия в целом посредством выработки стратегии их решения, разработки и осуществления комплекса мер и мероприятий, а также квалифицированного и качественного использования инструментов маркетинга для решения стратегических целей и задач и выполнения намеченных мероприятий по достижению главной цели или целей.</w:t>
      </w:r>
    </w:p>
    <w:p w14:paraId="1FCCB9CD" w14:textId="77777777" w:rsidR="00CE467E" w:rsidRDefault="0010469B">
      <w:pPr>
        <w:jc w:val="both"/>
      </w:pPr>
      <w:r>
        <w:t>Понятие маркетинг многие ошибочно отождествляют с рекламой и сбытом. Это объяснимо. С переходом к рыночным отношениям на нас постоянно буквально сыпется телевизионная и уличная реклама, газетные объявления, почтовые рассылки и т.п.</w:t>
      </w:r>
      <w:r w:rsidR="002F456C">
        <w:t>.</w:t>
      </w:r>
      <w:r>
        <w:t xml:space="preserve">  Нам все время пытаются что-то продать. </w:t>
      </w:r>
    </w:p>
    <w:p w14:paraId="0C00A752" w14:textId="77777777" w:rsidR="00CE467E" w:rsidRDefault="002F456C">
      <w:pPr>
        <w:jc w:val="both"/>
        <w:rPr>
          <w:rFonts w:ascii="Arial CYR" w:hAnsi="Arial CYR" w:cs="Arial CYR"/>
          <w:color w:val="000000"/>
          <w:szCs w:val="22"/>
          <w:lang w:eastAsia="en-US"/>
        </w:rPr>
      </w:pPr>
      <w:r>
        <w:rPr>
          <w:noProof/>
        </w:rPr>
        <w:drawing>
          <wp:anchor distT="0" distB="0" distL="114300" distR="114300" simplePos="0" relativeHeight="251654656" behindDoc="0" locked="0" layoutInCell="1" allowOverlap="1" wp14:anchorId="2147B7BA" wp14:editId="6324B9E0">
            <wp:simplePos x="0" y="0"/>
            <wp:positionH relativeFrom="column">
              <wp:posOffset>4570095</wp:posOffset>
            </wp:positionH>
            <wp:positionV relativeFrom="paragraph">
              <wp:posOffset>19685</wp:posOffset>
            </wp:positionV>
            <wp:extent cx="1585595" cy="1343660"/>
            <wp:effectExtent l="0" t="0" r="0" b="0"/>
            <wp:wrapSquare wrapText="bothSides"/>
            <wp:docPr id="2073" name="Рисунок 5" descr="C:\Users\o_afanasiadi\Desktop\6c2188825e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_afanasiadi\Desktop\6c2188825e3f.jpg"/>
                    <pic:cNvPicPr>
                      <a:picLocks noChangeAspect="1" noChangeArrowheads="1"/>
                    </pic:cNvPicPr>
                  </pic:nvPicPr>
                  <pic:blipFill>
                    <a:blip r:embed="rId10" cstate="print"/>
                    <a:srcRect/>
                    <a:stretch>
                      <a:fillRect/>
                    </a:stretch>
                  </pic:blipFill>
                  <pic:spPr bwMode="auto">
                    <a:xfrm>
                      <a:off x="0" y="0"/>
                      <a:ext cx="1585595" cy="1343660"/>
                    </a:xfrm>
                    <a:prstGeom prst="rect">
                      <a:avLst/>
                    </a:prstGeom>
                    <a:noFill/>
                    <a:ln w="9525">
                      <a:noFill/>
                      <a:miter lim="800000"/>
                      <a:headEnd/>
                      <a:tailEnd/>
                    </a:ln>
                  </pic:spPr>
                </pic:pic>
              </a:graphicData>
            </a:graphic>
          </wp:anchor>
        </w:drawing>
      </w:r>
      <w:r w:rsidR="0010469B">
        <w:t xml:space="preserve">Многие удивляются, узнав, что важнейший элемент маркетинга вовсе не сбыт. Сбыт, по определению </w:t>
      </w:r>
      <w:r w:rsidR="00F00B70" w:rsidRPr="00F00B70">
        <w:rPr>
          <w:b/>
        </w:rPr>
        <w:t xml:space="preserve">Ф. </w:t>
      </w:r>
      <w:proofErr w:type="spellStart"/>
      <w:r w:rsidR="00F00B70" w:rsidRPr="00F00B70">
        <w:rPr>
          <w:b/>
        </w:rPr>
        <w:t>Котлера</w:t>
      </w:r>
      <w:proofErr w:type="spellEnd"/>
      <w:r w:rsidR="0010469B">
        <w:t xml:space="preserve">, лишь верхушка маркетингового айсберга. </w:t>
      </w:r>
      <w:r w:rsidR="00F00B70" w:rsidRPr="00F00B70">
        <w:rPr>
          <w:b/>
          <w:i/>
        </w:rPr>
        <w:t>Сбыт - одна из многих функций маркетинга, часто не самая существенная</w:t>
      </w:r>
      <w:r w:rsidR="0010469B">
        <w:t>. Это вовсе не означает, что усилия по сбыту и его стимулированию теряют свое значение. Речь идет о том, что они становятся частью более масштабного комплекса маркетинга, т.е. набора маркетинговых средств, которые необходимо гармонично увязать друг с другом, ч</w:t>
      </w:r>
      <w:commentRangeStart w:id="4"/>
      <w:r w:rsidR="0010469B">
        <w:t>тобы</w:t>
      </w:r>
      <w:commentRangeEnd w:id="4"/>
      <w:r w:rsidR="004D0068">
        <w:rPr>
          <w:rStyle w:val="af3"/>
        </w:rPr>
        <w:commentReference w:id="4"/>
      </w:r>
      <w:r w:rsidR="0010469B">
        <w:t xml:space="preserve"> добиться максимального воздействия на рынок. </w:t>
      </w:r>
      <w:r w:rsidR="00F00B70" w:rsidRPr="00F00B70">
        <w:rPr>
          <w:b/>
          <w:i/>
          <w:u w:val="single"/>
        </w:rPr>
        <w:t>Среди задач маркетинга</w:t>
      </w:r>
      <w:r w:rsidR="0010469B">
        <w:t xml:space="preserve"> - </w:t>
      </w:r>
      <w:r w:rsidR="00F00B70" w:rsidRPr="00F00B70">
        <w:rPr>
          <w:b/>
          <w:i/>
        </w:rPr>
        <w:t>выявление потребительских нужд, разработка подходящих товаров и установление на них соответствующей цены, налаживание системы их распределения и эффективного стимулирования</w:t>
      </w:r>
      <w:r w:rsidR="0010469B" w:rsidRPr="002F456C">
        <w:t>.</w:t>
      </w:r>
      <w:r w:rsidR="0010469B">
        <w:t xml:space="preserve"> Если служба маркетинга предприятия, фирмы хорошо поработала, то на товары будет спрос. </w:t>
      </w:r>
      <w:r w:rsidR="00F00B70" w:rsidRPr="00F00B70">
        <w:rPr>
          <w:b/>
        </w:rPr>
        <w:t xml:space="preserve">П. </w:t>
      </w:r>
      <w:proofErr w:type="spellStart"/>
      <w:r w:rsidR="00F00B70" w:rsidRPr="00F00B70">
        <w:rPr>
          <w:b/>
        </w:rPr>
        <w:t>Друкер</w:t>
      </w:r>
      <w:proofErr w:type="spellEnd"/>
      <w:r w:rsidR="0010469B">
        <w:t xml:space="preserve">, известный теоретик маркетинга, говорит об этом так: </w:t>
      </w:r>
      <w:r>
        <w:t>«</w:t>
      </w:r>
      <w:r w:rsidR="00F00B70" w:rsidRPr="00F00B70">
        <w:rPr>
          <w:i/>
        </w:rPr>
        <w:t xml:space="preserve">Цель маркетинга - сделать усилия по сбыту ненужными. Его цель - так хорошо познать и понять клиента, что товар или услуга </w:t>
      </w:r>
      <w:r w:rsidR="00F00B70" w:rsidRPr="00F00B70">
        <w:rPr>
          <w:i/>
        </w:rPr>
        <w:lastRenderedPageBreak/>
        <w:t>будут точно подходить клиенту и продавать себя сами»</w:t>
      </w:r>
      <w:r w:rsidR="0010469B">
        <w:t xml:space="preserve">. </w:t>
      </w:r>
      <w:r w:rsidR="00F00B70" w:rsidRPr="00F00B70">
        <w:rPr>
          <w:b/>
        </w:rPr>
        <w:t xml:space="preserve">Ф. </w:t>
      </w:r>
      <w:proofErr w:type="spellStart"/>
      <w:r w:rsidR="00F00B70" w:rsidRPr="00F00B70">
        <w:rPr>
          <w:b/>
        </w:rPr>
        <w:t>Котлер</w:t>
      </w:r>
      <w:proofErr w:type="spellEnd"/>
      <w:r w:rsidR="0010469B">
        <w:t xml:space="preserve"> </w:t>
      </w:r>
      <w:r w:rsidR="00F00B70" w:rsidRPr="00F00B70">
        <w:rPr>
          <w:b/>
          <w:i/>
        </w:rPr>
        <w:t xml:space="preserve">дает следующее определение маркетинга: </w:t>
      </w:r>
      <w:r w:rsidR="004D0068">
        <w:rPr>
          <w:rFonts w:ascii="Arial CYR" w:hAnsi="Arial CYR" w:cs="Arial CYR"/>
          <w:color w:val="000000"/>
          <w:szCs w:val="22"/>
          <w:highlight w:val="green"/>
          <w:lang w:eastAsia="en-US"/>
        </w:rPr>
        <w:t>Масштабируемый рисунок и статичный для читалки</w:t>
      </w:r>
    </w:p>
    <w:p w14:paraId="101FB0F6" w14:textId="77777777" w:rsidR="00CE467E" w:rsidRDefault="00536736">
      <w:pPr>
        <w:jc w:val="both"/>
        <w:rPr>
          <w:rFonts w:ascii="Arial CYR" w:hAnsi="Arial CYR" w:cs="Arial CYR"/>
          <w:color w:val="000000"/>
          <w:szCs w:val="22"/>
          <w:lang w:eastAsia="en-US"/>
        </w:rPr>
      </w:pPr>
      <w:r>
        <w:rPr>
          <w:noProof/>
          <w:lang w:eastAsia="en-US"/>
        </w:rPr>
        <w:pict w14:anchorId="1C5DC4A5">
          <v:shapetype id="_x0000_t202" coordsize="21600,21600" o:spt="202" path="m0,0l0,21600,21600,21600,21600,0xe">
            <v:stroke joinstyle="miter"/>
            <v:path gradientshapeok="t" o:connecttype="rect"/>
          </v:shapetype>
          <v:shape id="_x0000_s1042" type="#_x0000_t202" style="position:absolute;left:0;text-align:left;margin-left:2.4pt;margin-top:6.75pt;width:462.45pt;height:71.6pt;z-index:251674112;mso-width-relative:margin;mso-height-relative:margin" fillcolor="white [3201]" strokecolor="#8064a2 [3207]" strokeweight="5pt">
            <v:stroke linestyle="thickThin"/>
            <v:shadow color="#868686"/>
            <v:textbox style="mso-next-textbox:#_x0000_s1042">
              <w:txbxContent>
                <w:p w14:paraId="1F18DCB2" w14:textId="77777777" w:rsidR="00536736" w:rsidRDefault="00536736" w:rsidP="00FB50D0">
                  <w:r w:rsidRPr="00F00B70">
                    <w:rPr>
                      <w:b/>
                      <w:i/>
                    </w:rPr>
                    <w:t>Маркетинг</w:t>
                  </w:r>
                  <w:r w:rsidRPr="00F00B70">
                    <w:rPr>
                      <w:i/>
                    </w:rPr>
                    <w:t xml:space="preserve"> </w:t>
                  </w:r>
                  <w:r>
                    <w:t xml:space="preserve">- вид человеческой деятельности, направленной на удовлетворение нужд и потребностей посредством обмена. Поэтому функции маркетинга связаны с понятиями: нужды, потребности, запросы, товар, обмен, сделка и рынок. </w:t>
                  </w:r>
                </w:p>
                <w:p w14:paraId="17D75E5A" w14:textId="77777777" w:rsidR="00536736" w:rsidRPr="00FB50D0" w:rsidRDefault="00536736" w:rsidP="00FB50D0"/>
              </w:txbxContent>
            </v:textbox>
          </v:shape>
        </w:pict>
      </w:r>
    </w:p>
    <w:p w14:paraId="2AD47B60" w14:textId="77777777" w:rsidR="00CE467E" w:rsidRDefault="00CE467E">
      <w:pPr>
        <w:jc w:val="both"/>
        <w:rPr>
          <w:rFonts w:ascii="Arial CYR" w:hAnsi="Arial CYR" w:cs="Arial CYR"/>
          <w:color w:val="000000"/>
          <w:szCs w:val="22"/>
          <w:lang w:eastAsia="en-US"/>
        </w:rPr>
      </w:pPr>
    </w:p>
    <w:p w14:paraId="348DD995" w14:textId="77777777" w:rsidR="00CE467E" w:rsidRDefault="00CE467E">
      <w:pPr>
        <w:jc w:val="both"/>
        <w:rPr>
          <w:rFonts w:ascii="Arial CYR" w:hAnsi="Arial CYR" w:cs="Arial CYR"/>
          <w:color w:val="000000"/>
          <w:szCs w:val="22"/>
          <w:lang w:eastAsia="en-US"/>
        </w:rPr>
      </w:pPr>
    </w:p>
    <w:p w14:paraId="40E0FC73" w14:textId="77777777" w:rsidR="00CE467E" w:rsidRDefault="00CE467E">
      <w:pPr>
        <w:jc w:val="both"/>
        <w:rPr>
          <w:rFonts w:ascii="Arial CYR" w:hAnsi="Arial CYR" w:cs="Arial CYR"/>
          <w:color w:val="000000"/>
          <w:szCs w:val="22"/>
          <w:lang w:eastAsia="en-US"/>
        </w:rPr>
      </w:pPr>
    </w:p>
    <w:p w14:paraId="1241A105" w14:textId="77777777" w:rsidR="00CE467E" w:rsidRDefault="00CE467E">
      <w:pPr>
        <w:jc w:val="both"/>
      </w:pPr>
    </w:p>
    <w:p w14:paraId="7ACAFD1A" w14:textId="77777777" w:rsidR="00CE467E" w:rsidRDefault="001B283D">
      <w:pPr>
        <w:jc w:val="both"/>
      </w:pPr>
      <w:r>
        <w:t xml:space="preserve">В </w:t>
      </w:r>
      <w:r w:rsidR="0010469B">
        <w:t xml:space="preserve">данной книге мы структурируем </w:t>
      </w:r>
      <w:r>
        <w:t xml:space="preserve">и подробно рассмотрим </w:t>
      </w:r>
      <w:r w:rsidR="0010469B">
        <w:t>все основные понятия маркетинга, его функци</w:t>
      </w:r>
      <w:r>
        <w:t>и</w:t>
      </w:r>
      <w:r w:rsidR="0010469B">
        <w:t>, цел</w:t>
      </w:r>
      <w:r>
        <w:t>и</w:t>
      </w:r>
      <w:r w:rsidR="0010469B">
        <w:t xml:space="preserve"> и задач</w:t>
      </w:r>
      <w:r>
        <w:t>и</w:t>
      </w:r>
      <w:r w:rsidR="0010469B">
        <w:t>, и уделим особое внимание современ</w:t>
      </w:r>
      <w:r>
        <w:t>ной маркетинговой концепции.</w:t>
      </w:r>
    </w:p>
    <w:p w14:paraId="585CC8CD" w14:textId="77777777" w:rsidR="00CE467E" w:rsidRDefault="00AD3B2C">
      <w:pPr>
        <w:spacing w:after="200" w:line="276" w:lineRule="auto"/>
        <w:jc w:val="both"/>
        <w:rPr>
          <w:rFonts w:eastAsiaTheme="majorEastAsia" w:cstheme="majorBidi"/>
          <w:b/>
          <w:bCs/>
          <w:color w:val="003399"/>
          <w:sz w:val="28"/>
          <w:szCs w:val="28"/>
        </w:rPr>
      </w:pPr>
      <w:r>
        <w:br w:type="page"/>
      </w:r>
    </w:p>
    <w:p w14:paraId="7A905223" w14:textId="77777777" w:rsidR="007709E6" w:rsidRPr="00253E3C" w:rsidRDefault="00F00B70" w:rsidP="000D4063">
      <w:pPr>
        <w:pStyle w:val="1"/>
        <w:spacing w:before="0" w:after="0"/>
        <w:rPr>
          <w:color w:val="003CB4"/>
          <w:lang w:val="en-US"/>
          <w:rPrChange w:id="5" w:author="Пользователь Microsoft Office" w:date="2016-01-13T13:47:00Z">
            <w:rPr>
              <w:color w:val="003CB4"/>
            </w:rPr>
          </w:rPrChange>
        </w:rPr>
      </w:pPr>
      <w:r w:rsidRPr="00F00B70">
        <w:rPr>
          <w:color w:val="003CB4"/>
        </w:rPr>
        <w:lastRenderedPageBreak/>
        <w:t>Раздел 1. Основные понятия маркетинга. Маркетинговая концепция</w:t>
      </w:r>
      <w:bookmarkEnd w:id="2"/>
    </w:p>
    <w:p w14:paraId="0DABF79D" w14:textId="77777777" w:rsidR="007709E6" w:rsidRPr="001342B7" w:rsidRDefault="00F00B70" w:rsidP="000D4063">
      <w:pPr>
        <w:pStyle w:val="1"/>
        <w:spacing w:before="0" w:after="0"/>
        <w:rPr>
          <w:color w:val="003CB4"/>
        </w:rPr>
      </w:pPr>
      <w:bookmarkStart w:id="6" w:name="_Toc210732370"/>
      <w:bookmarkStart w:id="7" w:name="_Toc217107972"/>
      <w:r w:rsidRPr="00F00B70">
        <w:rPr>
          <w:color w:val="003CB4"/>
        </w:rPr>
        <w:t>1.1. Проблемы интерпретации понятия МАРКЕТИНГ</w:t>
      </w:r>
      <w:bookmarkEnd w:id="6"/>
      <w:bookmarkEnd w:id="7"/>
    </w:p>
    <w:p w14:paraId="1946EEEB" w14:textId="77777777" w:rsidR="00CE467E" w:rsidRDefault="007709E6">
      <w:pPr>
        <w:jc w:val="both"/>
        <w:rPr>
          <w:rFonts w:cs="Arial"/>
          <w:color w:val="000000"/>
        </w:rPr>
      </w:pPr>
      <w:r w:rsidRPr="00973DD8">
        <w:rPr>
          <w:rFonts w:cs="Arial"/>
          <w:color w:val="000000"/>
        </w:rPr>
        <w:t>Долгое время под маркетингом понималась продажа в узком смысле этого слова, то есть он был ограничен деятельностью торговых представителей компании, которая включала в себя физический сбыт продукции и выставление счетов. Другими словами, маркетинг начинался после того, как продукция была разработана, произведена и на нее была установлена</w:t>
      </w:r>
      <w:r>
        <w:rPr>
          <w:rFonts w:cs="Arial"/>
          <w:color w:val="000000"/>
        </w:rPr>
        <w:t xml:space="preserve"> цена</w:t>
      </w:r>
      <w:r w:rsidRPr="00973DD8">
        <w:rPr>
          <w:rFonts w:cs="Arial"/>
          <w:color w:val="000000"/>
        </w:rPr>
        <w:t>, и заканчивался, когда право собственности юридически переходило от производителя к покупателю.</w:t>
      </w:r>
    </w:p>
    <w:p w14:paraId="51487FA4" w14:textId="77777777" w:rsidR="00CE467E" w:rsidRDefault="007709E6">
      <w:pPr>
        <w:jc w:val="both"/>
        <w:rPr>
          <w:rFonts w:cs="Arial"/>
          <w:color w:val="000000"/>
        </w:rPr>
      </w:pPr>
      <w:r w:rsidRPr="00973DD8">
        <w:rPr>
          <w:rFonts w:cs="Arial"/>
          <w:color w:val="000000"/>
        </w:rPr>
        <w:t>К этим основным функциям маркетинга иногда добавлялась</w:t>
      </w:r>
      <w:r>
        <w:rPr>
          <w:rFonts w:cs="Arial"/>
          <w:color w:val="000000"/>
        </w:rPr>
        <w:t xml:space="preserve"> </w:t>
      </w:r>
      <w:r w:rsidR="00F00B70" w:rsidRPr="00F00B70">
        <w:rPr>
          <w:rFonts w:cs="Arial"/>
          <w:b/>
          <w:i/>
          <w:color w:val="000000"/>
        </w:rPr>
        <w:t>реклама</w:t>
      </w:r>
      <w:r w:rsidRPr="00973DD8">
        <w:rPr>
          <w:rFonts w:cs="Arial"/>
          <w:color w:val="000000"/>
        </w:rPr>
        <w:t>, роль которой состояла в поддержке деятельности продавцов.</w:t>
      </w:r>
    </w:p>
    <w:p w14:paraId="6555A159" w14:textId="77777777" w:rsidR="00CE467E" w:rsidRDefault="00F00B70">
      <w:pPr>
        <w:jc w:val="both"/>
        <w:rPr>
          <w:rFonts w:cs="Arial"/>
          <w:color w:val="000000"/>
        </w:rPr>
      </w:pPr>
      <w:r w:rsidRPr="00F00B70">
        <w:rPr>
          <w:rFonts w:cs="Arial"/>
          <w:b/>
          <w:i/>
          <w:color w:val="000000"/>
        </w:rPr>
        <w:t>Сейчас наиболее часто термин «</w:t>
      </w:r>
      <w:r w:rsidRPr="00F00B70">
        <w:rPr>
          <w:rFonts w:cs="Arial"/>
          <w:b/>
          <w:i/>
          <w:color w:val="000000"/>
          <w:u w:val="single"/>
        </w:rPr>
        <w:t>маркетинг</w:t>
      </w:r>
      <w:r w:rsidRPr="00F00B70">
        <w:rPr>
          <w:rFonts w:cs="Arial"/>
          <w:b/>
          <w:i/>
          <w:color w:val="000000"/>
        </w:rPr>
        <w:t>» используется в следующих превратно толкуемых значениях</w:t>
      </w:r>
      <w:r w:rsidR="007709E6" w:rsidRPr="00973DD8">
        <w:rPr>
          <w:rFonts w:cs="Arial"/>
          <w:color w:val="000000"/>
        </w:rPr>
        <w:t>.</w:t>
      </w:r>
      <w:r w:rsidR="004D0068" w:rsidRPr="004D0068">
        <w:rPr>
          <w:rFonts w:ascii="Arial CYR" w:hAnsi="Arial CYR" w:cs="Arial CYR"/>
          <w:color w:val="000000"/>
          <w:szCs w:val="22"/>
          <w:highlight w:val="green"/>
          <w:lang w:eastAsia="en-US"/>
        </w:rPr>
        <w:t xml:space="preserve"> </w:t>
      </w:r>
      <w:r w:rsidR="004D0068">
        <w:rPr>
          <w:rFonts w:ascii="Arial CYR" w:hAnsi="Arial CYR" w:cs="Arial CYR"/>
          <w:color w:val="000000"/>
          <w:szCs w:val="22"/>
          <w:highlight w:val="green"/>
          <w:lang w:eastAsia="en-US"/>
        </w:rPr>
        <w:t xml:space="preserve">Интерактивный рисунок для </w:t>
      </w:r>
      <w:proofErr w:type="spellStart"/>
      <w:r w:rsidR="004D0068">
        <w:rPr>
          <w:rFonts w:ascii="Arial CYR" w:hAnsi="Arial CYR" w:cs="Arial CYR"/>
          <w:color w:val="000000"/>
          <w:szCs w:val="22"/>
          <w:highlight w:val="green"/>
          <w:lang w:eastAsia="en-US"/>
        </w:rPr>
        <w:t>ibook</w:t>
      </w:r>
      <w:proofErr w:type="spellEnd"/>
      <w:r w:rsidR="004D0068">
        <w:rPr>
          <w:rFonts w:ascii="Arial CYR" w:hAnsi="Arial CYR" w:cs="Arial CYR"/>
          <w:color w:val="000000"/>
          <w:szCs w:val="22"/>
          <w:highlight w:val="green"/>
          <w:lang w:eastAsia="en-US"/>
        </w:rPr>
        <w:t xml:space="preserve"> (последовательное появление блоков) и статичный рисунок для читалки</w:t>
      </w:r>
    </w:p>
    <w:p w14:paraId="211BCD51" w14:textId="77777777" w:rsidR="00CE467E" w:rsidRDefault="00E76919">
      <w:pPr>
        <w:jc w:val="center"/>
        <w:rPr>
          <w:rFonts w:ascii="Arial CYR" w:hAnsi="Arial CYR" w:cs="Arial CYR"/>
          <w:color w:val="000000"/>
          <w:szCs w:val="22"/>
          <w:highlight w:val="green"/>
          <w:lang w:eastAsia="en-US"/>
        </w:rPr>
      </w:pPr>
      <w:r>
        <w:rPr>
          <w:rFonts w:cs="Arial"/>
          <w:noProof/>
          <w:color w:val="000000"/>
        </w:rPr>
        <w:drawing>
          <wp:inline distT="0" distB="0" distL="0" distR="0" wp14:anchorId="544DA949" wp14:editId="426429F7">
            <wp:extent cx="3282462" cy="2264251"/>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92735" cy="2271337"/>
                    </a:xfrm>
                    <a:prstGeom prst="rect">
                      <a:avLst/>
                    </a:prstGeom>
                    <a:noFill/>
                  </pic:spPr>
                </pic:pic>
              </a:graphicData>
            </a:graphic>
          </wp:inline>
        </w:drawing>
      </w:r>
    </w:p>
    <w:p w14:paraId="42A06B2D" w14:textId="77777777" w:rsidR="00CE467E" w:rsidRDefault="00CE467E">
      <w:pPr>
        <w:jc w:val="center"/>
        <w:rPr>
          <w:rFonts w:ascii="Arial CYR" w:hAnsi="Arial CYR" w:cs="Arial CYR"/>
          <w:color w:val="000000"/>
          <w:szCs w:val="22"/>
          <w:highlight w:val="green"/>
          <w:lang w:eastAsia="en-US"/>
        </w:rPr>
      </w:pPr>
    </w:p>
    <w:p w14:paraId="1F3C7384" w14:textId="77777777" w:rsidR="00CE467E" w:rsidRDefault="004D0068">
      <w:pPr>
        <w:jc w:val="both"/>
        <w:rPr>
          <w:rFonts w:cs="Arial"/>
          <w:color w:val="000000"/>
          <w:highlight w:val="cyan"/>
        </w:rPr>
      </w:pPr>
      <w:r>
        <w:rPr>
          <w:rFonts w:ascii="Arial CYR" w:hAnsi="Arial CYR" w:cs="Arial CYR"/>
          <w:color w:val="000000"/>
          <w:szCs w:val="22"/>
          <w:highlight w:val="green"/>
          <w:lang w:eastAsia="en-US"/>
        </w:rPr>
        <w:t xml:space="preserve">Представить для </w:t>
      </w:r>
      <w:proofErr w:type="spellStart"/>
      <w:r>
        <w:rPr>
          <w:rFonts w:ascii="Arial CYR" w:hAnsi="Arial CYR" w:cs="Arial CYR"/>
          <w:color w:val="000000"/>
          <w:szCs w:val="22"/>
          <w:highlight w:val="green"/>
          <w:lang w:eastAsia="en-US"/>
        </w:rPr>
        <w:t>iBook</w:t>
      </w:r>
      <w:proofErr w:type="spellEnd"/>
      <w:r>
        <w:rPr>
          <w:rFonts w:ascii="Arial CYR" w:hAnsi="Arial CYR" w:cs="Arial CYR"/>
          <w:color w:val="000000"/>
          <w:szCs w:val="22"/>
          <w:highlight w:val="green"/>
          <w:lang w:eastAsia="en-US"/>
        </w:rPr>
        <w:t xml:space="preserve"> как разворачивающийся список (при нажатии на слово, выделенное жирным – выезжает текст-объяснение к нему), для читалки – форматированный текст</w:t>
      </w:r>
    </w:p>
    <w:p w14:paraId="6D286472" w14:textId="77777777" w:rsidR="00CE467E" w:rsidRDefault="007709E6">
      <w:pPr>
        <w:numPr>
          <w:ilvl w:val="0"/>
          <w:numId w:val="1"/>
        </w:numPr>
        <w:ind w:left="0" w:firstLine="0"/>
        <w:jc w:val="both"/>
        <w:rPr>
          <w:rFonts w:cs="Arial"/>
          <w:color w:val="000000"/>
          <w:highlight w:val="cyan"/>
        </w:rPr>
      </w:pPr>
      <w:r w:rsidRPr="004D0068">
        <w:rPr>
          <w:rFonts w:cs="Arial"/>
          <w:b/>
          <w:color w:val="000000"/>
          <w:highlight w:val="cyan"/>
        </w:rPr>
        <w:t>Маркетинг — это</w:t>
      </w:r>
      <w:r w:rsidRPr="004D0068">
        <w:rPr>
          <w:rFonts w:cs="Arial"/>
          <w:color w:val="000000"/>
          <w:highlight w:val="cyan"/>
        </w:rPr>
        <w:t xml:space="preserve"> </w:t>
      </w:r>
      <w:r w:rsidRPr="009F0571">
        <w:rPr>
          <w:rFonts w:cs="Arial"/>
          <w:color w:val="000000"/>
          <w:highlight w:val="cyan"/>
        </w:rPr>
        <w:t>комплекс</w:t>
      </w:r>
      <w:r w:rsidRPr="004D0068">
        <w:rPr>
          <w:rFonts w:cs="Arial"/>
          <w:color w:val="000000"/>
          <w:highlight w:val="cyan"/>
        </w:rPr>
        <w:t xml:space="preserve"> </w:t>
      </w:r>
      <w:r w:rsidRPr="004D0068">
        <w:rPr>
          <w:rFonts w:cs="Arial"/>
          <w:i/>
          <w:iCs/>
          <w:color w:val="000000"/>
          <w:highlight w:val="cyan"/>
        </w:rPr>
        <w:t xml:space="preserve">инструментов рыночного анализа </w:t>
      </w:r>
      <w:r w:rsidRPr="004D0068">
        <w:rPr>
          <w:rFonts w:cs="Arial"/>
          <w:color w:val="000000"/>
          <w:highlight w:val="cyan"/>
        </w:rPr>
        <w:t xml:space="preserve">— таких, как методы прогнозирования объемов продаж, имитационные модели, различные исследования рынка, которые применяются для более глубокого, научного подхода к анализу потребностей и спроса. Многие из этих методов достаточно сложны и дорогостоящи, а потому нередко считаются прерогативой крупных предприятий, недоступной для мелких и средних фирм. Отсюда возникает представление о них как о механизмах излишне сложных, требующих больших затрат при низкой практической ценности. </w:t>
      </w:r>
    </w:p>
    <w:p w14:paraId="41A24CEB" w14:textId="77777777" w:rsidR="00CE467E" w:rsidRDefault="007709E6">
      <w:pPr>
        <w:numPr>
          <w:ilvl w:val="0"/>
          <w:numId w:val="1"/>
        </w:numPr>
        <w:ind w:left="0" w:firstLine="0"/>
        <w:jc w:val="both"/>
        <w:rPr>
          <w:rFonts w:cs="Arial"/>
          <w:color w:val="000000"/>
          <w:highlight w:val="cyan"/>
        </w:rPr>
      </w:pPr>
      <w:r w:rsidRPr="004D0068">
        <w:rPr>
          <w:rFonts w:cs="Arial"/>
          <w:b/>
          <w:color w:val="000000"/>
          <w:highlight w:val="cyan"/>
        </w:rPr>
        <w:lastRenderedPageBreak/>
        <w:t>Маркетинг — это</w:t>
      </w:r>
      <w:r w:rsidRPr="004D0068">
        <w:rPr>
          <w:rFonts w:cs="Arial"/>
          <w:color w:val="000000"/>
          <w:highlight w:val="cyan"/>
        </w:rPr>
        <w:t xml:space="preserve"> реклама, стимулирование сбыта и навязывание товара покупателю</w:t>
      </w:r>
      <w:r w:rsidR="009F0571">
        <w:rPr>
          <w:rFonts w:cs="Arial"/>
          <w:color w:val="000000"/>
          <w:highlight w:val="cyan"/>
        </w:rPr>
        <w:t>.</w:t>
      </w:r>
      <w:r w:rsidRPr="004D0068">
        <w:rPr>
          <w:rFonts w:cs="Arial"/>
          <w:color w:val="000000"/>
          <w:highlight w:val="cyan"/>
        </w:rPr>
        <w:t xml:space="preserve"> </w:t>
      </w:r>
      <w:r w:rsidR="009F0571">
        <w:rPr>
          <w:rFonts w:cs="Arial"/>
          <w:color w:val="000000"/>
          <w:highlight w:val="cyan"/>
        </w:rPr>
        <w:t>Д</w:t>
      </w:r>
      <w:r w:rsidRPr="004D0068">
        <w:rPr>
          <w:rFonts w:cs="Arial"/>
          <w:color w:val="000000"/>
          <w:highlight w:val="cyan"/>
        </w:rPr>
        <w:t xml:space="preserve">ругими словами, комплекс достаточно агрессивных </w:t>
      </w:r>
      <w:r w:rsidRPr="004D0068">
        <w:rPr>
          <w:rFonts w:cs="Arial"/>
          <w:i/>
          <w:iCs/>
          <w:color w:val="000000"/>
          <w:highlight w:val="cyan"/>
        </w:rPr>
        <w:t>инструментов сбыта</w:t>
      </w:r>
      <w:r w:rsidRPr="004D0068">
        <w:rPr>
          <w:rFonts w:cs="Arial"/>
          <w:color w:val="000000"/>
          <w:highlight w:val="cyan"/>
        </w:rPr>
        <w:t xml:space="preserve">, используемых для проникновения на существующие рынки. В этом первом, меркантильном смысле маркетинг рассматривается как нечто применяемое на рынках потребительских товаров и гораздо реже — в более «сложных» секторах, таких, как высокие технологии, финансовые услуги, государственное и местное управление, общественные и культурные организации. </w:t>
      </w:r>
    </w:p>
    <w:p w14:paraId="0A6DB59B" w14:textId="77777777" w:rsidR="00CE467E" w:rsidRDefault="007709E6">
      <w:pPr>
        <w:numPr>
          <w:ilvl w:val="0"/>
          <w:numId w:val="1"/>
        </w:numPr>
        <w:ind w:left="0" w:firstLine="0"/>
        <w:jc w:val="both"/>
        <w:rPr>
          <w:rFonts w:cs="Arial"/>
          <w:color w:val="000000"/>
          <w:highlight w:val="cyan"/>
        </w:rPr>
      </w:pPr>
      <w:r w:rsidRPr="004D0068">
        <w:rPr>
          <w:rFonts w:cs="Arial"/>
          <w:b/>
          <w:color w:val="000000"/>
          <w:highlight w:val="cyan"/>
        </w:rPr>
        <w:t>Маркетинг — это</w:t>
      </w:r>
      <w:r w:rsidRPr="004D0068">
        <w:rPr>
          <w:rFonts w:cs="Arial"/>
          <w:color w:val="000000"/>
          <w:highlight w:val="cyan"/>
        </w:rPr>
        <w:t xml:space="preserve"> активное рекламирование, </w:t>
      </w:r>
      <w:r w:rsidRPr="004D0068">
        <w:rPr>
          <w:rFonts w:cs="Arial"/>
          <w:i/>
          <w:iCs/>
          <w:color w:val="000000"/>
          <w:highlight w:val="cyan"/>
        </w:rPr>
        <w:t>архитектор потребительского общества</w:t>
      </w:r>
      <w:r w:rsidRPr="004D0068">
        <w:rPr>
          <w:rFonts w:cs="Arial"/>
          <w:color w:val="000000"/>
          <w:highlight w:val="cyan"/>
        </w:rPr>
        <w:t>, то есть рыночной системы, где частные лица подвергаются коммерческой эксплуатации со стороны продавцов. Необходимо непрерывно создавать новые потребности, чтобы продавать все больше и больше товаров. Потребители оказываются отдаленными от продавца точно так же, как работники стали отдаленными от работодателя.</w:t>
      </w:r>
    </w:p>
    <w:p w14:paraId="2DDCB3CE" w14:textId="77777777" w:rsidR="00CE467E" w:rsidRDefault="005D6FF0">
      <w:pPr>
        <w:jc w:val="both"/>
        <w:rPr>
          <w:rFonts w:cs="Arial"/>
          <w:b/>
          <w:i/>
          <w:color w:val="000000"/>
        </w:rPr>
      </w:pPr>
      <w:r w:rsidRPr="00DD7595">
        <w:rPr>
          <w:rFonts w:cs="Arial"/>
          <w:color w:val="000000"/>
          <w:highlight w:val="yellow"/>
        </w:rPr>
        <w:t xml:space="preserve">Видеовставка 1. </w:t>
      </w:r>
      <w:r w:rsidR="00F00B70" w:rsidRPr="00F00B70">
        <w:rPr>
          <w:rFonts w:cs="Arial"/>
          <w:b/>
          <w:color w:val="000000"/>
          <w:highlight w:val="yellow"/>
        </w:rPr>
        <w:t>Это интересно</w:t>
      </w:r>
      <w:r w:rsidRPr="00DD7595">
        <w:rPr>
          <w:rFonts w:cs="Arial"/>
          <w:color w:val="000000"/>
          <w:highlight w:val="yellow"/>
        </w:rPr>
        <w:t>. Интересно, что знаменитый марксистский принцип «</w:t>
      </w:r>
      <w:r w:rsidR="00F00B70" w:rsidRPr="00F00B70">
        <w:rPr>
          <w:rFonts w:cs="Arial"/>
          <w:i/>
          <w:color w:val="000000"/>
          <w:highlight w:val="yellow"/>
        </w:rPr>
        <w:t>От каждого по способностям, каждому по потребностям</w:t>
      </w:r>
      <w:r w:rsidRPr="00DD7595">
        <w:rPr>
          <w:rFonts w:cs="Arial"/>
          <w:color w:val="000000"/>
          <w:highlight w:val="yellow"/>
        </w:rPr>
        <w:t>», ставший основным постулатом социализма, появился задолго до того, как появился маркетинг. Изначально термин звучал так: «</w:t>
      </w:r>
      <w:r w:rsidR="00F00B70" w:rsidRPr="00F00B70">
        <w:rPr>
          <w:rFonts w:cs="Arial"/>
          <w:i/>
          <w:color w:val="000000"/>
          <w:highlight w:val="yellow"/>
        </w:rPr>
        <w:t>От каждого – по его способностям, каждому – по его труду</w:t>
      </w:r>
      <w:r w:rsidRPr="00DD7595">
        <w:rPr>
          <w:rFonts w:cs="Arial"/>
          <w:color w:val="000000"/>
          <w:highlight w:val="yellow"/>
        </w:rPr>
        <w:t xml:space="preserve">». И эту фразу произнес вовсе не </w:t>
      </w:r>
      <w:r w:rsidR="00F00B70" w:rsidRPr="00F00B70">
        <w:rPr>
          <w:rFonts w:cs="Arial"/>
          <w:b/>
          <w:color w:val="000000"/>
          <w:highlight w:val="yellow"/>
        </w:rPr>
        <w:t>Карл Маркс</w:t>
      </w:r>
      <w:r w:rsidRPr="00DD7595">
        <w:rPr>
          <w:rFonts w:cs="Arial"/>
          <w:color w:val="000000"/>
          <w:highlight w:val="yellow"/>
        </w:rPr>
        <w:t xml:space="preserve"> в своих знаменитых сочинениях, а </w:t>
      </w:r>
      <w:r w:rsidR="00F00B70" w:rsidRPr="00F00B70">
        <w:rPr>
          <w:rFonts w:cs="Arial"/>
          <w:b/>
          <w:color w:val="000000"/>
          <w:highlight w:val="yellow"/>
        </w:rPr>
        <w:t>некто Пьер Жозеф Прудон</w:t>
      </w:r>
      <w:r w:rsidRPr="00DD7595">
        <w:rPr>
          <w:rFonts w:cs="Arial"/>
          <w:color w:val="000000"/>
          <w:highlight w:val="yellow"/>
        </w:rPr>
        <w:t>, французский политик, публицист и экономист, пер</w:t>
      </w:r>
      <w:r w:rsidR="00DD7595" w:rsidRPr="00DD7595">
        <w:rPr>
          <w:rFonts w:cs="Arial"/>
          <w:color w:val="000000"/>
          <w:highlight w:val="yellow"/>
        </w:rPr>
        <w:t xml:space="preserve">вый человек, назвавший себя анархистом. Фраза, никакого отношения не имевшая к маркетингу, плавно перетекла в лексикон маркетологов. </w:t>
      </w:r>
      <w:r w:rsidR="00F00B70" w:rsidRPr="00F00B70">
        <w:rPr>
          <w:rFonts w:cs="Arial"/>
          <w:b/>
          <w:i/>
          <w:color w:val="000000"/>
          <w:highlight w:val="yellow"/>
          <w:u w:val="single"/>
        </w:rPr>
        <w:t>Каждому по потребностям</w:t>
      </w:r>
      <w:r w:rsidR="00DD7595" w:rsidRPr="00DD7595">
        <w:rPr>
          <w:rFonts w:cs="Arial"/>
          <w:color w:val="000000"/>
          <w:highlight w:val="yellow"/>
        </w:rPr>
        <w:t xml:space="preserve">. </w:t>
      </w:r>
      <w:r w:rsidR="00F00B70" w:rsidRPr="00F00B70">
        <w:rPr>
          <w:rFonts w:cs="Arial"/>
          <w:b/>
          <w:i/>
          <w:color w:val="000000"/>
          <w:highlight w:val="yellow"/>
        </w:rPr>
        <w:t>Все маркетологи мира руководствуются этим принципом при выводе товара на рынок.</w:t>
      </w:r>
    </w:p>
    <w:p w14:paraId="06EABE08" w14:textId="77777777" w:rsidR="00726504" w:rsidRDefault="00726504" w:rsidP="000D4063">
      <w:pPr>
        <w:rPr>
          <w:rFonts w:cs="Arial"/>
          <w:color w:val="000000"/>
        </w:rPr>
      </w:pPr>
      <w:r>
        <w:rPr>
          <w:rFonts w:cs="Arial"/>
          <w:color w:val="000000"/>
          <w:highlight w:val="green"/>
        </w:rPr>
        <w:t>Статичный рисунок</w:t>
      </w:r>
      <w:r w:rsidRPr="00726504">
        <w:rPr>
          <w:rFonts w:cs="Arial"/>
          <w:color w:val="000000"/>
          <w:highlight w:val="green"/>
        </w:rPr>
        <w:t xml:space="preserve"> для читалки:</w:t>
      </w:r>
    </w:p>
    <w:p w14:paraId="7688E45D" w14:textId="77777777" w:rsidR="00CE467E" w:rsidRDefault="00F256F8">
      <w:pPr>
        <w:jc w:val="center"/>
        <w:rPr>
          <w:rFonts w:cs="Arial"/>
          <w:color w:val="000000"/>
        </w:rPr>
      </w:pPr>
      <w:commentRangeStart w:id="8"/>
      <w:commentRangeStart w:id="9"/>
      <w:r>
        <w:rPr>
          <w:rFonts w:cs="Arial"/>
          <w:noProof/>
          <w:color w:val="000000"/>
        </w:rPr>
        <w:drawing>
          <wp:inline distT="0" distB="0" distL="0" distR="0" wp14:anchorId="17AAB768" wp14:editId="14652469">
            <wp:extent cx="5692536" cy="2937278"/>
            <wp:effectExtent l="0" t="0" r="0" b="0"/>
            <wp:docPr id="31" name="Рисунок 2" descr="C:\Users\o_afanasiadi\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_afanasiadi\Desktop\1.jpg"/>
                    <pic:cNvPicPr>
                      <a:picLocks noChangeAspect="1" noChangeArrowheads="1"/>
                    </pic:cNvPicPr>
                  </pic:nvPicPr>
                  <pic:blipFill>
                    <a:blip r:embed="rId14" cstate="print"/>
                    <a:srcRect/>
                    <a:stretch>
                      <a:fillRect/>
                    </a:stretch>
                  </pic:blipFill>
                  <pic:spPr bwMode="auto">
                    <a:xfrm>
                      <a:off x="0" y="0"/>
                      <a:ext cx="5705402" cy="2943917"/>
                    </a:xfrm>
                    <a:prstGeom prst="rect">
                      <a:avLst/>
                    </a:prstGeom>
                    <a:noFill/>
                    <a:ln w="9525">
                      <a:noFill/>
                      <a:miter lim="800000"/>
                      <a:headEnd/>
                      <a:tailEnd/>
                    </a:ln>
                  </pic:spPr>
                </pic:pic>
              </a:graphicData>
            </a:graphic>
          </wp:inline>
        </w:drawing>
      </w:r>
      <w:commentRangeEnd w:id="8"/>
      <w:commentRangeEnd w:id="9"/>
    </w:p>
    <w:p w14:paraId="7CADAB1C" w14:textId="77777777" w:rsidR="00CE467E" w:rsidRDefault="00293A51">
      <w:pPr>
        <w:jc w:val="center"/>
        <w:rPr>
          <w:rFonts w:cs="Arial"/>
          <w:color w:val="000000"/>
        </w:rPr>
      </w:pPr>
      <w:r>
        <w:rPr>
          <w:rStyle w:val="af3"/>
        </w:rPr>
        <w:commentReference w:id="8"/>
      </w:r>
      <w:r w:rsidR="00F256F8">
        <w:rPr>
          <w:rStyle w:val="af3"/>
        </w:rPr>
        <w:commentReference w:id="9"/>
      </w:r>
    </w:p>
    <w:p w14:paraId="2D8A3D98" w14:textId="77777777" w:rsidR="00CE467E" w:rsidRDefault="007709E6">
      <w:pPr>
        <w:jc w:val="both"/>
        <w:rPr>
          <w:rFonts w:cs="Arial"/>
          <w:color w:val="000000"/>
        </w:rPr>
      </w:pPr>
      <w:r w:rsidRPr="00973DD8">
        <w:rPr>
          <w:rFonts w:cs="Arial"/>
          <w:color w:val="000000"/>
        </w:rPr>
        <w:lastRenderedPageBreak/>
        <w:t xml:space="preserve">Наиболее же точное по своей сути и простое для понимания определение маркетингу дал </w:t>
      </w:r>
      <w:r w:rsidR="00F00B70" w:rsidRPr="00F00B70">
        <w:rPr>
          <w:rFonts w:cs="Arial"/>
          <w:b/>
          <w:color w:val="000000"/>
        </w:rPr>
        <w:t xml:space="preserve">Филипп </w:t>
      </w:r>
      <w:proofErr w:type="spellStart"/>
      <w:r w:rsidR="00F00B70" w:rsidRPr="00F00B70">
        <w:rPr>
          <w:rFonts w:cs="Arial"/>
          <w:b/>
          <w:color w:val="000000"/>
        </w:rPr>
        <w:t>Котлер</w:t>
      </w:r>
      <w:proofErr w:type="spellEnd"/>
      <w:r w:rsidRPr="00973DD8">
        <w:rPr>
          <w:rFonts w:cs="Arial"/>
          <w:color w:val="000000"/>
        </w:rPr>
        <w:t>:</w:t>
      </w:r>
      <w:r w:rsidR="004D0068">
        <w:rPr>
          <w:rFonts w:cs="Arial"/>
          <w:color w:val="000000"/>
        </w:rPr>
        <w:t xml:space="preserve"> </w:t>
      </w:r>
      <w:r w:rsidR="004D0068" w:rsidRPr="004D0068">
        <w:rPr>
          <w:rFonts w:cs="Arial"/>
          <w:color w:val="000000"/>
          <w:highlight w:val="green"/>
        </w:rPr>
        <w:t>Биографическая вставка</w:t>
      </w:r>
      <w:r w:rsidR="004D0068" w:rsidRPr="004D0068">
        <w:rPr>
          <w:rFonts w:ascii="Arial CYR" w:hAnsi="Arial CYR" w:cs="Arial CYR"/>
          <w:color w:val="000000"/>
          <w:szCs w:val="22"/>
          <w:highlight w:val="green"/>
          <w:lang w:eastAsia="en-US"/>
        </w:rPr>
        <w:t xml:space="preserve"> </w:t>
      </w:r>
      <w:r w:rsidR="004D0068">
        <w:rPr>
          <w:rFonts w:ascii="Arial CYR" w:hAnsi="Arial CYR" w:cs="Arial CYR"/>
          <w:color w:val="000000"/>
          <w:szCs w:val="22"/>
          <w:highlight w:val="green"/>
          <w:lang w:eastAsia="en-US"/>
        </w:rPr>
        <w:t xml:space="preserve"> и далее </w:t>
      </w:r>
    </w:p>
    <w:p w14:paraId="2B69C3C4" w14:textId="77777777" w:rsidR="005A254D" w:rsidRDefault="005A254D">
      <w:pPr>
        <w:pStyle w:val="a7"/>
        <w:spacing w:line="360" w:lineRule="auto"/>
        <w:jc w:val="center"/>
      </w:pPr>
    </w:p>
    <w:p w14:paraId="1387FDFD" w14:textId="77777777" w:rsidR="00CE467E" w:rsidRDefault="00E76919">
      <w:pPr>
        <w:pStyle w:val="a7"/>
        <w:spacing w:line="360" w:lineRule="auto"/>
        <w:jc w:val="center"/>
      </w:pPr>
      <w:r>
        <w:rPr>
          <w:noProof/>
        </w:rPr>
        <w:drawing>
          <wp:inline distT="0" distB="0" distL="0" distR="0" wp14:anchorId="527F79CC" wp14:editId="7F706A3C">
            <wp:extent cx="4484077" cy="2776259"/>
            <wp:effectExtent l="0" t="0" r="0" b="0"/>
            <wp:docPr id="1043" name="Рисунок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89428" cy="2779572"/>
                    </a:xfrm>
                    <a:prstGeom prst="rect">
                      <a:avLst/>
                    </a:prstGeom>
                    <a:noFill/>
                  </pic:spPr>
                </pic:pic>
              </a:graphicData>
            </a:graphic>
          </wp:inline>
        </w:drawing>
      </w:r>
    </w:p>
    <w:p w14:paraId="632786D5" w14:textId="77777777" w:rsidR="005A254D" w:rsidRDefault="005A254D">
      <w:pPr>
        <w:pStyle w:val="a7"/>
        <w:spacing w:line="360" w:lineRule="auto"/>
        <w:jc w:val="center"/>
      </w:pPr>
    </w:p>
    <w:p w14:paraId="7E6C94DB" w14:textId="77777777" w:rsidR="005A254D" w:rsidRDefault="005A254D">
      <w:pPr>
        <w:pStyle w:val="a7"/>
        <w:spacing w:line="360" w:lineRule="auto"/>
        <w:jc w:val="center"/>
      </w:pPr>
      <w:r>
        <w:rPr>
          <w:rFonts w:ascii="Arial CYR" w:hAnsi="Arial CYR" w:cs="Arial CYR"/>
          <w:color w:val="000000"/>
          <w:szCs w:val="22"/>
          <w:highlight w:val="green"/>
          <w:lang w:eastAsia="en-US"/>
        </w:rPr>
        <w:t>Масштабируемый рисунок и статичный для читалки</w:t>
      </w:r>
    </w:p>
    <w:p w14:paraId="2697A2F3" w14:textId="77777777" w:rsidR="007709E6" w:rsidRPr="007709E6" w:rsidRDefault="00F00B70" w:rsidP="000D4063">
      <w:pPr>
        <w:pBdr>
          <w:top w:val="single" w:sz="8" w:space="5" w:color="3B89B1"/>
          <w:left w:val="single" w:sz="8" w:space="11" w:color="3B89B1"/>
          <w:bottom w:val="single" w:sz="8" w:space="5" w:color="3B89B1"/>
          <w:right w:val="single" w:sz="8" w:space="11" w:color="3B89B1"/>
        </w:pBdr>
        <w:shd w:val="clear" w:color="auto" w:fill="F3F9FE"/>
        <w:rPr>
          <w:rFonts w:cs="Arial"/>
          <w:color w:val="000000"/>
        </w:rPr>
      </w:pPr>
      <w:r w:rsidRPr="00F00B70">
        <w:rPr>
          <w:rFonts w:cs="Arial"/>
          <w:b/>
          <w:bCs/>
          <w:i/>
          <w:color w:val="000000" w:themeColor="text1"/>
        </w:rPr>
        <w:t>Маркетинг</w:t>
      </w:r>
      <w:r w:rsidR="007709E6" w:rsidRPr="00973DD8">
        <w:rPr>
          <w:rFonts w:cs="Arial"/>
          <w:color w:val="000000"/>
        </w:rPr>
        <w:t xml:space="preserve"> — социальный и управленческий процесс, с помощью которого отдельные лица и группы лиц удовлетворяют свои нужды и потребности посредством создания товаров и потребительских ценностей и взаимообмена ими.</w:t>
      </w:r>
      <w:bookmarkStart w:id="10" w:name="_Toc210732371"/>
    </w:p>
    <w:p w14:paraId="225314D4" w14:textId="77777777" w:rsidR="00230478" w:rsidRDefault="00230478" w:rsidP="000D4063">
      <w:pPr>
        <w:pStyle w:val="1"/>
        <w:spacing w:before="0" w:after="0"/>
      </w:pPr>
      <w:bookmarkStart w:id="11" w:name="_Toc217107973"/>
    </w:p>
    <w:p w14:paraId="6852C69B" w14:textId="77777777" w:rsidR="007709E6" w:rsidRPr="001342B7" w:rsidRDefault="00F00B70" w:rsidP="000D4063">
      <w:pPr>
        <w:pStyle w:val="1"/>
        <w:spacing w:before="0" w:after="0"/>
        <w:rPr>
          <w:color w:val="003CB4"/>
        </w:rPr>
      </w:pPr>
      <w:r w:rsidRPr="00F00B70">
        <w:rPr>
          <w:color w:val="003CB4"/>
        </w:rPr>
        <w:t>1.2. Используемые в маркетинге термины</w:t>
      </w:r>
      <w:bookmarkEnd w:id="10"/>
      <w:bookmarkEnd w:id="11"/>
    </w:p>
    <w:p w14:paraId="4A9A0DFC" w14:textId="77777777" w:rsidR="00CE467E" w:rsidRDefault="007709E6">
      <w:pPr>
        <w:jc w:val="both"/>
        <w:rPr>
          <w:rFonts w:cs="Arial"/>
          <w:color w:val="000000"/>
        </w:rPr>
      </w:pPr>
      <w:r w:rsidRPr="00174B69">
        <w:rPr>
          <w:rFonts w:cs="Arial"/>
          <w:color w:val="000000"/>
        </w:rPr>
        <w:t xml:space="preserve">Для того чтобы ориентироваться в сфере маркетинга и говорить с маркетологами на одном языке, </w:t>
      </w:r>
      <w:r w:rsidR="00F00B70" w:rsidRPr="00F00B70">
        <w:rPr>
          <w:rFonts w:cs="Arial"/>
          <w:b/>
          <w:i/>
          <w:color w:val="000000"/>
        </w:rPr>
        <w:t>введем определения терминов, которые использовал</w:t>
      </w:r>
      <w:r w:rsidRPr="00174B69">
        <w:rPr>
          <w:rFonts w:cs="Arial"/>
          <w:color w:val="000000"/>
        </w:rPr>
        <w:t xml:space="preserve"> </w:t>
      </w:r>
      <w:r w:rsidR="00F00B70" w:rsidRPr="00F00B70">
        <w:rPr>
          <w:rFonts w:cs="Arial"/>
          <w:b/>
          <w:color w:val="000000"/>
        </w:rPr>
        <w:t xml:space="preserve">Ф. </w:t>
      </w:r>
      <w:proofErr w:type="spellStart"/>
      <w:r w:rsidR="00F00B70" w:rsidRPr="00F00B70">
        <w:rPr>
          <w:rFonts w:cs="Arial"/>
          <w:b/>
          <w:color w:val="000000"/>
        </w:rPr>
        <w:t>Котлер</w:t>
      </w:r>
      <w:proofErr w:type="spellEnd"/>
      <w:r w:rsidRPr="00174B69">
        <w:rPr>
          <w:rFonts w:cs="Arial"/>
          <w:color w:val="000000"/>
        </w:rPr>
        <w:t>:</w:t>
      </w:r>
      <w:r w:rsidR="004D0068" w:rsidRPr="004D0068">
        <w:rPr>
          <w:rFonts w:ascii="Arial CYR" w:hAnsi="Arial CYR" w:cs="Arial CYR"/>
          <w:color w:val="000000"/>
          <w:szCs w:val="22"/>
          <w:highlight w:val="green"/>
          <w:lang w:eastAsia="en-US"/>
        </w:rPr>
        <w:t xml:space="preserve"> </w:t>
      </w:r>
      <w:r w:rsidR="004D0068">
        <w:rPr>
          <w:rFonts w:ascii="Arial CYR" w:hAnsi="Arial CYR" w:cs="Arial CYR"/>
          <w:color w:val="000000"/>
          <w:szCs w:val="22"/>
          <w:highlight w:val="green"/>
          <w:lang w:eastAsia="en-US"/>
        </w:rPr>
        <w:t>Масштабируемый рисунок и статичный для читалки</w:t>
      </w:r>
    </w:p>
    <w:p w14:paraId="1317690C" w14:textId="77777777" w:rsidR="007709E6" w:rsidRPr="00174B69" w:rsidRDefault="00F00B70" w:rsidP="000D4063">
      <w:pPr>
        <w:pBdr>
          <w:top w:val="single" w:sz="8" w:space="5" w:color="3B89B1"/>
          <w:left w:val="single" w:sz="8" w:space="11" w:color="3B89B1"/>
          <w:bottom w:val="single" w:sz="8" w:space="5" w:color="3B89B1"/>
          <w:right w:val="single" w:sz="8" w:space="11" w:color="3B89B1"/>
        </w:pBdr>
        <w:shd w:val="clear" w:color="auto" w:fill="F3F9FE"/>
        <w:rPr>
          <w:rFonts w:cs="Arial"/>
          <w:color w:val="000000"/>
        </w:rPr>
      </w:pPr>
      <w:r w:rsidRPr="00F00B70">
        <w:rPr>
          <w:rFonts w:cs="Arial"/>
          <w:b/>
          <w:bCs/>
          <w:i/>
          <w:color w:val="000000" w:themeColor="text1"/>
        </w:rPr>
        <w:t>Нужда</w:t>
      </w:r>
      <w:r w:rsidR="007709E6" w:rsidRPr="00174B69">
        <w:rPr>
          <w:rFonts w:cs="Arial"/>
          <w:color w:val="000000"/>
        </w:rPr>
        <w:t xml:space="preserve"> — ощущаемый человеком недостаток в чем-либо необходимом. </w:t>
      </w:r>
    </w:p>
    <w:p w14:paraId="0425A570" w14:textId="77777777" w:rsidR="00CE467E" w:rsidRDefault="00F00B70">
      <w:pPr>
        <w:pBdr>
          <w:top w:val="single" w:sz="8" w:space="5" w:color="3B89B1"/>
          <w:left w:val="single" w:sz="8" w:space="11" w:color="3B89B1"/>
          <w:bottom w:val="single" w:sz="8" w:space="5" w:color="3B89B1"/>
          <w:right w:val="single" w:sz="8" w:space="11" w:color="3B89B1"/>
        </w:pBdr>
        <w:shd w:val="clear" w:color="auto" w:fill="F3F9FE"/>
        <w:jc w:val="both"/>
        <w:rPr>
          <w:rFonts w:cs="Arial"/>
          <w:color w:val="000000"/>
        </w:rPr>
      </w:pPr>
      <w:r w:rsidRPr="00F00B70">
        <w:rPr>
          <w:rFonts w:cs="Arial"/>
          <w:b/>
          <w:bCs/>
          <w:i/>
          <w:color w:val="000000" w:themeColor="text1"/>
        </w:rPr>
        <w:t>Потребность</w:t>
      </w:r>
      <w:r w:rsidR="007709E6" w:rsidRPr="00174B69">
        <w:rPr>
          <w:rFonts w:cs="Arial"/>
          <w:color w:val="000000"/>
        </w:rPr>
        <w:t xml:space="preserve"> — нужда, принявшая специфическую форму в соответствии с культурным уровнем и индивидуальностью человека (</w:t>
      </w:r>
      <w:r w:rsidRPr="00F00B70">
        <w:rPr>
          <w:rFonts w:cs="Arial"/>
          <w:b/>
          <w:bCs/>
          <w:i/>
          <w:color w:val="000000" w:themeColor="text1"/>
        </w:rPr>
        <w:t>запрос</w:t>
      </w:r>
      <w:r w:rsidR="007709E6" w:rsidRPr="00174B69">
        <w:rPr>
          <w:rFonts w:cs="Arial"/>
          <w:color w:val="000000"/>
        </w:rPr>
        <w:t xml:space="preserve"> — потребность человека, подкрепленная его покупательной способностью). </w:t>
      </w:r>
    </w:p>
    <w:p w14:paraId="33487661" w14:textId="77777777" w:rsidR="00230478" w:rsidRDefault="00230478" w:rsidP="000D4063">
      <w:pPr>
        <w:rPr>
          <w:rFonts w:cs="Arial"/>
          <w:color w:val="000000"/>
        </w:rPr>
      </w:pPr>
    </w:p>
    <w:p w14:paraId="7DF24605" w14:textId="77777777" w:rsidR="00CE467E" w:rsidRDefault="00F00B70">
      <w:pPr>
        <w:jc w:val="both"/>
        <w:rPr>
          <w:rFonts w:cs="Arial"/>
          <w:color w:val="000000"/>
        </w:rPr>
      </w:pPr>
      <w:r w:rsidRPr="00F00B70">
        <w:rPr>
          <w:rFonts w:cs="Arial"/>
          <w:b/>
          <w:i/>
          <w:color w:val="000000"/>
          <w:u w:val="single"/>
        </w:rPr>
        <w:t>Нужды человека</w:t>
      </w:r>
      <w:r w:rsidRPr="00F00B70">
        <w:rPr>
          <w:rFonts w:cs="Arial"/>
          <w:b/>
          <w:i/>
          <w:color w:val="000000"/>
        </w:rPr>
        <w:t xml:space="preserve"> — одно из важнейших понятий маркетинга.</w:t>
      </w:r>
      <w:r w:rsidR="007709E6" w:rsidRPr="00174B69">
        <w:rPr>
          <w:rFonts w:cs="Arial"/>
          <w:color w:val="000000"/>
        </w:rPr>
        <w:t xml:space="preserve"> У людей множество самых разнообразных нужд. Их можно разделить на </w:t>
      </w:r>
      <w:r w:rsidRPr="00F00B70">
        <w:rPr>
          <w:rFonts w:cs="Arial"/>
          <w:b/>
          <w:i/>
          <w:color w:val="000000"/>
        </w:rPr>
        <w:t>физические</w:t>
      </w:r>
      <w:r w:rsidR="007709E6" w:rsidRPr="00174B69">
        <w:rPr>
          <w:rFonts w:cs="Arial"/>
          <w:color w:val="000000"/>
        </w:rPr>
        <w:t xml:space="preserve"> — нужда в пище, одежде, тепле и безопасности; </w:t>
      </w:r>
      <w:r w:rsidRPr="00F00B70">
        <w:rPr>
          <w:rFonts w:cs="Arial"/>
          <w:b/>
          <w:i/>
          <w:color w:val="000000"/>
        </w:rPr>
        <w:t>социальные</w:t>
      </w:r>
      <w:r w:rsidR="007709E6" w:rsidRPr="00174B69">
        <w:rPr>
          <w:rFonts w:cs="Arial"/>
          <w:color w:val="000000"/>
        </w:rPr>
        <w:t xml:space="preserve"> — в общении и привязанностях; </w:t>
      </w:r>
      <w:r w:rsidRPr="00F00B70">
        <w:rPr>
          <w:rFonts w:cs="Arial"/>
          <w:b/>
          <w:i/>
          <w:color w:val="000000"/>
        </w:rPr>
        <w:t>индивидуальные</w:t>
      </w:r>
      <w:r w:rsidR="007709E6" w:rsidRPr="00174B69">
        <w:rPr>
          <w:rFonts w:cs="Arial"/>
          <w:color w:val="000000"/>
        </w:rPr>
        <w:t xml:space="preserve"> — потребности в знаниях и самовыражении. Эти нужды не изобретены </w:t>
      </w:r>
      <w:r w:rsidR="007709E6" w:rsidRPr="00174B69">
        <w:rPr>
          <w:rFonts w:cs="Arial"/>
          <w:color w:val="000000"/>
        </w:rPr>
        <w:lastRenderedPageBreak/>
        <w:t xml:space="preserve">маркетологами, а обусловлены человеческой природой. </w:t>
      </w:r>
      <w:r w:rsidR="004D0068">
        <w:rPr>
          <w:rFonts w:ascii="Arial CYR" w:hAnsi="Arial CYR" w:cs="Arial CYR"/>
          <w:color w:val="000000"/>
          <w:szCs w:val="22"/>
          <w:highlight w:val="green"/>
          <w:lang w:eastAsia="en-US"/>
        </w:rPr>
        <w:t xml:space="preserve">Интерактивный рисунок для </w:t>
      </w:r>
      <w:proofErr w:type="spellStart"/>
      <w:r w:rsidR="004D0068">
        <w:rPr>
          <w:rFonts w:ascii="Arial CYR" w:hAnsi="Arial CYR" w:cs="Arial CYR"/>
          <w:color w:val="000000"/>
          <w:szCs w:val="22"/>
          <w:highlight w:val="green"/>
          <w:lang w:eastAsia="en-US"/>
        </w:rPr>
        <w:t>ibook</w:t>
      </w:r>
      <w:proofErr w:type="spellEnd"/>
      <w:r w:rsidR="004D0068">
        <w:rPr>
          <w:rFonts w:ascii="Arial CYR" w:hAnsi="Arial CYR" w:cs="Arial CYR"/>
          <w:color w:val="000000"/>
          <w:szCs w:val="22"/>
          <w:highlight w:val="green"/>
          <w:lang w:eastAsia="en-US"/>
        </w:rPr>
        <w:t xml:space="preserve">  (при нажатии на цветной блок – выезжает текст под ним)</w:t>
      </w:r>
    </w:p>
    <w:p w14:paraId="52752567" w14:textId="77777777" w:rsidR="00CE467E" w:rsidRDefault="00E76919">
      <w:pPr>
        <w:pStyle w:val="a7"/>
        <w:spacing w:line="360" w:lineRule="auto"/>
        <w:jc w:val="center"/>
        <w:rPr>
          <w:rFonts w:ascii="Arial CYR" w:hAnsi="Arial CYR" w:cs="Arial CYR"/>
          <w:color w:val="000000"/>
          <w:szCs w:val="22"/>
          <w:highlight w:val="green"/>
          <w:lang w:eastAsia="en-US"/>
        </w:rPr>
      </w:pPr>
      <w:r>
        <w:rPr>
          <w:noProof/>
        </w:rPr>
        <w:drawing>
          <wp:inline distT="0" distB="0" distL="0" distR="0" wp14:anchorId="16A88BEA" wp14:editId="7F7EEC63">
            <wp:extent cx="2642235" cy="1699260"/>
            <wp:effectExtent l="0" t="0" r="0" b="0"/>
            <wp:docPr id="1044" name="Рисунок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46183" cy="1701799"/>
                    </a:xfrm>
                    <a:prstGeom prst="rect">
                      <a:avLst/>
                    </a:prstGeom>
                    <a:noFill/>
                  </pic:spPr>
                </pic:pic>
              </a:graphicData>
            </a:graphic>
          </wp:inline>
        </w:drawing>
      </w:r>
    </w:p>
    <w:p w14:paraId="7328B65C" w14:textId="77777777" w:rsidR="001C4665" w:rsidRPr="00174B69" w:rsidRDefault="00230478" w:rsidP="000D4063">
      <w:pPr>
        <w:pStyle w:val="a7"/>
        <w:spacing w:line="360" w:lineRule="auto"/>
        <w:jc w:val="center"/>
      </w:pPr>
      <w:r w:rsidRPr="00230478">
        <w:rPr>
          <w:rFonts w:ascii="Arial CYR" w:hAnsi="Arial CYR" w:cs="Arial CYR"/>
          <w:color w:val="000000"/>
          <w:szCs w:val="22"/>
          <w:highlight w:val="green"/>
          <w:lang w:eastAsia="en-US"/>
        </w:rPr>
        <w:t xml:space="preserve"> </w:t>
      </w:r>
      <w:r>
        <w:rPr>
          <w:rFonts w:ascii="Arial CYR" w:hAnsi="Arial CYR" w:cs="Arial CYR"/>
          <w:color w:val="000000"/>
          <w:szCs w:val="22"/>
          <w:highlight w:val="green"/>
          <w:lang w:eastAsia="en-US"/>
        </w:rPr>
        <w:t>Масштабируемый рисунок и статичный для читалки</w:t>
      </w:r>
    </w:p>
    <w:p w14:paraId="7BE8CE5F" w14:textId="77777777" w:rsidR="00CE467E" w:rsidRDefault="00F00B70">
      <w:pPr>
        <w:pBdr>
          <w:top w:val="single" w:sz="8" w:space="5" w:color="3B89B1"/>
          <w:left w:val="single" w:sz="8" w:space="11" w:color="3B89B1"/>
          <w:bottom w:val="single" w:sz="8" w:space="5" w:color="3B89B1"/>
          <w:right w:val="single" w:sz="8" w:space="11" w:color="3B89B1"/>
        </w:pBdr>
        <w:shd w:val="clear" w:color="auto" w:fill="F3F9FE"/>
        <w:rPr>
          <w:rFonts w:ascii="Arial CYR" w:hAnsi="Arial CYR" w:cs="Arial CYR"/>
          <w:color w:val="000000"/>
          <w:szCs w:val="22"/>
          <w:highlight w:val="green"/>
          <w:lang w:eastAsia="en-US"/>
        </w:rPr>
      </w:pPr>
      <w:r w:rsidRPr="00F00B70">
        <w:rPr>
          <w:rFonts w:cs="Arial"/>
          <w:b/>
          <w:bCs/>
          <w:i/>
          <w:color w:val="000000" w:themeColor="text1"/>
        </w:rPr>
        <w:t>Товар</w:t>
      </w:r>
      <w:r w:rsidR="007709E6" w:rsidRPr="00174B69">
        <w:rPr>
          <w:rFonts w:cs="Arial"/>
          <w:color w:val="000000"/>
        </w:rPr>
        <w:t xml:space="preserve"> — все, что может быть предложено на рынке для удовлетворения нужд или потребностей. </w:t>
      </w:r>
    </w:p>
    <w:p w14:paraId="2D420288" w14:textId="77777777" w:rsidR="00483DCE" w:rsidRDefault="00483DCE" w:rsidP="000D4063">
      <w:pPr>
        <w:rPr>
          <w:rFonts w:ascii="Arial CYR" w:hAnsi="Arial CYR" w:cs="Arial CYR"/>
          <w:color w:val="000000"/>
          <w:szCs w:val="22"/>
          <w:highlight w:val="green"/>
          <w:lang w:eastAsia="en-US"/>
        </w:rPr>
      </w:pPr>
    </w:p>
    <w:p w14:paraId="5867E429" w14:textId="77777777" w:rsidR="00CE467E" w:rsidRDefault="007709E6">
      <w:pPr>
        <w:jc w:val="both"/>
        <w:rPr>
          <w:rFonts w:cs="Arial"/>
          <w:color w:val="000000"/>
        </w:rPr>
      </w:pPr>
      <w:r w:rsidRPr="00174B69">
        <w:rPr>
          <w:rFonts w:cs="Arial"/>
          <w:color w:val="000000"/>
        </w:rPr>
        <w:t xml:space="preserve">Обычно под словом товар подразумевается физический объект, </w:t>
      </w:r>
      <w:r w:rsidR="00F00B70" w:rsidRPr="00F00B70">
        <w:rPr>
          <w:rFonts w:cs="Arial"/>
          <w:i/>
          <w:color w:val="000000"/>
          <w:u w:val="single"/>
        </w:rPr>
        <w:t>например</w:t>
      </w:r>
      <w:r w:rsidR="00F00B70" w:rsidRPr="00F00B70">
        <w:rPr>
          <w:rFonts w:cs="Arial"/>
          <w:i/>
          <w:color w:val="000000"/>
        </w:rPr>
        <w:t>, автомобиль, телевизор или кусок мыла</w:t>
      </w:r>
      <w:r w:rsidRPr="00174B69">
        <w:rPr>
          <w:rFonts w:cs="Arial"/>
          <w:color w:val="000000"/>
        </w:rPr>
        <w:t>. Однако понятие товара не ограничивается лишь физическими объектами; все, что способно удовлетворить некую нужду, можно назвать товаром. Кроме осязаемых предметов, к товарам относят и услуги, то есть какие-либо блага или действия, которые также предлагаются на рынке, но которые не имеют вещественного выражения и не приводят к обладанию чем-либо.</w:t>
      </w:r>
    </w:p>
    <w:p w14:paraId="24A8E10C" w14:textId="77777777" w:rsidR="007709E6" w:rsidRDefault="007709E6" w:rsidP="000D4063">
      <w:pPr>
        <w:rPr>
          <w:rFonts w:cs="Arial"/>
          <w:color w:val="000000"/>
        </w:rPr>
      </w:pPr>
      <w:r w:rsidRPr="00174B69">
        <w:rPr>
          <w:rFonts w:cs="Arial"/>
          <w:color w:val="000000"/>
        </w:rPr>
        <w:t xml:space="preserve">Потребитель выбирает, полагаясь на свое восприятие (понимание) той ценности, которой, на его взгляд, обладают те или иные товары и услуги. </w:t>
      </w:r>
      <w:r w:rsidR="004D0068">
        <w:rPr>
          <w:rFonts w:ascii="Arial CYR" w:hAnsi="Arial CYR" w:cs="Arial CYR"/>
          <w:color w:val="000000"/>
          <w:szCs w:val="22"/>
          <w:highlight w:val="green"/>
          <w:lang w:eastAsia="en-US"/>
        </w:rPr>
        <w:t>Масштабируемый рисунок и статичный для читалки</w:t>
      </w:r>
    </w:p>
    <w:p w14:paraId="7DCE4F44" w14:textId="77777777" w:rsidR="007709E6" w:rsidRDefault="00F00B70" w:rsidP="000D4063">
      <w:pPr>
        <w:pStyle w:val="important"/>
        <w:widowControl w:val="0"/>
        <w:tabs>
          <w:tab w:val="left" w:pos="142"/>
        </w:tabs>
        <w:spacing w:before="0" w:after="0"/>
        <w:ind w:left="0" w:right="0"/>
        <w:jc w:val="both"/>
        <w:rPr>
          <w:color w:val="000000"/>
          <w:sz w:val="22"/>
          <w:szCs w:val="22"/>
        </w:rPr>
      </w:pPr>
      <w:r w:rsidRPr="00F00B70">
        <w:rPr>
          <w:b/>
          <w:bCs/>
          <w:i/>
          <w:color w:val="000000" w:themeColor="text1"/>
          <w:sz w:val="22"/>
          <w:szCs w:val="22"/>
        </w:rPr>
        <w:t>Потребительская ценность</w:t>
      </w:r>
      <w:r w:rsidR="007709E6">
        <w:rPr>
          <w:color w:val="000000"/>
          <w:sz w:val="22"/>
          <w:szCs w:val="22"/>
        </w:rPr>
        <w:t xml:space="preserve"> — оценочное суждение потребителя о способности товара удовлетворить его потребности.</w:t>
      </w:r>
    </w:p>
    <w:p w14:paraId="6EC3CF99" w14:textId="77777777" w:rsidR="0011373D" w:rsidRDefault="0011373D" w:rsidP="000D4063">
      <w:pPr>
        <w:pStyle w:val="a8"/>
        <w:widowControl w:val="0"/>
        <w:jc w:val="both"/>
        <w:rPr>
          <w:color w:val="000000"/>
          <w:sz w:val="22"/>
          <w:szCs w:val="22"/>
        </w:rPr>
      </w:pPr>
    </w:p>
    <w:p w14:paraId="69001000" w14:textId="77777777" w:rsidR="007709E6" w:rsidRDefault="007709E6" w:rsidP="000D4063">
      <w:pPr>
        <w:pStyle w:val="a8"/>
        <w:widowControl w:val="0"/>
        <w:jc w:val="both"/>
        <w:rPr>
          <w:color w:val="000000"/>
          <w:sz w:val="22"/>
          <w:szCs w:val="22"/>
        </w:rPr>
      </w:pPr>
      <w:r>
        <w:rPr>
          <w:color w:val="000000"/>
          <w:sz w:val="22"/>
          <w:szCs w:val="22"/>
        </w:rPr>
        <w:t xml:space="preserve">Потребители редко способны точно и объективно представить себе соотношение потребительской ценности товара и затрат на его приобретение. Они полагаются на свое ощущение ценности. Потребители считают, что если компания, </w:t>
      </w:r>
      <w:r w:rsidR="00F00B70" w:rsidRPr="00F00B70">
        <w:rPr>
          <w:i/>
          <w:color w:val="000000"/>
          <w:sz w:val="22"/>
          <w:szCs w:val="22"/>
          <w:u w:val="single"/>
        </w:rPr>
        <w:t>например</w:t>
      </w:r>
      <w:r w:rsidR="00F00B70" w:rsidRPr="00F00B70">
        <w:rPr>
          <w:i/>
          <w:color w:val="000000"/>
          <w:sz w:val="22"/>
          <w:szCs w:val="22"/>
        </w:rPr>
        <w:t>, обеспечивает более быструю и надежную доставку, то они должны платить больше.</w:t>
      </w:r>
      <w:r>
        <w:rPr>
          <w:color w:val="000000"/>
          <w:sz w:val="22"/>
          <w:szCs w:val="22"/>
        </w:rPr>
        <w:t xml:space="preserve"> Удовлетворение потребителя зависит от его представления о том, насколько характеристики (свойства) товара способны обеспечить потребительскую ценность. Если достоинства товара ниже связанных с ним ожиданий, потребитель остается неудовлетворенным. Если достоинства совпадают с ожиданиями — потребитель удовлетворен.</w:t>
      </w:r>
      <w:r w:rsidR="004D0068" w:rsidRPr="004D0068">
        <w:rPr>
          <w:rFonts w:ascii="Arial CYR" w:hAnsi="Arial CYR" w:cs="Arial CYR"/>
          <w:color w:val="000000"/>
          <w:szCs w:val="22"/>
          <w:highlight w:val="green"/>
          <w:lang w:eastAsia="en-US"/>
        </w:rPr>
        <w:t xml:space="preserve"> </w:t>
      </w:r>
      <w:r w:rsidR="004D0068">
        <w:rPr>
          <w:rFonts w:ascii="Arial CYR" w:hAnsi="Arial CYR" w:cs="Arial CYR"/>
          <w:color w:val="000000"/>
          <w:szCs w:val="22"/>
          <w:highlight w:val="green"/>
          <w:lang w:eastAsia="en-US"/>
        </w:rPr>
        <w:t>Масштабируемый рисунок и статичный для читалки</w:t>
      </w:r>
    </w:p>
    <w:p w14:paraId="4272ADBC" w14:textId="77777777" w:rsidR="007709E6" w:rsidRDefault="00F00B70" w:rsidP="000D4063">
      <w:pPr>
        <w:pStyle w:val="important"/>
        <w:widowControl w:val="0"/>
        <w:spacing w:before="0" w:after="0"/>
        <w:ind w:left="0" w:right="0"/>
        <w:jc w:val="both"/>
        <w:rPr>
          <w:color w:val="000000"/>
          <w:sz w:val="22"/>
          <w:szCs w:val="22"/>
        </w:rPr>
      </w:pPr>
      <w:r w:rsidRPr="00F00B70">
        <w:rPr>
          <w:b/>
          <w:bCs/>
          <w:i/>
          <w:color w:val="000000" w:themeColor="text1"/>
          <w:sz w:val="22"/>
          <w:szCs w:val="22"/>
        </w:rPr>
        <w:lastRenderedPageBreak/>
        <w:t>Удовлетворенность потребителя</w:t>
      </w:r>
      <w:r w:rsidR="007709E6">
        <w:rPr>
          <w:color w:val="000000"/>
          <w:sz w:val="22"/>
          <w:szCs w:val="22"/>
        </w:rPr>
        <w:t xml:space="preserve"> — степень совпадения характеристик (свойств) товара, субъективно воспринимаемых клиентом, с ожиданиями, связанными с этим товаром. </w:t>
      </w:r>
    </w:p>
    <w:p w14:paraId="447FE80D" w14:textId="77777777" w:rsidR="00465A82" w:rsidRDefault="00465A82" w:rsidP="000D4063">
      <w:pPr>
        <w:pStyle w:val="a8"/>
        <w:widowControl w:val="0"/>
        <w:jc w:val="both"/>
        <w:rPr>
          <w:color w:val="000000"/>
          <w:sz w:val="22"/>
          <w:szCs w:val="22"/>
        </w:rPr>
      </w:pPr>
    </w:p>
    <w:p w14:paraId="79F623FE" w14:textId="77777777" w:rsidR="007709E6" w:rsidRDefault="007709E6" w:rsidP="000D4063">
      <w:pPr>
        <w:pStyle w:val="a8"/>
        <w:widowControl w:val="0"/>
        <w:jc w:val="both"/>
        <w:rPr>
          <w:color w:val="000000"/>
          <w:sz w:val="22"/>
          <w:szCs w:val="22"/>
        </w:rPr>
      </w:pPr>
      <w:r>
        <w:rPr>
          <w:color w:val="000000"/>
          <w:sz w:val="22"/>
          <w:szCs w:val="22"/>
        </w:rPr>
        <w:t xml:space="preserve">Маркетинг начинается тогда, когда некто решает удовлетворить свои нужды с помощью обмена. </w:t>
      </w:r>
      <w:r w:rsidR="004D0068">
        <w:rPr>
          <w:rFonts w:ascii="Arial CYR" w:hAnsi="Arial CYR" w:cs="Arial CYR"/>
          <w:color w:val="000000"/>
          <w:szCs w:val="22"/>
          <w:highlight w:val="green"/>
          <w:lang w:eastAsia="en-US"/>
        </w:rPr>
        <w:t>Масштабируемый рисунок и статичный для читалки</w:t>
      </w:r>
    </w:p>
    <w:p w14:paraId="72CFCF57" w14:textId="77777777" w:rsidR="007709E6" w:rsidRDefault="00F00B70" w:rsidP="000D4063">
      <w:pPr>
        <w:pStyle w:val="important"/>
        <w:widowControl w:val="0"/>
        <w:spacing w:before="0" w:after="0"/>
        <w:ind w:left="0" w:right="0"/>
        <w:jc w:val="both"/>
        <w:rPr>
          <w:color w:val="000000"/>
          <w:sz w:val="22"/>
          <w:szCs w:val="22"/>
        </w:rPr>
      </w:pPr>
      <w:r w:rsidRPr="00F00B70">
        <w:rPr>
          <w:b/>
          <w:bCs/>
          <w:i/>
          <w:color w:val="000000" w:themeColor="text1"/>
          <w:sz w:val="22"/>
          <w:szCs w:val="22"/>
        </w:rPr>
        <w:t>Обмен</w:t>
      </w:r>
      <w:r w:rsidR="007709E6">
        <w:rPr>
          <w:color w:val="000000"/>
          <w:sz w:val="22"/>
          <w:szCs w:val="22"/>
        </w:rPr>
        <w:t xml:space="preserve"> — акт получения от кого-либо желаемого объекта взамен другого объекта. Обмен также является основным понятием маркетинга. </w:t>
      </w:r>
    </w:p>
    <w:p w14:paraId="2952376A" w14:textId="77777777" w:rsidR="000C6BE1" w:rsidRDefault="000C6BE1" w:rsidP="000D4063">
      <w:pPr>
        <w:pStyle w:val="a7"/>
        <w:spacing w:line="360" w:lineRule="auto"/>
        <w:jc w:val="center"/>
      </w:pPr>
    </w:p>
    <w:p w14:paraId="5224AC42" w14:textId="77777777" w:rsidR="00EA1B8D" w:rsidRDefault="00E76919" w:rsidP="000D4063">
      <w:pPr>
        <w:pStyle w:val="a7"/>
        <w:spacing w:line="360" w:lineRule="auto"/>
        <w:jc w:val="center"/>
      </w:pPr>
      <w:r>
        <w:rPr>
          <w:noProof/>
        </w:rPr>
        <w:drawing>
          <wp:inline distT="0" distB="0" distL="0" distR="0" wp14:anchorId="0462913C" wp14:editId="546A5F9F">
            <wp:extent cx="3188677" cy="2069147"/>
            <wp:effectExtent l="0" t="0" r="0" b="0"/>
            <wp:docPr id="1045" name="Рисунок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96632" cy="2074309"/>
                    </a:xfrm>
                    <a:prstGeom prst="rect">
                      <a:avLst/>
                    </a:prstGeom>
                    <a:noFill/>
                  </pic:spPr>
                </pic:pic>
              </a:graphicData>
            </a:graphic>
          </wp:inline>
        </w:drawing>
      </w:r>
    </w:p>
    <w:p w14:paraId="63F13624" w14:textId="77777777" w:rsidR="004D0068" w:rsidRDefault="004D0068" w:rsidP="000D4063">
      <w:pPr>
        <w:pStyle w:val="a8"/>
        <w:widowControl w:val="0"/>
        <w:jc w:val="both"/>
        <w:rPr>
          <w:rFonts w:ascii="Arial CYR" w:hAnsi="Arial CYR" w:cs="Arial CYR"/>
          <w:color w:val="000000"/>
          <w:szCs w:val="22"/>
          <w:lang w:eastAsia="en-US"/>
        </w:rPr>
      </w:pPr>
      <w:r>
        <w:rPr>
          <w:rFonts w:ascii="Arial CYR" w:hAnsi="Arial CYR" w:cs="Arial CYR"/>
          <w:color w:val="000000"/>
          <w:szCs w:val="22"/>
          <w:highlight w:val="green"/>
          <w:lang w:eastAsia="en-US"/>
        </w:rPr>
        <w:t xml:space="preserve">Интерактивный рисунок для </w:t>
      </w:r>
      <w:proofErr w:type="spellStart"/>
      <w:r>
        <w:rPr>
          <w:rFonts w:ascii="Arial CYR" w:hAnsi="Arial CYR" w:cs="Arial CYR"/>
          <w:color w:val="000000"/>
          <w:szCs w:val="22"/>
          <w:highlight w:val="green"/>
          <w:lang w:eastAsia="en-US"/>
        </w:rPr>
        <w:t>ibook</w:t>
      </w:r>
      <w:proofErr w:type="spellEnd"/>
      <w:r>
        <w:rPr>
          <w:rFonts w:ascii="Arial CYR" w:hAnsi="Arial CYR" w:cs="Arial CYR"/>
          <w:color w:val="000000"/>
          <w:szCs w:val="22"/>
          <w:highlight w:val="green"/>
          <w:lang w:eastAsia="en-US"/>
        </w:rPr>
        <w:t xml:space="preserve">  (при нажатии на цветной блок – выезжает текст под ним)</w:t>
      </w:r>
    </w:p>
    <w:p w14:paraId="37B6FEEF" w14:textId="77777777" w:rsidR="007709E6" w:rsidRPr="000C6BE1" w:rsidRDefault="007709E6" w:rsidP="000D4063">
      <w:pPr>
        <w:pStyle w:val="a8"/>
        <w:widowControl w:val="0"/>
        <w:jc w:val="both"/>
        <w:rPr>
          <w:i/>
          <w:color w:val="000000"/>
          <w:sz w:val="22"/>
          <w:szCs w:val="22"/>
        </w:rPr>
      </w:pPr>
      <w:r>
        <w:rPr>
          <w:color w:val="000000"/>
          <w:sz w:val="22"/>
          <w:szCs w:val="22"/>
        </w:rPr>
        <w:t xml:space="preserve">В самом широком смысле при совершении сделки продающая сторона предполагает получить определенную реакцию на предлагаемый товар. Реакция может быть сложнее, нежели простая «покупка» или «обмен» товарами или услугами. </w:t>
      </w:r>
      <w:r w:rsidR="00F00B70" w:rsidRPr="00F00B70">
        <w:rPr>
          <w:i/>
          <w:color w:val="000000"/>
          <w:sz w:val="22"/>
          <w:szCs w:val="22"/>
        </w:rPr>
        <w:t xml:space="preserve">Политик, будучи кандидатом на какой-либо пост, </w:t>
      </w:r>
      <w:r w:rsidR="00F00B70" w:rsidRPr="00F00B70">
        <w:rPr>
          <w:i/>
          <w:color w:val="000000"/>
          <w:sz w:val="22"/>
          <w:szCs w:val="22"/>
          <w:u w:val="single"/>
        </w:rPr>
        <w:t>например</w:t>
      </w:r>
      <w:r w:rsidR="00F00B70" w:rsidRPr="00F00B70">
        <w:rPr>
          <w:i/>
          <w:color w:val="000000"/>
          <w:sz w:val="22"/>
          <w:szCs w:val="22"/>
        </w:rPr>
        <w:t xml:space="preserve">, хочет получить реакцию в виде голосов избирателей, церковь — в виде увеличения числа прихожан, общественное движение — в виде принятия пропагандируемой им идеи.  </w:t>
      </w:r>
    </w:p>
    <w:p w14:paraId="025EFA55" w14:textId="77777777" w:rsidR="004D0068" w:rsidRDefault="004D0068" w:rsidP="000D4063">
      <w:pPr>
        <w:autoSpaceDE w:val="0"/>
        <w:autoSpaceDN w:val="0"/>
        <w:adjustRightInd w:val="0"/>
        <w:rPr>
          <w:rFonts w:ascii="Arial CYR" w:hAnsi="Arial CYR" w:cs="Arial CYR"/>
          <w:szCs w:val="22"/>
          <w:lang w:eastAsia="en-US"/>
        </w:rPr>
      </w:pPr>
      <w:r>
        <w:rPr>
          <w:rFonts w:ascii="Arial CYR" w:hAnsi="Arial CYR" w:cs="Arial CYR"/>
          <w:szCs w:val="22"/>
          <w:highlight w:val="green"/>
          <w:lang w:eastAsia="en-US"/>
        </w:rPr>
        <w:t>Выноска</w:t>
      </w:r>
      <w:r w:rsidR="000C6BE1">
        <w:rPr>
          <w:rFonts w:ascii="Arial CYR" w:hAnsi="Arial CYR" w:cs="Arial CYR"/>
          <w:szCs w:val="22"/>
          <w:lang w:eastAsia="en-US"/>
        </w:rPr>
        <w:t xml:space="preserve"> </w:t>
      </w:r>
      <w:r>
        <w:rPr>
          <w:rFonts w:ascii="Arial CYR" w:hAnsi="Arial CYR" w:cs="Arial CYR"/>
          <w:b/>
          <w:bCs/>
          <w:szCs w:val="22"/>
          <w:lang w:eastAsia="en-US"/>
        </w:rPr>
        <w:t>Обратите внимание!</w:t>
      </w:r>
      <w:r w:rsidR="000C6BE1">
        <w:rPr>
          <w:rFonts w:ascii="Arial CYR" w:hAnsi="Arial CYR" w:cs="Arial CYR"/>
          <w:b/>
          <w:bCs/>
          <w:szCs w:val="22"/>
          <w:lang w:eastAsia="en-US"/>
        </w:rPr>
        <w:t xml:space="preserve"> </w:t>
      </w:r>
      <w:r>
        <w:rPr>
          <w:rFonts w:ascii="Arial CYR" w:hAnsi="Arial CYR" w:cs="Arial CYR"/>
          <w:szCs w:val="22"/>
          <w:highlight w:val="green"/>
          <w:lang w:eastAsia="en-US"/>
        </w:rPr>
        <w:t xml:space="preserve">Всплывает в отдельном окне для версии </w:t>
      </w:r>
      <w:proofErr w:type="spellStart"/>
      <w:r>
        <w:rPr>
          <w:rFonts w:ascii="Arial CYR" w:hAnsi="Arial CYR" w:cs="Arial CYR"/>
          <w:szCs w:val="22"/>
          <w:highlight w:val="green"/>
          <w:lang w:eastAsia="en-US"/>
        </w:rPr>
        <w:t>iBook</w:t>
      </w:r>
      <w:proofErr w:type="spellEnd"/>
      <w:r>
        <w:rPr>
          <w:rFonts w:ascii="Arial CYR" w:hAnsi="Arial CYR" w:cs="Arial CYR"/>
          <w:szCs w:val="22"/>
          <w:highlight w:val="green"/>
          <w:lang w:eastAsia="en-US"/>
        </w:rPr>
        <w:t xml:space="preserve"> и выделение цветом, шрифтом, форматированием для читалки</w:t>
      </w:r>
    </w:p>
    <w:p w14:paraId="10B64AC0" w14:textId="77777777" w:rsidR="007709E6" w:rsidRPr="000C6BE1" w:rsidRDefault="00F00B70" w:rsidP="000D4063">
      <w:pPr>
        <w:pStyle w:val="important"/>
        <w:widowControl w:val="0"/>
        <w:spacing w:before="0" w:after="0"/>
        <w:ind w:left="0" w:right="0"/>
        <w:jc w:val="both"/>
        <w:rPr>
          <w:b/>
          <w:color w:val="000000"/>
          <w:sz w:val="22"/>
          <w:szCs w:val="22"/>
        </w:rPr>
      </w:pPr>
      <w:r w:rsidRPr="00F00B70">
        <w:rPr>
          <w:b/>
          <w:i/>
          <w:iCs/>
          <w:color w:val="000000"/>
          <w:sz w:val="22"/>
          <w:szCs w:val="22"/>
        </w:rPr>
        <w:t>Маркетинг представляет собой совокупность действий, предпринимаемых для получения от целевой аудитории желаемой реакции на товар, услугу, идею или какой-либо другой объект.</w:t>
      </w:r>
    </w:p>
    <w:p w14:paraId="3C5E6040" w14:textId="77777777" w:rsidR="000C6BE1" w:rsidRDefault="000C6BE1" w:rsidP="000D4063">
      <w:pPr>
        <w:pStyle w:val="a8"/>
        <w:widowControl w:val="0"/>
        <w:jc w:val="both"/>
        <w:rPr>
          <w:color w:val="000000"/>
          <w:sz w:val="22"/>
          <w:szCs w:val="22"/>
        </w:rPr>
      </w:pPr>
    </w:p>
    <w:p w14:paraId="0B9F4015" w14:textId="77777777" w:rsidR="007709E6" w:rsidRDefault="007709E6" w:rsidP="000D4063">
      <w:pPr>
        <w:pStyle w:val="a8"/>
        <w:widowControl w:val="0"/>
        <w:jc w:val="both"/>
        <w:rPr>
          <w:color w:val="000000"/>
          <w:sz w:val="22"/>
          <w:szCs w:val="22"/>
        </w:rPr>
      </w:pPr>
      <w:r>
        <w:rPr>
          <w:color w:val="000000"/>
          <w:sz w:val="22"/>
          <w:szCs w:val="22"/>
        </w:rPr>
        <w:t>Современная экономика основана на разделении труда, при котором каждый производитель специализируется на производстве некоего товара, получает за него деньги и на них покупает все необходимое д</w:t>
      </w:r>
      <w:r w:rsidR="00EA1B8D">
        <w:rPr>
          <w:color w:val="000000"/>
          <w:sz w:val="22"/>
          <w:szCs w:val="22"/>
        </w:rPr>
        <w:t xml:space="preserve">ля производства. Следовательно, </w:t>
      </w:r>
      <w:r w:rsidR="00F00B70" w:rsidRPr="00F00B70">
        <w:rPr>
          <w:b/>
          <w:i/>
          <w:color w:val="000000"/>
          <w:sz w:val="22"/>
          <w:szCs w:val="22"/>
        </w:rPr>
        <w:lastRenderedPageBreak/>
        <w:t>современная экономика состоит из множества рынков</w:t>
      </w:r>
      <w:r>
        <w:rPr>
          <w:color w:val="000000"/>
          <w:sz w:val="22"/>
          <w:szCs w:val="22"/>
        </w:rPr>
        <w:t>.</w:t>
      </w:r>
      <w:r w:rsidR="004D0068" w:rsidRPr="004D0068">
        <w:rPr>
          <w:rFonts w:ascii="Arial CYR" w:hAnsi="Arial CYR" w:cs="Arial CYR"/>
          <w:color w:val="000000"/>
          <w:szCs w:val="22"/>
          <w:highlight w:val="green"/>
          <w:lang w:eastAsia="en-US"/>
        </w:rPr>
        <w:t xml:space="preserve"> </w:t>
      </w:r>
      <w:r w:rsidR="004D0068">
        <w:rPr>
          <w:rFonts w:ascii="Arial CYR" w:hAnsi="Arial CYR" w:cs="Arial CYR"/>
          <w:color w:val="000000"/>
          <w:szCs w:val="22"/>
          <w:highlight w:val="green"/>
          <w:lang w:eastAsia="en-US"/>
        </w:rPr>
        <w:t>Масштабируемый рисунок и статичный для читалки</w:t>
      </w:r>
    </w:p>
    <w:p w14:paraId="776A2E62" w14:textId="77777777" w:rsidR="007709E6" w:rsidRDefault="00F00B70" w:rsidP="000D4063">
      <w:pPr>
        <w:pStyle w:val="important"/>
        <w:widowControl w:val="0"/>
        <w:spacing w:before="0" w:after="0"/>
        <w:ind w:left="0" w:right="0"/>
        <w:jc w:val="both"/>
        <w:rPr>
          <w:color w:val="000000"/>
          <w:sz w:val="22"/>
          <w:szCs w:val="22"/>
        </w:rPr>
      </w:pPr>
      <w:r w:rsidRPr="00F00B70">
        <w:rPr>
          <w:b/>
          <w:bCs/>
          <w:i/>
          <w:color w:val="000000" w:themeColor="text1"/>
          <w:sz w:val="22"/>
          <w:szCs w:val="22"/>
        </w:rPr>
        <w:t>Рынок</w:t>
      </w:r>
      <w:r w:rsidR="007709E6">
        <w:rPr>
          <w:color w:val="000000"/>
          <w:sz w:val="22"/>
          <w:szCs w:val="22"/>
        </w:rPr>
        <w:t xml:space="preserve"> — совокупность имеющихся и потенциальных покупателей товара или услуги.</w:t>
      </w:r>
    </w:p>
    <w:p w14:paraId="3F824DC1" w14:textId="77777777" w:rsidR="000C6BE1" w:rsidRDefault="000C6BE1" w:rsidP="000D4063">
      <w:pPr>
        <w:pStyle w:val="a8"/>
        <w:widowControl w:val="0"/>
        <w:jc w:val="both"/>
        <w:rPr>
          <w:color w:val="000000"/>
          <w:sz w:val="22"/>
          <w:szCs w:val="22"/>
        </w:rPr>
      </w:pPr>
    </w:p>
    <w:p w14:paraId="04EDAB2D" w14:textId="77777777" w:rsidR="007709E6" w:rsidRDefault="007709E6" w:rsidP="000D4063">
      <w:pPr>
        <w:pStyle w:val="a8"/>
        <w:widowControl w:val="0"/>
        <w:jc w:val="both"/>
        <w:rPr>
          <w:color w:val="000000"/>
          <w:sz w:val="22"/>
          <w:szCs w:val="22"/>
        </w:rPr>
      </w:pPr>
      <w:r>
        <w:rPr>
          <w:color w:val="000000"/>
          <w:sz w:val="22"/>
          <w:szCs w:val="22"/>
        </w:rPr>
        <w:t xml:space="preserve">Производитель обращается к рынку ресурсов (рынок сырья, рынок труда, валютный рынок), приобретает ресурсы, превращает их в товары и услуги, продает посреднику, а тот продает их потребителю. Потребитель продает свой труд и получает за него зарплату, которую тратит на оплату товаров и услуг. Государство также участвует в рыночных отношениях, играя при этом сразу несколько важных ролей: покупает товары на рынках ресурсов, производителей и посредников; платит им; собирает налоги с этих рынков (включая рынок потребителей); обеспечивает необходимые общественные услуги (оказываемые государственными учреждениями и предприятиями общественного назначения). Таким образом, </w:t>
      </w:r>
      <w:r w:rsidR="00F00B70" w:rsidRPr="00F00B70">
        <w:rPr>
          <w:b/>
          <w:i/>
          <w:color w:val="000000"/>
          <w:sz w:val="22"/>
          <w:szCs w:val="22"/>
        </w:rPr>
        <w:t>экономика каждой страны и экономика всего мира представляет собой сложный комплекс рынков, которые связаны между собой процессами обмена</w:t>
      </w:r>
      <w:r>
        <w:rPr>
          <w:color w:val="000000"/>
          <w:sz w:val="22"/>
          <w:szCs w:val="22"/>
        </w:rPr>
        <w:t>.</w:t>
      </w:r>
      <w:r w:rsidR="004D0068" w:rsidRPr="004D0068">
        <w:rPr>
          <w:rFonts w:ascii="Arial CYR" w:hAnsi="Arial CYR" w:cs="Arial CYR"/>
          <w:color w:val="000000"/>
          <w:szCs w:val="22"/>
          <w:highlight w:val="green"/>
          <w:lang w:eastAsia="en-US"/>
        </w:rPr>
        <w:t xml:space="preserve"> </w:t>
      </w:r>
      <w:r w:rsidR="004D0068">
        <w:rPr>
          <w:rFonts w:ascii="Arial CYR" w:hAnsi="Arial CYR" w:cs="Arial CYR"/>
          <w:color w:val="000000"/>
          <w:szCs w:val="22"/>
          <w:highlight w:val="green"/>
          <w:lang w:eastAsia="en-US"/>
        </w:rPr>
        <w:t xml:space="preserve">Интерактивный рисунок для </w:t>
      </w:r>
      <w:proofErr w:type="spellStart"/>
      <w:r w:rsidR="004D0068">
        <w:rPr>
          <w:rFonts w:ascii="Arial CYR" w:hAnsi="Arial CYR" w:cs="Arial CYR"/>
          <w:color w:val="000000"/>
          <w:szCs w:val="22"/>
          <w:highlight w:val="green"/>
          <w:lang w:eastAsia="en-US"/>
        </w:rPr>
        <w:t>ibook</w:t>
      </w:r>
      <w:proofErr w:type="spellEnd"/>
      <w:r w:rsidR="004D0068">
        <w:rPr>
          <w:rFonts w:ascii="Arial CYR" w:hAnsi="Arial CYR" w:cs="Arial CYR"/>
          <w:color w:val="000000"/>
          <w:szCs w:val="22"/>
          <w:highlight w:val="green"/>
          <w:lang w:eastAsia="en-US"/>
        </w:rPr>
        <w:t xml:space="preserve"> (последовательное появление блоков) и статичный рисунок для читалки</w:t>
      </w:r>
    </w:p>
    <w:p w14:paraId="2CCC8A75" w14:textId="77777777" w:rsidR="007709E6" w:rsidRDefault="007709E6" w:rsidP="000D4063">
      <w:pPr>
        <w:pStyle w:val="a8"/>
        <w:widowControl w:val="0"/>
        <w:jc w:val="center"/>
        <w:rPr>
          <w:color w:val="000000"/>
          <w:sz w:val="22"/>
          <w:szCs w:val="22"/>
        </w:rPr>
      </w:pPr>
      <w:r>
        <w:rPr>
          <w:noProof/>
          <w:color w:val="000000"/>
          <w:sz w:val="22"/>
          <w:szCs w:val="22"/>
        </w:rPr>
        <w:drawing>
          <wp:inline distT="0" distB="0" distL="0" distR="0" wp14:anchorId="0FE332C7" wp14:editId="1A1FB1DF">
            <wp:extent cx="4239555" cy="1819889"/>
            <wp:effectExtent l="19050" t="0" r="8595" b="0"/>
            <wp:docPr id="26" name="Рисунок 1" descr="http://elearn.mbschool.ru/content/pkg30243/resources/resource_0/content/sco01/files/file_img/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http://elearn.mbschool.ru/content/pkg30243/resources/resource_0/content/sco01/files/file_img/pic1.jpg"/>
                    <pic:cNvPicPr>
                      <a:picLocks noChangeAspect="1" noChangeArrowheads="1"/>
                    </pic:cNvPicPr>
                  </pic:nvPicPr>
                  <pic:blipFill>
                    <a:blip r:embed="rId18" cstate="print"/>
                    <a:srcRect/>
                    <a:stretch>
                      <a:fillRect/>
                    </a:stretch>
                  </pic:blipFill>
                  <pic:spPr bwMode="auto">
                    <a:xfrm>
                      <a:off x="0" y="0"/>
                      <a:ext cx="4252194" cy="1825314"/>
                    </a:xfrm>
                    <a:prstGeom prst="rect">
                      <a:avLst/>
                    </a:prstGeom>
                    <a:noFill/>
                    <a:ln w="9525">
                      <a:noFill/>
                      <a:miter lim="800000"/>
                      <a:headEnd/>
                      <a:tailEnd/>
                    </a:ln>
                  </pic:spPr>
                </pic:pic>
              </a:graphicData>
            </a:graphic>
          </wp:inline>
        </w:drawing>
      </w:r>
    </w:p>
    <w:p w14:paraId="3DE86B51" w14:textId="77777777" w:rsidR="007709E6" w:rsidRPr="00BC3BBD" w:rsidRDefault="00F00B70" w:rsidP="000D4063">
      <w:pPr>
        <w:pStyle w:val="1"/>
        <w:spacing w:before="0" w:after="0"/>
        <w:jc w:val="center"/>
        <w:rPr>
          <w:color w:val="000000" w:themeColor="text1"/>
          <w:sz w:val="22"/>
        </w:rPr>
      </w:pPr>
      <w:bookmarkStart w:id="12" w:name="_Toc210732245"/>
      <w:bookmarkStart w:id="13" w:name="_Toc210732374"/>
      <w:bookmarkStart w:id="14" w:name="_Toc217107974"/>
      <w:r w:rsidRPr="00F00B70">
        <w:rPr>
          <w:color w:val="000000" w:themeColor="text1"/>
          <w:sz w:val="22"/>
        </w:rPr>
        <w:t>Рис.</w:t>
      </w:r>
      <w:r w:rsidR="00BC3BBD">
        <w:rPr>
          <w:color w:val="000000" w:themeColor="text1"/>
          <w:sz w:val="22"/>
        </w:rPr>
        <w:t xml:space="preserve"> </w:t>
      </w:r>
      <w:r w:rsidRPr="00F00B70">
        <w:rPr>
          <w:color w:val="000000" w:themeColor="text1"/>
          <w:sz w:val="22"/>
        </w:rPr>
        <w:t>1. Экономика: производство и рынок</w:t>
      </w:r>
      <w:bookmarkEnd w:id="12"/>
      <w:bookmarkEnd w:id="13"/>
      <w:bookmarkEnd w:id="14"/>
      <w:r w:rsidR="00BC3BBD">
        <w:rPr>
          <w:color w:val="000000" w:themeColor="text1"/>
          <w:sz w:val="22"/>
        </w:rPr>
        <w:t>.</w:t>
      </w:r>
    </w:p>
    <w:p w14:paraId="1869E0D7" w14:textId="77777777" w:rsidR="00BC3BBD" w:rsidRDefault="00BC3BBD" w:rsidP="000D4063">
      <w:pPr>
        <w:pStyle w:val="a8"/>
        <w:widowControl w:val="0"/>
        <w:jc w:val="both"/>
        <w:rPr>
          <w:color w:val="000000"/>
          <w:sz w:val="22"/>
          <w:szCs w:val="22"/>
        </w:rPr>
      </w:pPr>
    </w:p>
    <w:p w14:paraId="30E3467D" w14:textId="77777777" w:rsidR="007709E6" w:rsidRDefault="007709E6" w:rsidP="000D4063">
      <w:pPr>
        <w:pStyle w:val="a8"/>
        <w:widowControl w:val="0"/>
        <w:jc w:val="both"/>
        <w:rPr>
          <w:color w:val="000000"/>
          <w:sz w:val="22"/>
          <w:szCs w:val="22"/>
        </w:rPr>
      </w:pPr>
      <w:r>
        <w:rPr>
          <w:color w:val="000000"/>
          <w:sz w:val="22"/>
          <w:szCs w:val="22"/>
        </w:rPr>
        <w:t xml:space="preserve">Понятие рынков подводит нас к более полному определению маркетинга. </w:t>
      </w:r>
    </w:p>
    <w:p w14:paraId="1A13ED99" w14:textId="77777777" w:rsidR="007709E6" w:rsidRDefault="00F00B70" w:rsidP="000D4063">
      <w:pPr>
        <w:pStyle w:val="important"/>
        <w:widowControl w:val="0"/>
        <w:spacing w:before="0" w:after="0"/>
        <w:ind w:left="0" w:right="0"/>
        <w:jc w:val="both"/>
        <w:rPr>
          <w:color w:val="000000"/>
          <w:sz w:val="22"/>
          <w:szCs w:val="22"/>
        </w:rPr>
      </w:pPr>
      <w:r w:rsidRPr="00F00B70">
        <w:rPr>
          <w:b/>
          <w:i/>
          <w:color w:val="000000"/>
          <w:sz w:val="22"/>
          <w:szCs w:val="22"/>
        </w:rPr>
        <w:t>Маркетинг подразумевает управление рынком с целью осуществления обмена для удовлетворения нужд и запросов человека</w:t>
      </w:r>
      <w:r w:rsidR="007709E6">
        <w:rPr>
          <w:color w:val="000000"/>
          <w:sz w:val="22"/>
          <w:szCs w:val="22"/>
        </w:rPr>
        <w:t xml:space="preserve">. </w:t>
      </w:r>
    </w:p>
    <w:p w14:paraId="098EC54D" w14:textId="77777777" w:rsidR="004D0068" w:rsidRDefault="004D0068" w:rsidP="000D4063">
      <w:pPr>
        <w:pStyle w:val="a8"/>
        <w:widowControl w:val="0"/>
        <w:jc w:val="both"/>
        <w:rPr>
          <w:rFonts w:ascii="Arial CYR" w:hAnsi="Arial CYR" w:cs="Arial CYR"/>
          <w:color w:val="000000"/>
          <w:szCs w:val="22"/>
          <w:lang w:eastAsia="en-US"/>
        </w:rPr>
      </w:pPr>
      <w:r>
        <w:rPr>
          <w:rFonts w:ascii="Arial CYR" w:hAnsi="Arial CYR" w:cs="Arial CYR"/>
          <w:color w:val="000000"/>
          <w:szCs w:val="22"/>
          <w:highlight w:val="green"/>
          <w:lang w:eastAsia="en-US"/>
        </w:rPr>
        <w:t>Масштабируемый рисунок и статичный для читалки</w:t>
      </w:r>
    </w:p>
    <w:p w14:paraId="4533CFB9" w14:textId="77777777" w:rsidR="00BC3BBD" w:rsidRDefault="00BC3BBD" w:rsidP="000D4063">
      <w:pPr>
        <w:pStyle w:val="a8"/>
        <w:widowControl w:val="0"/>
        <w:jc w:val="both"/>
        <w:rPr>
          <w:color w:val="000000"/>
          <w:sz w:val="22"/>
          <w:szCs w:val="22"/>
        </w:rPr>
      </w:pPr>
    </w:p>
    <w:p w14:paraId="6FB4C140" w14:textId="77777777" w:rsidR="007709E6" w:rsidRDefault="007709E6" w:rsidP="000D4063">
      <w:pPr>
        <w:pStyle w:val="a8"/>
        <w:widowControl w:val="0"/>
        <w:jc w:val="both"/>
        <w:rPr>
          <w:color w:val="000000"/>
          <w:sz w:val="22"/>
          <w:szCs w:val="22"/>
        </w:rPr>
      </w:pPr>
      <w:r>
        <w:rPr>
          <w:color w:val="000000"/>
          <w:sz w:val="22"/>
          <w:szCs w:val="22"/>
        </w:rPr>
        <w:t xml:space="preserve">Процессы обмена не происходят сами по себе. Продавцы должны искать покупателей, выявлять их потребности, создавать качественные товары и услуги, продвигать, хранить и доставлять их. </w:t>
      </w:r>
      <w:r w:rsidR="00F00B70" w:rsidRPr="00F00B70">
        <w:rPr>
          <w:b/>
          <w:i/>
          <w:color w:val="000000"/>
          <w:sz w:val="22"/>
          <w:szCs w:val="22"/>
        </w:rPr>
        <w:t xml:space="preserve">Разработка товаров, анализ рынка, коммуникации, распределение, установление цен и обслуживание — </w:t>
      </w:r>
      <w:r w:rsidR="00F00B70" w:rsidRPr="00F00B70">
        <w:rPr>
          <w:b/>
          <w:i/>
          <w:color w:val="000000"/>
          <w:sz w:val="22"/>
          <w:szCs w:val="22"/>
          <w:u w:val="single"/>
        </w:rPr>
        <w:t xml:space="preserve">основные виды </w:t>
      </w:r>
      <w:r w:rsidR="00F00B70" w:rsidRPr="00F00B70">
        <w:rPr>
          <w:b/>
          <w:i/>
          <w:color w:val="000000"/>
          <w:sz w:val="22"/>
          <w:szCs w:val="22"/>
          <w:u w:val="single"/>
        </w:rPr>
        <w:lastRenderedPageBreak/>
        <w:t>маркетинговой деятельности</w:t>
      </w:r>
      <w:r>
        <w:rPr>
          <w:color w:val="000000"/>
          <w:sz w:val="22"/>
          <w:szCs w:val="22"/>
        </w:rPr>
        <w:t xml:space="preserve">. Считается, что маркетингом занимается в основном продающая сторона, но и покупатели также принимают в нем участие, когда ищут нужные товары по доступным ценам. Агенты по закупкам участвуют в маркетинге, занимаясь поиском продавцов, с которыми можно совершать выгодные сделки. </w:t>
      </w:r>
      <w:r w:rsidR="00F00B70" w:rsidRPr="00F00B70">
        <w:rPr>
          <w:b/>
          <w:i/>
          <w:color w:val="000000"/>
          <w:sz w:val="22"/>
          <w:szCs w:val="22"/>
        </w:rPr>
        <w:t>Рынок продавца</w:t>
      </w:r>
      <w:r>
        <w:rPr>
          <w:color w:val="000000"/>
          <w:sz w:val="22"/>
          <w:szCs w:val="22"/>
        </w:rPr>
        <w:t xml:space="preserve"> предполагает, что продавец имеет больше власти, а покупатель является более активным участником рынка. </w:t>
      </w:r>
      <w:r w:rsidR="00F00B70" w:rsidRPr="00F00B70">
        <w:rPr>
          <w:b/>
          <w:i/>
          <w:color w:val="000000"/>
          <w:sz w:val="22"/>
          <w:szCs w:val="22"/>
        </w:rPr>
        <w:t>На рынке покупателя</w:t>
      </w:r>
      <w:r>
        <w:rPr>
          <w:color w:val="000000"/>
          <w:sz w:val="22"/>
          <w:szCs w:val="22"/>
        </w:rPr>
        <w:t xml:space="preserve"> покупатель располагает большей властью, а продавец должен быть более активным участником рынка.</w:t>
      </w:r>
    </w:p>
    <w:p w14:paraId="04669450" w14:textId="77777777" w:rsidR="00DD7595" w:rsidRDefault="00DD7595" w:rsidP="000D4063">
      <w:pPr>
        <w:pStyle w:val="a8"/>
        <w:widowControl w:val="0"/>
        <w:jc w:val="both"/>
        <w:rPr>
          <w:color w:val="000000"/>
          <w:sz w:val="22"/>
          <w:szCs w:val="22"/>
        </w:rPr>
      </w:pPr>
      <w:r w:rsidRPr="000722CD">
        <w:rPr>
          <w:color w:val="000000"/>
          <w:sz w:val="22"/>
          <w:szCs w:val="22"/>
          <w:highlight w:val="yellow"/>
        </w:rPr>
        <w:t xml:space="preserve">Видеовставка 2. </w:t>
      </w:r>
      <w:r w:rsidR="00F00B70" w:rsidRPr="00F00B70">
        <w:rPr>
          <w:b/>
          <w:color w:val="000000"/>
          <w:sz w:val="22"/>
          <w:szCs w:val="22"/>
          <w:highlight w:val="yellow"/>
        </w:rPr>
        <w:t>Это интересно</w:t>
      </w:r>
      <w:r w:rsidRPr="000722CD">
        <w:rPr>
          <w:color w:val="000000"/>
          <w:sz w:val="22"/>
          <w:szCs w:val="22"/>
          <w:highlight w:val="yellow"/>
        </w:rPr>
        <w:t xml:space="preserve">. Традиционный рынок продавца можно продемонстрировать </w:t>
      </w:r>
      <w:r w:rsidR="00F00B70" w:rsidRPr="00F00B70">
        <w:rPr>
          <w:i/>
          <w:color w:val="000000"/>
          <w:sz w:val="22"/>
          <w:szCs w:val="22"/>
          <w:highlight w:val="yellow"/>
          <w:u w:val="single"/>
        </w:rPr>
        <w:t>на примере</w:t>
      </w:r>
      <w:r w:rsidR="00F00B70" w:rsidRPr="00F00B70">
        <w:rPr>
          <w:i/>
          <w:color w:val="000000"/>
          <w:sz w:val="22"/>
          <w:szCs w:val="22"/>
          <w:highlight w:val="yellow"/>
        </w:rPr>
        <w:t xml:space="preserve">, пришедшем к нам из </w:t>
      </w:r>
      <w:r w:rsidR="00A33AD9">
        <w:rPr>
          <w:i/>
          <w:color w:val="000000"/>
          <w:sz w:val="22"/>
          <w:szCs w:val="22"/>
          <w:highlight w:val="yellow"/>
          <w:lang w:val="en-US"/>
        </w:rPr>
        <w:t>XVI</w:t>
      </w:r>
      <w:r w:rsidR="00F00B70" w:rsidRPr="00F00B70">
        <w:rPr>
          <w:i/>
          <w:color w:val="000000"/>
          <w:sz w:val="22"/>
          <w:szCs w:val="22"/>
          <w:highlight w:val="yellow"/>
        </w:rPr>
        <w:t xml:space="preserve"> века, во времена, когда европейцы выменивали у туземцев слоновую кость и драгоценные металлы на пустые консервные банки, пластмассовые бусы и прочие атрибуты, которые а самом деле не стоили ничего. </w:t>
      </w:r>
      <w:r w:rsidR="000722CD" w:rsidRPr="000722CD">
        <w:rPr>
          <w:color w:val="000000"/>
          <w:sz w:val="22"/>
          <w:szCs w:val="22"/>
          <w:highlight w:val="yellow"/>
        </w:rPr>
        <w:t>Африканская страна Кот-Д</w:t>
      </w:r>
      <w:r w:rsidR="00F00B70" w:rsidRPr="00F00B70">
        <w:rPr>
          <w:color w:val="000000"/>
          <w:sz w:val="22"/>
          <w:szCs w:val="22"/>
          <w:highlight w:val="yellow"/>
        </w:rPr>
        <w:t>’</w:t>
      </w:r>
      <w:r w:rsidR="000722CD" w:rsidRPr="000722CD">
        <w:rPr>
          <w:color w:val="000000"/>
          <w:sz w:val="22"/>
          <w:szCs w:val="22"/>
          <w:highlight w:val="yellow"/>
        </w:rPr>
        <w:t>Ивуар получила свое редкое название именно благодаря этим процессам обмена. Сегодня из слоновой кости изготавливают бильярдные шары, клавиатуру музыкальных инструментов, художественные изделия. Рынок слоновой кости по-прежнему является рынком продавца. Чтобы покрыть мировую потребность в слоновой кости ежегодно убивают порядка 5000 слонов.</w:t>
      </w:r>
      <w:r w:rsidR="000722CD" w:rsidRPr="000722CD">
        <w:rPr>
          <w:highlight w:val="yellow"/>
        </w:rPr>
        <w:t xml:space="preserve"> </w:t>
      </w:r>
      <w:r w:rsidR="000722CD" w:rsidRPr="000722CD">
        <w:rPr>
          <w:color w:val="000000"/>
          <w:sz w:val="22"/>
          <w:szCs w:val="22"/>
          <w:highlight w:val="yellow"/>
        </w:rPr>
        <w:t>Поставщиками слоновой кости служат, прежде всего, африканские слоны, у которых бивни крупнее, чем у их индийских собратьев.</w:t>
      </w:r>
    </w:p>
    <w:p w14:paraId="6E546F71" w14:textId="77777777" w:rsidR="00F256F8" w:rsidRDefault="00F256F8" w:rsidP="000D4063">
      <w:pPr>
        <w:rPr>
          <w:rFonts w:cs="Arial"/>
          <w:color w:val="000000"/>
        </w:rPr>
      </w:pPr>
      <w:r>
        <w:rPr>
          <w:rFonts w:cs="Arial"/>
          <w:color w:val="000000"/>
          <w:highlight w:val="green"/>
        </w:rPr>
        <w:t>Статичный рисунок</w:t>
      </w:r>
      <w:r w:rsidRPr="00726504">
        <w:rPr>
          <w:rFonts w:cs="Arial"/>
          <w:color w:val="000000"/>
          <w:highlight w:val="green"/>
        </w:rPr>
        <w:t xml:space="preserve"> для читалки:</w:t>
      </w:r>
      <w:r>
        <w:rPr>
          <w:rFonts w:cs="Arial"/>
          <w:color w:val="000000"/>
        </w:rPr>
        <w:t xml:space="preserve"> </w:t>
      </w:r>
    </w:p>
    <w:p w14:paraId="38442C9A" w14:textId="77777777" w:rsidR="00F256F8" w:rsidRDefault="003B30A6" w:rsidP="000D4063">
      <w:pPr>
        <w:pStyle w:val="1"/>
        <w:spacing w:before="0" w:after="0"/>
        <w:rPr>
          <w:color w:val="auto"/>
          <w:highlight w:val="green"/>
        </w:rPr>
      </w:pPr>
      <w:commentRangeStart w:id="15"/>
      <w:commentRangeStart w:id="16"/>
      <w:r>
        <w:rPr>
          <w:noProof/>
          <w:color w:val="auto"/>
        </w:rPr>
        <w:drawing>
          <wp:inline distT="0" distB="0" distL="0" distR="0" wp14:anchorId="4CF7669E" wp14:editId="4A28947D">
            <wp:extent cx="5609853" cy="3736302"/>
            <wp:effectExtent l="19050" t="0" r="0" b="0"/>
            <wp:docPr id="36" name="Рисунок 3" descr="C:\Users\o_afanasiadi\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_afanasiadi\Desktop\3.jpg"/>
                    <pic:cNvPicPr>
                      <a:picLocks noChangeAspect="1" noChangeArrowheads="1"/>
                    </pic:cNvPicPr>
                  </pic:nvPicPr>
                  <pic:blipFill>
                    <a:blip r:embed="rId19" cstate="print"/>
                    <a:srcRect/>
                    <a:stretch>
                      <a:fillRect/>
                    </a:stretch>
                  </pic:blipFill>
                  <pic:spPr bwMode="auto">
                    <a:xfrm>
                      <a:off x="0" y="0"/>
                      <a:ext cx="5611022" cy="3737080"/>
                    </a:xfrm>
                    <a:prstGeom prst="rect">
                      <a:avLst/>
                    </a:prstGeom>
                    <a:noFill/>
                    <a:ln w="9525">
                      <a:noFill/>
                      <a:miter lim="800000"/>
                      <a:headEnd/>
                      <a:tailEnd/>
                    </a:ln>
                  </pic:spPr>
                </pic:pic>
              </a:graphicData>
            </a:graphic>
          </wp:inline>
        </w:drawing>
      </w:r>
      <w:commentRangeEnd w:id="15"/>
      <w:commentRangeEnd w:id="16"/>
      <w:r w:rsidR="00A33AD9">
        <w:rPr>
          <w:rStyle w:val="af3"/>
          <w:rFonts w:eastAsia="Times New Roman" w:cs="Times New Roman"/>
          <w:b w:val="0"/>
          <w:bCs w:val="0"/>
          <w:color w:val="auto"/>
        </w:rPr>
        <w:commentReference w:id="15"/>
      </w:r>
      <w:r>
        <w:rPr>
          <w:rStyle w:val="af3"/>
          <w:rFonts w:eastAsia="Times New Roman" w:cs="Times New Roman"/>
          <w:b w:val="0"/>
          <w:bCs w:val="0"/>
          <w:color w:val="auto"/>
        </w:rPr>
        <w:commentReference w:id="16"/>
      </w:r>
    </w:p>
    <w:p w14:paraId="2A6FCED0" w14:textId="77777777" w:rsidR="00CE467E" w:rsidRDefault="00F00B70">
      <w:pPr>
        <w:rPr>
          <w:color w:val="003CB4"/>
        </w:rPr>
      </w:pPr>
      <w:r w:rsidRPr="00F00B70">
        <w:rPr>
          <w:b/>
          <w:color w:val="003CB4"/>
          <w:sz w:val="28"/>
        </w:rPr>
        <w:t>Задания для самопроверки</w:t>
      </w:r>
    </w:p>
    <w:p w14:paraId="1E5DC440" w14:textId="77777777" w:rsidR="00495608" w:rsidRPr="00A33AD9" w:rsidRDefault="00F00B70" w:rsidP="000D4063">
      <w:pPr>
        <w:contextualSpacing/>
        <w:rPr>
          <w:rFonts w:cs="Arial"/>
          <w:b/>
          <w:lang w:eastAsia="en-US"/>
        </w:rPr>
      </w:pPr>
      <w:r w:rsidRPr="00F00B70">
        <w:rPr>
          <w:rFonts w:cs="Arial"/>
          <w:b/>
          <w:lang w:eastAsia="en-US"/>
        </w:rPr>
        <w:lastRenderedPageBreak/>
        <w:t>В функции маркетинга не входит:</w:t>
      </w:r>
    </w:p>
    <w:p w14:paraId="0E3E980E" w14:textId="77777777" w:rsidR="00CE467E" w:rsidRDefault="00E15468">
      <w:pPr>
        <w:pStyle w:val="ac"/>
        <w:numPr>
          <w:ilvl w:val="0"/>
          <w:numId w:val="80"/>
        </w:numPr>
        <w:spacing w:after="0" w:line="360" w:lineRule="auto"/>
        <w:rPr>
          <w:rFonts w:cs="Arial"/>
        </w:rPr>
      </w:pPr>
      <w:r>
        <w:rPr>
          <w:rFonts w:ascii="Arial" w:hAnsi="Arial" w:cs="Arial"/>
          <w:bCs/>
        </w:rPr>
        <w:t>ф</w:t>
      </w:r>
      <w:r w:rsidR="00F00B70" w:rsidRPr="00F00B70">
        <w:rPr>
          <w:rFonts w:ascii="Arial" w:hAnsi="Arial" w:cs="Arial"/>
          <w:bCs/>
        </w:rPr>
        <w:t xml:space="preserve">ормирование стратегии производства и сбыта </w:t>
      </w:r>
    </w:p>
    <w:p w14:paraId="125C0B88" w14:textId="77777777" w:rsidR="00CE467E" w:rsidRDefault="00E15468">
      <w:pPr>
        <w:pStyle w:val="ac"/>
        <w:numPr>
          <w:ilvl w:val="0"/>
          <w:numId w:val="80"/>
        </w:numPr>
        <w:spacing w:after="0" w:line="360" w:lineRule="auto"/>
        <w:rPr>
          <w:rFonts w:cs="Arial"/>
          <w:bCs/>
        </w:rPr>
      </w:pPr>
      <w:r>
        <w:rPr>
          <w:rFonts w:ascii="Arial" w:hAnsi="Arial" w:cs="Arial"/>
          <w:bCs/>
        </w:rPr>
        <w:t>п</w:t>
      </w:r>
      <w:r w:rsidR="00F00B70" w:rsidRPr="00F00B70">
        <w:rPr>
          <w:rFonts w:ascii="Arial" w:hAnsi="Arial" w:cs="Arial"/>
          <w:bCs/>
        </w:rPr>
        <w:t xml:space="preserve">оддержка отдела сбыта по продвижению продукции </w:t>
      </w:r>
    </w:p>
    <w:p w14:paraId="70332DF4" w14:textId="77777777" w:rsidR="00CE467E" w:rsidRDefault="00E15468">
      <w:pPr>
        <w:pStyle w:val="ac"/>
        <w:numPr>
          <w:ilvl w:val="0"/>
          <w:numId w:val="80"/>
        </w:numPr>
        <w:spacing w:after="0" w:line="360" w:lineRule="auto"/>
        <w:rPr>
          <w:rFonts w:cs="Arial"/>
          <w:b/>
          <w:highlight w:val="yellow"/>
        </w:rPr>
      </w:pPr>
      <w:r>
        <w:rPr>
          <w:rFonts w:ascii="Arial" w:hAnsi="Arial" w:cs="Arial"/>
          <w:b/>
          <w:bCs/>
          <w:highlight w:val="yellow"/>
        </w:rPr>
        <w:t>у</w:t>
      </w:r>
      <w:r w:rsidR="00F00B70" w:rsidRPr="00F00B70">
        <w:rPr>
          <w:rFonts w:ascii="Arial" w:hAnsi="Arial" w:cs="Arial"/>
          <w:b/>
          <w:bCs/>
          <w:highlight w:val="yellow"/>
        </w:rPr>
        <w:t>частие в политических процессах страны</w:t>
      </w:r>
    </w:p>
    <w:p w14:paraId="7676E9C4" w14:textId="77777777" w:rsidR="00CE467E" w:rsidRDefault="00E15468">
      <w:pPr>
        <w:pStyle w:val="ac"/>
        <w:numPr>
          <w:ilvl w:val="0"/>
          <w:numId w:val="80"/>
        </w:numPr>
        <w:spacing w:after="0" w:line="360" w:lineRule="auto"/>
        <w:rPr>
          <w:rFonts w:cs="Arial"/>
        </w:rPr>
      </w:pPr>
      <w:r>
        <w:rPr>
          <w:rFonts w:ascii="Arial" w:hAnsi="Arial" w:cs="Arial"/>
          <w:bCs/>
        </w:rPr>
        <w:t>п</w:t>
      </w:r>
      <w:r w:rsidR="00F00B70" w:rsidRPr="00F00B70">
        <w:rPr>
          <w:rFonts w:ascii="Arial" w:hAnsi="Arial" w:cs="Arial"/>
          <w:bCs/>
        </w:rPr>
        <w:t xml:space="preserve">оставка информации о ситуации на рынке </w:t>
      </w:r>
    </w:p>
    <w:p w14:paraId="4AF2F56B" w14:textId="77777777" w:rsidR="00CE467E" w:rsidRDefault="00E15468">
      <w:pPr>
        <w:pStyle w:val="ac"/>
        <w:numPr>
          <w:ilvl w:val="0"/>
          <w:numId w:val="80"/>
        </w:numPr>
        <w:spacing w:after="0" w:line="360" w:lineRule="auto"/>
        <w:rPr>
          <w:rFonts w:cs="Arial"/>
          <w:bCs/>
        </w:rPr>
      </w:pPr>
      <w:r>
        <w:rPr>
          <w:rFonts w:ascii="Arial" w:hAnsi="Arial" w:cs="Arial"/>
          <w:bCs/>
        </w:rPr>
        <w:t>к</w:t>
      </w:r>
      <w:r w:rsidR="00F00B70" w:rsidRPr="00F00B70">
        <w:rPr>
          <w:rFonts w:ascii="Arial" w:hAnsi="Arial" w:cs="Arial"/>
          <w:bCs/>
        </w:rPr>
        <w:t xml:space="preserve">оординация действия основных подразделений компании </w:t>
      </w:r>
    </w:p>
    <w:p w14:paraId="65BDF564" w14:textId="77777777" w:rsidR="00CE467E" w:rsidRDefault="00E15468">
      <w:pPr>
        <w:pStyle w:val="ac"/>
        <w:numPr>
          <w:ilvl w:val="0"/>
          <w:numId w:val="80"/>
        </w:numPr>
        <w:spacing w:after="0" w:line="360" w:lineRule="auto"/>
        <w:rPr>
          <w:rFonts w:cs="Arial"/>
          <w:b/>
          <w:highlight w:val="yellow"/>
        </w:rPr>
      </w:pPr>
      <w:r>
        <w:rPr>
          <w:rFonts w:ascii="Arial" w:hAnsi="Arial" w:cs="Arial"/>
          <w:b/>
          <w:bCs/>
          <w:highlight w:val="yellow"/>
        </w:rPr>
        <w:t>у</w:t>
      </w:r>
      <w:r w:rsidR="00F00B70" w:rsidRPr="00F00B70">
        <w:rPr>
          <w:rFonts w:ascii="Arial" w:hAnsi="Arial" w:cs="Arial"/>
          <w:b/>
          <w:bCs/>
          <w:highlight w:val="yellow"/>
        </w:rPr>
        <w:t>правление продажами</w:t>
      </w:r>
    </w:p>
    <w:p w14:paraId="437BF045" w14:textId="77777777" w:rsidR="00495608" w:rsidRPr="00A33AD9" w:rsidRDefault="00495608" w:rsidP="000D4063">
      <w:pPr>
        <w:rPr>
          <w:rFonts w:cs="Arial"/>
          <w:b/>
          <w:lang w:eastAsia="en-US"/>
        </w:rPr>
      </w:pPr>
    </w:p>
    <w:p w14:paraId="04BD52F9" w14:textId="77777777" w:rsidR="007709E6" w:rsidRPr="001342B7" w:rsidRDefault="00F00B70" w:rsidP="000D4063">
      <w:pPr>
        <w:pStyle w:val="1"/>
        <w:spacing w:before="0" w:after="0"/>
        <w:rPr>
          <w:color w:val="003CB4"/>
        </w:rPr>
      </w:pPr>
      <w:bookmarkStart w:id="17" w:name="_Toc210732375"/>
      <w:bookmarkStart w:id="18" w:name="_Toc217107975"/>
      <w:r w:rsidRPr="00F00B70">
        <w:rPr>
          <w:color w:val="003CB4"/>
        </w:rPr>
        <w:t>1.3. Спрос. Цели маркетинга</w:t>
      </w:r>
      <w:bookmarkEnd w:id="17"/>
      <w:bookmarkEnd w:id="18"/>
    </w:p>
    <w:p w14:paraId="6E24CE01" w14:textId="77777777" w:rsidR="007709E6" w:rsidRDefault="00F00B70" w:rsidP="000D4063">
      <w:pPr>
        <w:pStyle w:val="important"/>
        <w:widowControl w:val="0"/>
        <w:spacing w:before="0" w:after="0"/>
        <w:ind w:left="0" w:right="0"/>
        <w:jc w:val="both"/>
        <w:rPr>
          <w:color w:val="000000"/>
          <w:sz w:val="22"/>
          <w:szCs w:val="22"/>
        </w:rPr>
      </w:pPr>
      <w:r w:rsidRPr="00F00B70">
        <w:rPr>
          <w:b/>
          <w:bCs/>
          <w:i/>
          <w:color w:val="000000" w:themeColor="text1"/>
          <w:sz w:val="22"/>
          <w:szCs w:val="22"/>
        </w:rPr>
        <w:t>Спрос</w:t>
      </w:r>
      <w:r w:rsidRPr="00F00B70">
        <w:rPr>
          <w:i/>
          <w:color w:val="365F91" w:themeColor="accent1" w:themeShade="BF"/>
          <w:sz w:val="22"/>
          <w:szCs w:val="22"/>
        </w:rPr>
        <w:t xml:space="preserve"> </w:t>
      </w:r>
      <w:r w:rsidR="007709E6">
        <w:rPr>
          <w:color w:val="000000"/>
          <w:sz w:val="22"/>
          <w:szCs w:val="22"/>
        </w:rPr>
        <w:t xml:space="preserve">— конкретная потребность, подкрепленная покупательной способностью. </w:t>
      </w:r>
    </w:p>
    <w:p w14:paraId="14FFFB5F" w14:textId="77777777" w:rsidR="004D0068" w:rsidRDefault="004D0068" w:rsidP="000D4063">
      <w:pPr>
        <w:pStyle w:val="a8"/>
        <w:widowControl w:val="0"/>
        <w:jc w:val="both"/>
        <w:rPr>
          <w:rFonts w:ascii="Arial CYR" w:hAnsi="Arial CYR" w:cs="Arial CYR"/>
          <w:color w:val="000000"/>
          <w:szCs w:val="22"/>
          <w:lang w:eastAsia="en-US"/>
        </w:rPr>
      </w:pPr>
      <w:r>
        <w:rPr>
          <w:rFonts w:ascii="Arial CYR" w:hAnsi="Arial CYR" w:cs="Arial CYR"/>
          <w:color w:val="000000"/>
          <w:szCs w:val="22"/>
          <w:highlight w:val="green"/>
          <w:lang w:eastAsia="en-US"/>
        </w:rPr>
        <w:t>Масштабируемый рисунок и статичный для читалки</w:t>
      </w:r>
    </w:p>
    <w:p w14:paraId="3B5B1A7E" w14:textId="77777777" w:rsidR="007709E6" w:rsidRDefault="007709E6" w:rsidP="000D4063">
      <w:pPr>
        <w:pStyle w:val="a8"/>
        <w:widowControl w:val="0"/>
        <w:jc w:val="both"/>
        <w:rPr>
          <w:color w:val="000000"/>
          <w:sz w:val="22"/>
          <w:szCs w:val="22"/>
        </w:rPr>
      </w:pPr>
      <w:r>
        <w:rPr>
          <w:color w:val="000000"/>
          <w:sz w:val="22"/>
          <w:szCs w:val="22"/>
        </w:rPr>
        <w:t xml:space="preserve">Большинство людей полагают, что управление маркетингом — это поиск количества потребителей, достаточного для данного уровня производства компании. Но это слишком упрощенный взгляд. Нужно ли управление маркетингом компании, которая имеет желаемый уровень спроса на свой продукт? Конечно. Ведь в любой момент спрос может измениться: </w:t>
      </w:r>
      <w:r w:rsidR="00F00B70" w:rsidRPr="00F00B70">
        <w:rPr>
          <w:i/>
          <w:color w:val="000000"/>
          <w:sz w:val="22"/>
          <w:szCs w:val="22"/>
          <w:u w:val="single"/>
        </w:rPr>
        <w:t>например</w:t>
      </w:r>
      <w:r w:rsidR="00F00B70" w:rsidRPr="00F00B70">
        <w:rPr>
          <w:i/>
          <w:color w:val="000000"/>
          <w:sz w:val="22"/>
          <w:szCs w:val="22"/>
        </w:rPr>
        <w:t>, исчезнуть или стать недостаточным, нерегулярным или чрезмерным</w:t>
      </w:r>
      <w:r>
        <w:rPr>
          <w:color w:val="000000"/>
          <w:sz w:val="22"/>
          <w:szCs w:val="22"/>
        </w:rPr>
        <w:t>. Управление маркетингом обеспечивает соответствующие методы работы с этими различными состояниями спроса. Управление маркетингом связано не только с поиском и повышением спроса, но и с его корректировкой и даже уменьшением.</w:t>
      </w:r>
    </w:p>
    <w:p w14:paraId="31142958" w14:textId="77777777" w:rsidR="00BA0EC1" w:rsidRDefault="00F00B70" w:rsidP="000D4063">
      <w:pPr>
        <w:pStyle w:val="a8"/>
        <w:widowControl w:val="0"/>
        <w:jc w:val="both"/>
        <w:rPr>
          <w:rFonts w:ascii="Arial CYR" w:hAnsi="Arial CYR" w:cs="Arial CYR"/>
          <w:color w:val="000000"/>
          <w:szCs w:val="22"/>
          <w:lang w:eastAsia="en-US"/>
        </w:rPr>
      </w:pPr>
      <w:r w:rsidRPr="00F00B70">
        <w:rPr>
          <w:b/>
          <w:i/>
          <w:color w:val="000000"/>
          <w:sz w:val="22"/>
          <w:szCs w:val="22"/>
        </w:rPr>
        <w:t>Маркетинг, ориентированный на сделку,</w:t>
      </w:r>
      <w:r w:rsidR="007709E6">
        <w:rPr>
          <w:color w:val="000000"/>
          <w:sz w:val="22"/>
          <w:szCs w:val="22"/>
        </w:rPr>
        <w:t xml:space="preserve"> — это часть более широкого </w:t>
      </w:r>
      <w:r w:rsidRPr="00F00B70">
        <w:rPr>
          <w:b/>
          <w:i/>
          <w:iCs/>
          <w:color w:val="000000"/>
          <w:sz w:val="22"/>
          <w:szCs w:val="22"/>
        </w:rPr>
        <w:t>понятия маркетинга отношений</w:t>
      </w:r>
      <w:r w:rsidR="007709E6">
        <w:rPr>
          <w:color w:val="000000"/>
          <w:sz w:val="22"/>
          <w:szCs w:val="22"/>
        </w:rPr>
        <w:t xml:space="preserve">. Помимо заключения кратковременных сделок, продавец заинтересован в долговременных отношениях со своими клиентами, дистрибьюторами, </w:t>
      </w:r>
      <w:r w:rsidR="007709E6" w:rsidRPr="007709E6">
        <w:rPr>
          <w:color w:val="000000"/>
          <w:sz w:val="22"/>
          <w:szCs w:val="22"/>
        </w:rPr>
        <w:t>дилерами</w:t>
      </w:r>
      <w:r w:rsidR="007709E6">
        <w:rPr>
          <w:color w:val="000000"/>
          <w:sz w:val="22"/>
          <w:szCs w:val="22"/>
        </w:rPr>
        <w:t xml:space="preserve"> и поставщиками. Продавец должен строить прочные экономические и общественные связи, обещая высококачественные товары, отличное обслуживание и приемлемые цены</w:t>
      </w:r>
      <w:r w:rsidR="00E15468">
        <w:rPr>
          <w:color w:val="000000"/>
          <w:sz w:val="22"/>
          <w:szCs w:val="22"/>
        </w:rPr>
        <w:t>,</w:t>
      </w:r>
      <w:r w:rsidR="007709E6">
        <w:rPr>
          <w:color w:val="000000"/>
          <w:sz w:val="22"/>
          <w:szCs w:val="22"/>
        </w:rPr>
        <w:t xml:space="preserve"> и постоянно выполняя обещанное. </w:t>
      </w:r>
      <w:r w:rsidR="004D0068">
        <w:rPr>
          <w:rFonts w:ascii="Arial CYR" w:hAnsi="Arial CYR" w:cs="Arial CYR"/>
          <w:color w:val="000000"/>
          <w:szCs w:val="22"/>
          <w:highlight w:val="green"/>
          <w:lang w:eastAsia="en-US"/>
        </w:rPr>
        <w:t xml:space="preserve">Интерактивный рисунок для </w:t>
      </w:r>
      <w:proofErr w:type="spellStart"/>
      <w:r w:rsidR="004D0068">
        <w:rPr>
          <w:rFonts w:ascii="Arial CYR" w:hAnsi="Arial CYR" w:cs="Arial CYR"/>
          <w:color w:val="000000"/>
          <w:szCs w:val="22"/>
          <w:highlight w:val="green"/>
          <w:lang w:eastAsia="en-US"/>
        </w:rPr>
        <w:t>ibook</w:t>
      </w:r>
      <w:proofErr w:type="spellEnd"/>
      <w:r w:rsidR="004D0068">
        <w:rPr>
          <w:rFonts w:ascii="Arial CYR" w:hAnsi="Arial CYR" w:cs="Arial CYR"/>
          <w:color w:val="000000"/>
          <w:szCs w:val="22"/>
          <w:highlight w:val="green"/>
          <w:lang w:eastAsia="en-US"/>
        </w:rPr>
        <w:t xml:space="preserve"> (последовательное появление блоков) и статичный рисунок для читалки</w:t>
      </w:r>
    </w:p>
    <w:p w14:paraId="6D82D913" w14:textId="77777777" w:rsidR="00CE467E" w:rsidRDefault="00E76919">
      <w:pPr>
        <w:pStyle w:val="a8"/>
        <w:widowControl w:val="0"/>
        <w:jc w:val="center"/>
        <w:rPr>
          <w:color w:val="000000"/>
          <w:sz w:val="22"/>
          <w:szCs w:val="22"/>
        </w:rPr>
      </w:pPr>
      <w:r>
        <w:rPr>
          <w:noProof/>
          <w:color w:val="000000"/>
          <w:sz w:val="22"/>
          <w:szCs w:val="22"/>
        </w:rPr>
        <w:drawing>
          <wp:inline distT="0" distB="0" distL="0" distR="0" wp14:anchorId="11D55821" wp14:editId="40A29FDD">
            <wp:extent cx="4108939" cy="1934586"/>
            <wp:effectExtent l="0" t="0" r="0" b="0"/>
            <wp:docPr id="1048" name="Рисунок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1488" cy="1935786"/>
                    </a:xfrm>
                    <a:prstGeom prst="rect">
                      <a:avLst/>
                    </a:prstGeom>
                    <a:noFill/>
                  </pic:spPr>
                </pic:pic>
              </a:graphicData>
            </a:graphic>
          </wp:inline>
        </w:drawing>
      </w:r>
    </w:p>
    <w:p w14:paraId="4FCEB260" w14:textId="77777777" w:rsidR="00BA0EC1" w:rsidRDefault="00BA0EC1" w:rsidP="000D4063">
      <w:pPr>
        <w:pStyle w:val="a8"/>
        <w:widowControl w:val="0"/>
        <w:jc w:val="both"/>
        <w:rPr>
          <w:color w:val="000000"/>
          <w:sz w:val="22"/>
          <w:szCs w:val="22"/>
        </w:rPr>
      </w:pPr>
    </w:p>
    <w:p w14:paraId="479DEC1C" w14:textId="77777777" w:rsidR="007709E6" w:rsidRDefault="007709E6" w:rsidP="000D4063">
      <w:pPr>
        <w:pStyle w:val="a8"/>
        <w:widowControl w:val="0"/>
        <w:jc w:val="both"/>
        <w:rPr>
          <w:color w:val="000000"/>
          <w:sz w:val="22"/>
          <w:szCs w:val="22"/>
        </w:rPr>
      </w:pPr>
      <w:r>
        <w:rPr>
          <w:color w:val="000000"/>
          <w:sz w:val="22"/>
          <w:szCs w:val="22"/>
        </w:rPr>
        <w:lastRenderedPageBreak/>
        <w:t xml:space="preserve">Многие маркетологи используют определение, согласно которому маркетинг является совокупностью средств, используемых компанией для рентабельной продажи своей продукции потребителям. Оно фактически не может быть применено к организациям некоммерческого сектора, которые </w:t>
      </w:r>
      <w:r w:rsidR="00F00B70" w:rsidRPr="00F00B70">
        <w:rPr>
          <w:b/>
          <w:i/>
          <w:color w:val="000000"/>
          <w:sz w:val="22"/>
          <w:szCs w:val="22"/>
        </w:rPr>
        <w:t xml:space="preserve">не являются </w:t>
      </w:r>
      <w:r w:rsidR="00F00B70" w:rsidRPr="00F00B70">
        <w:rPr>
          <w:b/>
          <w:i/>
          <w:iCs/>
          <w:color w:val="000000"/>
          <w:sz w:val="22"/>
          <w:szCs w:val="22"/>
        </w:rPr>
        <w:t>компаниями</w:t>
      </w:r>
      <w:r w:rsidR="00F00B70" w:rsidRPr="00F00B70">
        <w:rPr>
          <w:b/>
          <w:i/>
          <w:color w:val="000000"/>
          <w:sz w:val="22"/>
          <w:szCs w:val="22"/>
        </w:rPr>
        <w:t xml:space="preserve">, не производят </w:t>
      </w:r>
      <w:r w:rsidR="00F00B70" w:rsidRPr="00F00B70">
        <w:rPr>
          <w:b/>
          <w:i/>
          <w:iCs/>
          <w:color w:val="000000"/>
          <w:sz w:val="22"/>
          <w:szCs w:val="22"/>
          <w:u w:val="single"/>
        </w:rPr>
        <w:t>продукцию на продажу</w:t>
      </w:r>
      <w:r w:rsidR="00F00B70" w:rsidRPr="00F00B70">
        <w:rPr>
          <w:b/>
          <w:i/>
          <w:color w:val="000000"/>
          <w:sz w:val="22"/>
          <w:szCs w:val="22"/>
        </w:rPr>
        <w:t xml:space="preserve"> и не ставят своей целью </w:t>
      </w:r>
      <w:r w:rsidR="00F00B70" w:rsidRPr="00F00B70">
        <w:rPr>
          <w:b/>
          <w:i/>
          <w:iCs/>
          <w:color w:val="000000"/>
          <w:sz w:val="22"/>
          <w:szCs w:val="22"/>
          <w:u w:val="single"/>
        </w:rPr>
        <w:t>получение прибыли</w:t>
      </w:r>
      <w:r>
        <w:rPr>
          <w:color w:val="000000"/>
          <w:sz w:val="22"/>
          <w:szCs w:val="22"/>
        </w:rPr>
        <w:t>.</w:t>
      </w:r>
    </w:p>
    <w:p w14:paraId="1077C2D8" w14:textId="77777777" w:rsidR="007709E6" w:rsidRDefault="004D0068" w:rsidP="000D4063">
      <w:pPr>
        <w:pStyle w:val="a8"/>
        <w:widowControl w:val="0"/>
        <w:jc w:val="both"/>
        <w:rPr>
          <w:color w:val="000000"/>
          <w:sz w:val="22"/>
          <w:szCs w:val="22"/>
        </w:rPr>
      </w:pPr>
      <w:r>
        <w:rPr>
          <w:noProof/>
          <w:color w:val="000000"/>
          <w:sz w:val="22"/>
          <w:szCs w:val="22"/>
        </w:rPr>
        <w:drawing>
          <wp:anchor distT="0" distB="0" distL="114300" distR="114300" simplePos="0" relativeHeight="251643392" behindDoc="0" locked="0" layoutInCell="1" allowOverlap="1" wp14:anchorId="39DBABC4" wp14:editId="3B5946CF">
            <wp:simplePos x="0" y="0"/>
            <wp:positionH relativeFrom="column">
              <wp:posOffset>-75565</wp:posOffset>
            </wp:positionH>
            <wp:positionV relativeFrom="paragraph">
              <wp:posOffset>673100</wp:posOffset>
            </wp:positionV>
            <wp:extent cx="2533650" cy="2529205"/>
            <wp:effectExtent l="19050" t="0" r="0" b="0"/>
            <wp:wrapSquare wrapText="bothSides"/>
            <wp:docPr id="2074" name="Рисунок 6" descr="C:\Users\o_afanasiadi\Deskto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_afanasiadi\Desktop\13.jpg"/>
                    <pic:cNvPicPr>
                      <a:picLocks noChangeAspect="1" noChangeArrowheads="1"/>
                    </pic:cNvPicPr>
                  </pic:nvPicPr>
                  <pic:blipFill>
                    <a:blip r:embed="rId21" cstate="print"/>
                    <a:srcRect/>
                    <a:stretch>
                      <a:fillRect/>
                    </a:stretch>
                  </pic:blipFill>
                  <pic:spPr bwMode="auto">
                    <a:xfrm>
                      <a:off x="0" y="0"/>
                      <a:ext cx="2533650" cy="2529205"/>
                    </a:xfrm>
                    <a:prstGeom prst="rect">
                      <a:avLst/>
                    </a:prstGeom>
                    <a:noFill/>
                    <a:ln w="9525">
                      <a:noFill/>
                      <a:miter lim="800000"/>
                      <a:headEnd/>
                      <a:tailEnd/>
                    </a:ln>
                  </pic:spPr>
                </pic:pic>
              </a:graphicData>
            </a:graphic>
          </wp:anchor>
        </w:drawing>
      </w:r>
      <w:r w:rsidR="007709E6">
        <w:rPr>
          <w:color w:val="000000"/>
          <w:sz w:val="22"/>
          <w:szCs w:val="22"/>
        </w:rPr>
        <w:t>Для того чтобы данное определение маркетинга было применимо для подобных организаций, нужно снять некоторые ограничения.</w:t>
      </w:r>
    </w:p>
    <w:p w14:paraId="5D7A95AF" w14:textId="77777777" w:rsidR="007709E6" w:rsidRDefault="007709E6" w:rsidP="000D4063">
      <w:pPr>
        <w:pStyle w:val="a8"/>
        <w:widowControl w:val="0"/>
        <w:jc w:val="both"/>
        <w:rPr>
          <w:color w:val="000000"/>
          <w:sz w:val="22"/>
          <w:szCs w:val="22"/>
        </w:rPr>
      </w:pPr>
      <w:r>
        <w:rPr>
          <w:color w:val="000000"/>
          <w:sz w:val="22"/>
          <w:szCs w:val="22"/>
        </w:rPr>
        <w:t>Следует говорить не о компаниях</w:t>
      </w:r>
      <w:commentRangeStart w:id="19"/>
      <w:r>
        <w:rPr>
          <w:color w:val="000000"/>
          <w:sz w:val="22"/>
          <w:szCs w:val="22"/>
        </w:rPr>
        <w:t xml:space="preserve">, а </w:t>
      </w:r>
      <w:r w:rsidR="00F00B70" w:rsidRPr="00F00B70">
        <w:rPr>
          <w:b/>
          <w:i/>
          <w:color w:val="000000"/>
          <w:sz w:val="22"/>
          <w:szCs w:val="22"/>
          <w:u w:val="single"/>
        </w:rPr>
        <w:t xml:space="preserve">об </w:t>
      </w:r>
      <w:commentRangeEnd w:id="19"/>
      <w:r w:rsidR="00F00B70" w:rsidRPr="00F00B70">
        <w:rPr>
          <w:rStyle w:val="af3"/>
          <w:rFonts w:cs="Times New Roman"/>
          <w:b/>
          <w:i/>
          <w:u w:val="single"/>
        </w:rPr>
        <w:commentReference w:id="19"/>
      </w:r>
      <w:r w:rsidR="00F00B70" w:rsidRPr="00F00B70">
        <w:rPr>
          <w:b/>
          <w:i/>
          <w:iCs/>
          <w:color w:val="000000"/>
          <w:sz w:val="22"/>
          <w:szCs w:val="22"/>
          <w:u w:val="single"/>
        </w:rPr>
        <w:t>организациях</w:t>
      </w:r>
      <w:r w:rsidR="00F00B70" w:rsidRPr="00F00B70">
        <w:rPr>
          <w:b/>
          <w:i/>
          <w:color w:val="000000"/>
          <w:sz w:val="22"/>
          <w:szCs w:val="22"/>
        </w:rPr>
        <w:t>,</w:t>
      </w:r>
      <w:r>
        <w:rPr>
          <w:color w:val="000000"/>
          <w:sz w:val="22"/>
          <w:szCs w:val="22"/>
        </w:rPr>
        <w:t xml:space="preserve"> а это понятие включает в себя политические партии, социальные и филантропические структуры, органы государственной власти и администрации.</w:t>
      </w:r>
    </w:p>
    <w:p w14:paraId="42CD43C6" w14:textId="77777777" w:rsidR="007709E6" w:rsidRDefault="007709E6" w:rsidP="000D4063">
      <w:pPr>
        <w:pStyle w:val="a8"/>
        <w:widowControl w:val="0"/>
        <w:jc w:val="both"/>
        <w:rPr>
          <w:color w:val="000000"/>
          <w:sz w:val="22"/>
          <w:szCs w:val="22"/>
        </w:rPr>
      </w:pPr>
      <w:r>
        <w:rPr>
          <w:color w:val="000000"/>
          <w:sz w:val="22"/>
          <w:szCs w:val="22"/>
        </w:rPr>
        <w:t xml:space="preserve">Следует говорить не о потребителях, а </w:t>
      </w:r>
      <w:r w:rsidR="00F00B70" w:rsidRPr="00F00B70">
        <w:rPr>
          <w:b/>
          <w:i/>
          <w:color w:val="000000"/>
          <w:sz w:val="22"/>
          <w:szCs w:val="22"/>
          <w:u w:val="single"/>
        </w:rPr>
        <w:t xml:space="preserve">о </w:t>
      </w:r>
      <w:r w:rsidR="00F00B70" w:rsidRPr="00F00B70">
        <w:rPr>
          <w:b/>
          <w:i/>
          <w:iCs/>
          <w:color w:val="000000"/>
          <w:sz w:val="22"/>
          <w:szCs w:val="22"/>
          <w:u w:val="single"/>
        </w:rPr>
        <w:t>целевой аудитории</w:t>
      </w:r>
      <w:r>
        <w:rPr>
          <w:color w:val="000000"/>
          <w:sz w:val="22"/>
          <w:szCs w:val="22"/>
        </w:rPr>
        <w:t>, которая в зависимости от обстоятельств может включать в себя избирателей, граждан, подчиненных или любую другую категорию населения.</w:t>
      </w:r>
    </w:p>
    <w:p w14:paraId="57ADDDAB" w14:textId="77777777" w:rsidR="007709E6" w:rsidRPr="008F7BA2" w:rsidRDefault="007709E6" w:rsidP="000D4063">
      <w:pPr>
        <w:pStyle w:val="a8"/>
        <w:widowControl w:val="0"/>
        <w:jc w:val="both"/>
        <w:rPr>
          <w:i/>
          <w:iCs/>
          <w:color w:val="000000"/>
          <w:sz w:val="22"/>
          <w:szCs w:val="22"/>
        </w:rPr>
      </w:pPr>
      <w:r>
        <w:rPr>
          <w:color w:val="000000"/>
          <w:sz w:val="22"/>
          <w:szCs w:val="22"/>
        </w:rPr>
        <w:t xml:space="preserve">Следует говорить не о продаже продукции, а </w:t>
      </w:r>
      <w:r w:rsidR="00F00B70" w:rsidRPr="00F00B70">
        <w:rPr>
          <w:b/>
          <w:i/>
          <w:color w:val="000000"/>
          <w:sz w:val="22"/>
          <w:szCs w:val="22"/>
          <w:u w:val="single"/>
        </w:rPr>
        <w:t xml:space="preserve">о </w:t>
      </w:r>
      <w:r w:rsidR="00F00B70" w:rsidRPr="00F00B70">
        <w:rPr>
          <w:b/>
          <w:i/>
          <w:iCs/>
          <w:color w:val="000000"/>
          <w:sz w:val="22"/>
          <w:szCs w:val="22"/>
          <w:u w:val="single"/>
        </w:rPr>
        <w:t>продвижении поведенческих характеристик (моделей поведения)</w:t>
      </w:r>
      <w:r>
        <w:rPr>
          <w:color w:val="000000"/>
          <w:sz w:val="22"/>
          <w:szCs w:val="22"/>
        </w:rPr>
        <w:t>, под которыми понимают политическое и социальное поведение отдельных лиц и их отношение к покупкам и потреблению.</w:t>
      </w:r>
    </w:p>
    <w:p w14:paraId="441DC1B0" w14:textId="77777777" w:rsidR="007709E6" w:rsidRDefault="007709E6" w:rsidP="000D4063">
      <w:pPr>
        <w:pStyle w:val="a8"/>
        <w:widowControl w:val="0"/>
        <w:jc w:val="both"/>
        <w:rPr>
          <w:color w:val="000000"/>
          <w:sz w:val="22"/>
          <w:szCs w:val="22"/>
        </w:rPr>
      </w:pPr>
      <w:r>
        <w:rPr>
          <w:color w:val="000000"/>
          <w:sz w:val="22"/>
          <w:szCs w:val="22"/>
        </w:rPr>
        <w:t xml:space="preserve">Следует говорить не о рентабельности, а </w:t>
      </w:r>
      <w:r w:rsidR="00F00B70" w:rsidRPr="00F00B70">
        <w:rPr>
          <w:b/>
          <w:i/>
          <w:color w:val="000000"/>
          <w:sz w:val="22"/>
          <w:szCs w:val="22"/>
          <w:u w:val="single"/>
        </w:rPr>
        <w:t xml:space="preserve">о </w:t>
      </w:r>
      <w:r w:rsidR="00F00B70" w:rsidRPr="00F00B70">
        <w:rPr>
          <w:b/>
          <w:i/>
          <w:iCs/>
          <w:color w:val="000000"/>
          <w:sz w:val="22"/>
          <w:szCs w:val="22"/>
          <w:u w:val="single"/>
        </w:rPr>
        <w:t>достижении целей</w:t>
      </w:r>
      <w:r>
        <w:rPr>
          <w:color w:val="000000"/>
          <w:sz w:val="22"/>
          <w:szCs w:val="22"/>
        </w:rPr>
        <w:t>, осознавая при этом, что цели организации могут быть совсем не финансового характера.</w:t>
      </w:r>
    </w:p>
    <w:p w14:paraId="449C4B3D" w14:textId="77777777" w:rsidR="00483DCE" w:rsidRPr="001342B7" w:rsidRDefault="00483DCE" w:rsidP="000D4063">
      <w:pPr>
        <w:pStyle w:val="1"/>
        <w:spacing w:before="0" w:after="0"/>
        <w:rPr>
          <w:color w:val="003CB4"/>
        </w:rPr>
      </w:pPr>
      <w:bookmarkStart w:id="20" w:name="_Toc210732376"/>
      <w:bookmarkStart w:id="21" w:name="_Toc217107976"/>
    </w:p>
    <w:p w14:paraId="3AFF35E2" w14:textId="77777777" w:rsidR="007709E6" w:rsidRPr="001342B7" w:rsidRDefault="00F00B70" w:rsidP="000D4063">
      <w:pPr>
        <w:pStyle w:val="1"/>
        <w:spacing w:before="0" w:after="0"/>
        <w:rPr>
          <w:color w:val="003CB4"/>
        </w:rPr>
      </w:pPr>
      <w:r w:rsidRPr="00F00B70">
        <w:rPr>
          <w:color w:val="003CB4"/>
        </w:rPr>
        <w:t>Маркетинг, его предмет и функции</w:t>
      </w:r>
      <w:bookmarkEnd w:id="20"/>
      <w:bookmarkEnd w:id="21"/>
    </w:p>
    <w:p w14:paraId="6BC2E6F5" w14:textId="77777777" w:rsidR="007709E6" w:rsidRDefault="007709E6" w:rsidP="000D4063">
      <w:pPr>
        <w:pStyle w:val="a8"/>
        <w:widowControl w:val="0"/>
        <w:jc w:val="both"/>
        <w:rPr>
          <w:color w:val="000000"/>
          <w:sz w:val="22"/>
          <w:szCs w:val="22"/>
        </w:rPr>
      </w:pPr>
      <w:r>
        <w:rPr>
          <w:color w:val="000000"/>
          <w:sz w:val="22"/>
          <w:szCs w:val="22"/>
        </w:rPr>
        <w:t xml:space="preserve">Таким образом, </w:t>
      </w:r>
      <w:r w:rsidR="00F00B70" w:rsidRPr="00F00B70">
        <w:rPr>
          <w:b/>
          <w:i/>
          <w:color w:val="000000"/>
          <w:sz w:val="22"/>
          <w:szCs w:val="22"/>
        </w:rPr>
        <w:t>вышеуказанное определение трансформируется</w:t>
      </w:r>
      <w:r>
        <w:rPr>
          <w:color w:val="000000"/>
          <w:sz w:val="22"/>
          <w:szCs w:val="22"/>
        </w:rPr>
        <w:t xml:space="preserve">: </w:t>
      </w:r>
      <w:r w:rsidR="004D0068">
        <w:rPr>
          <w:rFonts w:ascii="Arial CYR" w:hAnsi="Arial CYR" w:cs="Arial CYR"/>
          <w:color w:val="000000"/>
          <w:szCs w:val="22"/>
          <w:highlight w:val="green"/>
          <w:lang w:eastAsia="en-US"/>
        </w:rPr>
        <w:t>Масштабируемый рисунок и статичный для читалки</w:t>
      </w:r>
    </w:p>
    <w:p w14:paraId="2F232643" w14:textId="77777777" w:rsidR="007709E6" w:rsidRDefault="00F00B70" w:rsidP="000D4063">
      <w:pPr>
        <w:pStyle w:val="important"/>
        <w:widowControl w:val="0"/>
        <w:spacing w:before="0" w:after="0"/>
        <w:ind w:left="0" w:right="0"/>
        <w:jc w:val="both"/>
        <w:rPr>
          <w:color w:val="000000"/>
          <w:sz w:val="22"/>
          <w:szCs w:val="22"/>
        </w:rPr>
      </w:pPr>
      <w:r w:rsidRPr="00F00B70">
        <w:rPr>
          <w:b/>
          <w:bCs/>
          <w:i/>
          <w:color w:val="000000" w:themeColor="text1"/>
          <w:sz w:val="22"/>
          <w:szCs w:val="22"/>
        </w:rPr>
        <w:t>Маркетинг</w:t>
      </w:r>
      <w:r w:rsidR="007709E6">
        <w:rPr>
          <w:color w:val="000000"/>
          <w:sz w:val="22"/>
          <w:szCs w:val="22"/>
        </w:rPr>
        <w:t xml:space="preserve"> — это совокупность методов и средств, которыми располагает организация для продвижения среди целевой аудитории моделей поведения, способствующего достижению ее собственных целей.</w:t>
      </w:r>
    </w:p>
    <w:p w14:paraId="727FA97C" w14:textId="77777777" w:rsidR="007709E6" w:rsidRDefault="007709E6" w:rsidP="000D4063">
      <w:pPr>
        <w:pStyle w:val="a8"/>
        <w:widowControl w:val="0"/>
        <w:jc w:val="both"/>
        <w:rPr>
          <w:color w:val="000000"/>
          <w:sz w:val="22"/>
          <w:szCs w:val="22"/>
        </w:rPr>
      </w:pPr>
      <w:r>
        <w:rPr>
          <w:color w:val="000000"/>
          <w:sz w:val="22"/>
          <w:szCs w:val="22"/>
        </w:rPr>
        <w:t>Или</w:t>
      </w:r>
      <w:r w:rsidR="00C75BC0">
        <w:rPr>
          <w:color w:val="000000"/>
          <w:sz w:val="22"/>
          <w:szCs w:val="22"/>
        </w:rPr>
        <w:t>:</w:t>
      </w:r>
      <w:r w:rsidR="004D0068">
        <w:rPr>
          <w:color w:val="000000"/>
          <w:sz w:val="22"/>
          <w:szCs w:val="22"/>
        </w:rPr>
        <w:t xml:space="preserve"> </w:t>
      </w:r>
      <w:r w:rsidR="004D0068">
        <w:rPr>
          <w:rFonts w:ascii="Arial CYR" w:hAnsi="Arial CYR" w:cs="Arial CYR"/>
          <w:color w:val="000000"/>
          <w:szCs w:val="22"/>
          <w:highlight w:val="green"/>
          <w:lang w:eastAsia="en-US"/>
        </w:rPr>
        <w:t>Масштабируемый рисунок и статичный для читалки</w:t>
      </w:r>
    </w:p>
    <w:p w14:paraId="2695EF63" w14:textId="77777777" w:rsidR="007709E6" w:rsidRDefault="00F00B70" w:rsidP="000D4063">
      <w:pPr>
        <w:pStyle w:val="important"/>
        <w:widowControl w:val="0"/>
        <w:spacing w:before="0" w:after="0"/>
        <w:ind w:left="0" w:right="0"/>
        <w:jc w:val="both"/>
        <w:rPr>
          <w:color w:val="000000"/>
          <w:sz w:val="22"/>
          <w:szCs w:val="22"/>
        </w:rPr>
      </w:pPr>
      <w:r w:rsidRPr="00F00B70">
        <w:rPr>
          <w:b/>
          <w:bCs/>
          <w:i/>
          <w:color w:val="000000" w:themeColor="text1"/>
          <w:sz w:val="22"/>
          <w:szCs w:val="22"/>
        </w:rPr>
        <w:t>Маркетинг</w:t>
      </w:r>
      <w:r w:rsidRPr="00F00B70">
        <w:rPr>
          <w:i/>
          <w:color w:val="000000" w:themeColor="text1"/>
          <w:sz w:val="22"/>
          <w:szCs w:val="22"/>
        </w:rPr>
        <w:t xml:space="preserve"> </w:t>
      </w:r>
      <w:r w:rsidR="007709E6">
        <w:rPr>
          <w:color w:val="000000"/>
          <w:sz w:val="22"/>
          <w:szCs w:val="22"/>
        </w:rPr>
        <w:t xml:space="preserve">— это совокупность средств, способствующих достижению целей организации, создающих, раскрывающих и продвигающих различные ценности в рамках целевой аудитории организации. </w:t>
      </w:r>
    </w:p>
    <w:p w14:paraId="610D6DD2" w14:textId="77777777" w:rsidR="00C75BC0" w:rsidRDefault="00C75BC0" w:rsidP="000D4063">
      <w:pPr>
        <w:pStyle w:val="a8"/>
        <w:widowControl w:val="0"/>
        <w:jc w:val="both"/>
        <w:rPr>
          <w:color w:val="000000"/>
          <w:sz w:val="22"/>
          <w:szCs w:val="22"/>
        </w:rPr>
      </w:pPr>
    </w:p>
    <w:p w14:paraId="5B3B0EB8" w14:textId="77777777" w:rsidR="007709E6" w:rsidRDefault="007709E6" w:rsidP="000D4063">
      <w:pPr>
        <w:pStyle w:val="a8"/>
        <w:widowControl w:val="0"/>
        <w:jc w:val="both"/>
        <w:rPr>
          <w:color w:val="000000"/>
          <w:sz w:val="22"/>
          <w:szCs w:val="22"/>
        </w:rPr>
      </w:pPr>
      <w:r>
        <w:rPr>
          <w:color w:val="000000"/>
          <w:sz w:val="22"/>
          <w:szCs w:val="22"/>
        </w:rPr>
        <w:lastRenderedPageBreak/>
        <w:t xml:space="preserve">Следовательно, </w:t>
      </w:r>
      <w:r w:rsidR="00F00B70" w:rsidRPr="00F00B70">
        <w:rPr>
          <w:b/>
          <w:bCs/>
          <w:i/>
          <w:color w:val="000000"/>
          <w:sz w:val="22"/>
          <w:szCs w:val="22"/>
        </w:rPr>
        <w:t>предметом маркетинга для компаний является создание долговременной экономической ценности при следующих условиях</w:t>
      </w:r>
      <w:r>
        <w:rPr>
          <w:b/>
          <w:bCs/>
          <w:color w:val="000000"/>
          <w:sz w:val="22"/>
          <w:szCs w:val="22"/>
        </w:rPr>
        <w:t>:</w:t>
      </w:r>
    </w:p>
    <w:p w14:paraId="03B0853C" w14:textId="77777777" w:rsidR="00CE467E" w:rsidRDefault="00F00B70">
      <w:pPr>
        <w:pStyle w:val="ac"/>
        <w:numPr>
          <w:ilvl w:val="0"/>
          <w:numId w:val="81"/>
        </w:numPr>
        <w:spacing w:after="0" w:line="360" w:lineRule="auto"/>
        <w:rPr>
          <w:rFonts w:cs="Arial"/>
          <w:color w:val="000000"/>
        </w:rPr>
      </w:pPr>
      <w:r w:rsidRPr="00F00B70">
        <w:rPr>
          <w:rFonts w:ascii="Arial" w:hAnsi="Arial" w:cs="Arial"/>
          <w:color w:val="000000"/>
        </w:rPr>
        <w:t xml:space="preserve">завоевание прибыльной и стабильной доли рынка; </w:t>
      </w:r>
    </w:p>
    <w:p w14:paraId="25F400DA" w14:textId="77777777" w:rsidR="00CE467E" w:rsidRDefault="00F00B70">
      <w:pPr>
        <w:pStyle w:val="ac"/>
        <w:numPr>
          <w:ilvl w:val="0"/>
          <w:numId w:val="81"/>
        </w:numPr>
        <w:spacing w:after="0" w:line="360" w:lineRule="auto"/>
        <w:rPr>
          <w:rFonts w:cs="Arial"/>
          <w:color w:val="000000"/>
        </w:rPr>
      </w:pPr>
      <w:r w:rsidRPr="00F00B70">
        <w:rPr>
          <w:rFonts w:ascii="Arial" w:hAnsi="Arial" w:cs="Arial"/>
          <w:color w:val="000000"/>
        </w:rPr>
        <w:t>создание постоянного торгового капитала (этим капиталом, который создается за счет повышения лояльности клиентов, являются</w:t>
      </w:r>
      <w:r w:rsidRPr="00F00B70">
        <w:rPr>
          <w:rFonts w:ascii="Arial" w:hAnsi="Arial" w:cs="Arial"/>
          <w:i/>
          <w:color w:val="000000"/>
        </w:rPr>
        <w:t xml:space="preserve"> </w:t>
      </w:r>
      <w:r w:rsidRPr="00F00B70">
        <w:rPr>
          <w:rFonts w:ascii="Arial" w:hAnsi="Arial" w:cs="Arial"/>
          <w:b/>
          <w:i/>
          <w:color w:val="000000"/>
        </w:rPr>
        <w:t>потребители</w:t>
      </w:r>
      <w:r w:rsidRPr="00F00B70">
        <w:rPr>
          <w:rFonts w:ascii="Arial" w:hAnsi="Arial" w:cs="Arial"/>
          <w:color w:val="000000"/>
        </w:rPr>
        <w:t xml:space="preserve">); </w:t>
      </w:r>
    </w:p>
    <w:p w14:paraId="1CD16B90" w14:textId="77777777" w:rsidR="00CE467E" w:rsidRDefault="00F00B70">
      <w:pPr>
        <w:pStyle w:val="ac"/>
        <w:numPr>
          <w:ilvl w:val="0"/>
          <w:numId w:val="81"/>
        </w:numPr>
        <w:spacing w:after="0" w:line="360" w:lineRule="auto"/>
        <w:rPr>
          <w:rFonts w:cs="Arial"/>
          <w:color w:val="000000"/>
        </w:rPr>
      </w:pPr>
      <w:r w:rsidRPr="00F00B70">
        <w:rPr>
          <w:rFonts w:ascii="Arial" w:hAnsi="Arial" w:cs="Arial"/>
          <w:color w:val="000000"/>
        </w:rPr>
        <w:t xml:space="preserve">создание устойчивых торговых марок, являющихся мощным рычагом привлечения и удержания потребителей, то есть </w:t>
      </w:r>
      <w:r w:rsidRPr="00F00B70">
        <w:rPr>
          <w:rFonts w:ascii="Arial" w:hAnsi="Arial" w:cs="Arial"/>
          <w:b/>
          <w:i/>
          <w:iCs/>
          <w:color w:val="000000"/>
        </w:rPr>
        <w:t>создание капитала торговой марки</w:t>
      </w:r>
      <w:r w:rsidRPr="00F00B70">
        <w:rPr>
          <w:rFonts w:cs="Arial"/>
          <w:color w:val="000000"/>
        </w:rPr>
        <w:t xml:space="preserve">. </w:t>
      </w:r>
    </w:p>
    <w:p w14:paraId="291827EA" w14:textId="77777777" w:rsidR="005241D7" w:rsidRDefault="005241D7" w:rsidP="000D4063">
      <w:pPr>
        <w:rPr>
          <w:rFonts w:cs="Arial"/>
          <w:color w:val="000000"/>
        </w:rPr>
      </w:pPr>
      <w:r>
        <w:rPr>
          <w:rFonts w:ascii="Arial CYR" w:hAnsi="Arial CYR" w:cs="Arial CYR"/>
          <w:color w:val="000000"/>
          <w:szCs w:val="22"/>
          <w:highlight w:val="green"/>
          <w:lang w:eastAsia="en-US"/>
        </w:rPr>
        <w:t xml:space="preserve">Интерактивный рисунок для </w:t>
      </w:r>
      <w:proofErr w:type="spellStart"/>
      <w:r>
        <w:rPr>
          <w:rFonts w:ascii="Arial CYR" w:hAnsi="Arial CYR" w:cs="Arial CYR"/>
          <w:color w:val="000000"/>
          <w:szCs w:val="22"/>
          <w:highlight w:val="green"/>
          <w:lang w:eastAsia="en-US"/>
        </w:rPr>
        <w:t>ibook</w:t>
      </w:r>
      <w:proofErr w:type="spellEnd"/>
      <w:r>
        <w:rPr>
          <w:rFonts w:ascii="Arial CYR" w:hAnsi="Arial CYR" w:cs="Arial CYR"/>
          <w:color w:val="000000"/>
          <w:szCs w:val="22"/>
          <w:highlight w:val="green"/>
          <w:lang w:eastAsia="en-US"/>
        </w:rPr>
        <w:t xml:space="preserve"> (при нажатии на цветной блок – выезжает текст под ним)</w:t>
      </w:r>
    </w:p>
    <w:p w14:paraId="1EC0031E" w14:textId="77777777" w:rsidR="007709E6" w:rsidRDefault="007709E6" w:rsidP="000D4063">
      <w:pPr>
        <w:pStyle w:val="a8"/>
        <w:widowControl w:val="0"/>
        <w:jc w:val="center"/>
        <w:rPr>
          <w:color w:val="000000"/>
          <w:sz w:val="22"/>
          <w:szCs w:val="22"/>
        </w:rPr>
      </w:pPr>
      <w:commentRangeStart w:id="22"/>
      <w:r>
        <w:rPr>
          <w:noProof/>
          <w:color w:val="000000"/>
          <w:sz w:val="22"/>
          <w:szCs w:val="22"/>
        </w:rPr>
        <w:drawing>
          <wp:inline distT="0" distB="0" distL="0" distR="0" wp14:anchorId="6AFE4D69" wp14:editId="38ECA9A9">
            <wp:extent cx="4448908" cy="1768894"/>
            <wp:effectExtent l="0" t="0" r="0" b="0"/>
            <wp:docPr id="25" name="Рисунок 3" descr="http://elearn.mbschool.ru/content/pkg30243/resources/resource_0/content/sco01/files/file_img/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http://elearn.mbschool.ru/content/pkg30243/resources/resource_0/content/sco01/files/file_img/pic2.jpg"/>
                    <pic:cNvPicPr>
                      <a:picLocks noChangeAspect="1" noChangeArrowheads="1"/>
                    </pic:cNvPicPr>
                  </pic:nvPicPr>
                  <pic:blipFill>
                    <a:blip r:embed="rId22" cstate="print"/>
                    <a:srcRect/>
                    <a:stretch>
                      <a:fillRect/>
                    </a:stretch>
                  </pic:blipFill>
                  <pic:spPr bwMode="auto">
                    <a:xfrm>
                      <a:off x="0" y="0"/>
                      <a:ext cx="4465134" cy="1775346"/>
                    </a:xfrm>
                    <a:prstGeom prst="rect">
                      <a:avLst/>
                    </a:prstGeom>
                    <a:noFill/>
                    <a:ln w="9525">
                      <a:noFill/>
                      <a:miter lim="800000"/>
                      <a:headEnd/>
                      <a:tailEnd/>
                    </a:ln>
                  </pic:spPr>
                </pic:pic>
              </a:graphicData>
            </a:graphic>
          </wp:inline>
        </w:drawing>
      </w:r>
      <w:commentRangeEnd w:id="22"/>
      <w:r w:rsidR="00AF211D">
        <w:rPr>
          <w:rStyle w:val="af3"/>
          <w:rFonts w:cs="Times New Roman"/>
        </w:rPr>
        <w:commentReference w:id="22"/>
      </w:r>
    </w:p>
    <w:p w14:paraId="474457D6" w14:textId="77777777" w:rsidR="007709E6" w:rsidRPr="00301896" w:rsidRDefault="00F00B70" w:rsidP="000D4063">
      <w:pPr>
        <w:pStyle w:val="1"/>
        <w:spacing w:before="0" w:after="0"/>
        <w:jc w:val="center"/>
        <w:rPr>
          <w:color w:val="000000" w:themeColor="text1"/>
          <w:sz w:val="22"/>
        </w:rPr>
      </w:pPr>
      <w:bookmarkStart w:id="23" w:name="_Toc210732248"/>
      <w:bookmarkStart w:id="24" w:name="_Toc210732377"/>
      <w:bookmarkStart w:id="25" w:name="_Toc217107977"/>
      <w:r w:rsidRPr="00F00B70">
        <w:rPr>
          <w:color w:val="000000" w:themeColor="text1"/>
          <w:sz w:val="22"/>
        </w:rPr>
        <w:t>Рис. 2. Функции маркетинга</w:t>
      </w:r>
      <w:bookmarkEnd w:id="23"/>
      <w:bookmarkEnd w:id="24"/>
      <w:bookmarkEnd w:id="25"/>
      <w:r w:rsidRPr="00F00B70">
        <w:rPr>
          <w:color w:val="000000" w:themeColor="text1"/>
          <w:sz w:val="22"/>
        </w:rPr>
        <w:t>.</w:t>
      </w:r>
    </w:p>
    <w:p w14:paraId="23EA8097" w14:textId="77777777" w:rsidR="00AF211D" w:rsidRDefault="00AF211D" w:rsidP="000D4063">
      <w:pPr>
        <w:pStyle w:val="a8"/>
        <w:widowControl w:val="0"/>
        <w:jc w:val="both"/>
        <w:rPr>
          <w:color w:val="000000"/>
          <w:sz w:val="22"/>
          <w:szCs w:val="22"/>
        </w:rPr>
      </w:pPr>
    </w:p>
    <w:p w14:paraId="7653DE25" w14:textId="77777777" w:rsidR="007709E6" w:rsidRDefault="007709E6" w:rsidP="000D4063">
      <w:pPr>
        <w:pStyle w:val="a8"/>
        <w:widowControl w:val="0"/>
        <w:jc w:val="both"/>
        <w:rPr>
          <w:color w:val="000000"/>
          <w:sz w:val="22"/>
          <w:szCs w:val="22"/>
        </w:rPr>
      </w:pPr>
      <w:r>
        <w:rPr>
          <w:color w:val="000000"/>
          <w:sz w:val="22"/>
          <w:szCs w:val="22"/>
        </w:rPr>
        <w:t>Маркетинг создает экономическую ценность для компаний, создавая, раскрывая, продвигая различные ценности для потребителей.</w:t>
      </w:r>
    </w:p>
    <w:p w14:paraId="0A7E219D" w14:textId="77777777" w:rsidR="00AF211D" w:rsidRDefault="00AF211D" w:rsidP="000D4063">
      <w:pPr>
        <w:pStyle w:val="1"/>
        <w:spacing w:before="0" w:after="0"/>
      </w:pPr>
      <w:bookmarkStart w:id="26" w:name="_Toc210732378"/>
      <w:bookmarkStart w:id="27" w:name="_Toc217107978"/>
    </w:p>
    <w:p w14:paraId="23DC345E" w14:textId="77777777" w:rsidR="007709E6" w:rsidRPr="001342B7" w:rsidRDefault="00F00B70" w:rsidP="000D4063">
      <w:pPr>
        <w:pStyle w:val="1"/>
        <w:spacing w:before="0" w:after="0"/>
        <w:rPr>
          <w:color w:val="003CB4"/>
        </w:rPr>
      </w:pPr>
      <w:r w:rsidRPr="00F00B70">
        <w:rPr>
          <w:color w:val="003CB4"/>
        </w:rPr>
        <w:t>1.4. Этапы маркетинга</w:t>
      </w:r>
      <w:bookmarkEnd w:id="26"/>
      <w:bookmarkEnd w:id="27"/>
    </w:p>
    <w:p w14:paraId="51D1B3B1" w14:textId="77777777" w:rsidR="007709E6" w:rsidRPr="00301896" w:rsidRDefault="007709E6" w:rsidP="000D4063">
      <w:pPr>
        <w:rPr>
          <w:rFonts w:cs="Arial"/>
          <w:b/>
          <w:i/>
          <w:color w:val="000000"/>
        </w:rPr>
      </w:pPr>
      <w:r w:rsidRPr="00174B69">
        <w:rPr>
          <w:rFonts w:cs="Arial"/>
          <w:color w:val="000000"/>
        </w:rPr>
        <w:t xml:space="preserve">Вследствие подобного расширения функций маркетинга </w:t>
      </w:r>
      <w:r w:rsidR="00F00B70" w:rsidRPr="00F00B70">
        <w:rPr>
          <w:rFonts w:cs="Arial"/>
          <w:b/>
          <w:i/>
          <w:color w:val="000000"/>
        </w:rPr>
        <w:t xml:space="preserve">сегодня различают три этапа маркетинга: </w:t>
      </w:r>
    </w:p>
    <w:p w14:paraId="74E77A52" w14:textId="77777777" w:rsidR="00CE467E" w:rsidRDefault="00F00B70">
      <w:pPr>
        <w:pStyle w:val="ac"/>
        <w:numPr>
          <w:ilvl w:val="0"/>
          <w:numId w:val="82"/>
        </w:numPr>
        <w:spacing w:after="0" w:line="360" w:lineRule="auto"/>
        <w:rPr>
          <w:rFonts w:cs="Arial"/>
          <w:b/>
          <w:color w:val="000000"/>
        </w:rPr>
      </w:pPr>
      <w:r w:rsidRPr="00F00B70">
        <w:rPr>
          <w:rFonts w:ascii="Arial" w:hAnsi="Arial" w:cs="Arial"/>
          <w:b/>
          <w:i/>
          <w:iCs/>
          <w:color w:val="000000"/>
        </w:rPr>
        <w:t>маркетинговые исследования;</w:t>
      </w:r>
      <w:r w:rsidRPr="00F00B70">
        <w:rPr>
          <w:rFonts w:ascii="Arial" w:hAnsi="Arial" w:cs="Arial"/>
          <w:b/>
          <w:color w:val="000000"/>
        </w:rPr>
        <w:t xml:space="preserve"> </w:t>
      </w:r>
    </w:p>
    <w:p w14:paraId="6F4C80A4" w14:textId="77777777" w:rsidR="00CE467E" w:rsidRDefault="00F00B70">
      <w:pPr>
        <w:pStyle w:val="ac"/>
        <w:numPr>
          <w:ilvl w:val="0"/>
          <w:numId w:val="82"/>
        </w:numPr>
        <w:spacing w:after="0" w:line="360" w:lineRule="auto"/>
        <w:rPr>
          <w:rFonts w:cs="Arial"/>
          <w:b/>
          <w:color w:val="000000"/>
        </w:rPr>
      </w:pPr>
      <w:r w:rsidRPr="00F00B70">
        <w:rPr>
          <w:rFonts w:ascii="Arial" w:hAnsi="Arial" w:cs="Arial"/>
          <w:b/>
          <w:i/>
          <w:iCs/>
          <w:color w:val="000000"/>
        </w:rPr>
        <w:t xml:space="preserve">стратегический маркетинг; </w:t>
      </w:r>
    </w:p>
    <w:p w14:paraId="64F0004C" w14:textId="77777777" w:rsidR="00CE467E" w:rsidRDefault="00F00B70">
      <w:pPr>
        <w:pStyle w:val="ac"/>
        <w:numPr>
          <w:ilvl w:val="0"/>
          <w:numId w:val="82"/>
        </w:numPr>
        <w:spacing w:after="0" w:line="360" w:lineRule="auto"/>
        <w:rPr>
          <w:rFonts w:cs="Arial"/>
          <w:b/>
          <w:color w:val="000000"/>
        </w:rPr>
      </w:pPr>
      <w:r w:rsidRPr="00F00B70">
        <w:rPr>
          <w:rFonts w:ascii="Arial" w:hAnsi="Arial" w:cs="Arial"/>
          <w:b/>
          <w:i/>
          <w:iCs/>
          <w:color w:val="000000"/>
        </w:rPr>
        <w:t>операционный маркетинг.</w:t>
      </w:r>
      <w:r w:rsidRPr="00F00B70">
        <w:rPr>
          <w:rFonts w:ascii="Arial" w:hAnsi="Arial" w:cs="Arial"/>
          <w:b/>
          <w:color w:val="000000"/>
        </w:rPr>
        <w:t xml:space="preserve"> </w:t>
      </w:r>
    </w:p>
    <w:p w14:paraId="66485307" w14:textId="77777777" w:rsidR="00CE467E" w:rsidRDefault="00F00B70">
      <w:pPr>
        <w:pBdr>
          <w:top w:val="single" w:sz="8" w:space="5" w:color="3B89B1"/>
          <w:left w:val="single" w:sz="8" w:space="11" w:color="3B89B1"/>
          <w:bottom w:val="single" w:sz="8" w:space="5" w:color="3B89B1"/>
          <w:right w:val="single" w:sz="8" w:space="11" w:color="3B89B1"/>
        </w:pBdr>
        <w:shd w:val="clear" w:color="auto" w:fill="F3F9FE"/>
        <w:jc w:val="both"/>
        <w:rPr>
          <w:rFonts w:cs="Arial"/>
          <w:color w:val="000000"/>
        </w:rPr>
      </w:pPr>
      <w:r w:rsidRPr="00F00B70">
        <w:rPr>
          <w:rFonts w:cs="Arial"/>
          <w:b/>
          <w:bCs/>
          <w:i/>
          <w:color w:val="000000" w:themeColor="text1"/>
        </w:rPr>
        <w:t>Маркетинговые исследования</w:t>
      </w:r>
      <w:r w:rsidR="007709E6" w:rsidRPr="00174B69">
        <w:rPr>
          <w:rFonts w:cs="Arial"/>
          <w:color w:val="000000"/>
        </w:rPr>
        <w:t xml:space="preserve"> — это анализ рынка во всем его многообразии (покупатели и потребители, конкуренты, окружающая среда) и оценка результатов предпринятых действий.</w:t>
      </w:r>
    </w:p>
    <w:p w14:paraId="7FA61133" w14:textId="77777777" w:rsidR="00CE467E" w:rsidRDefault="005241D7">
      <w:pPr>
        <w:jc w:val="both"/>
        <w:rPr>
          <w:rFonts w:cs="Arial"/>
          <w:b/>
          <w:bCs/>
          <w:color w:val="000000"/>
        </w:rPr>
      </w:pPr>
      <w:r>
        <w:rPr>
          <w:rFonts w:ascii="Arial CYR" w:hAnsi="Arial CYR" w:cs="Arial CYR"/>
          <w:color w:val="000000"/>
          <w:szCs w:val="22"/>
          <w:highlight w:val="green"/>
          <w:lang w:eastAsia="en-US"/>
        </w:rPr>
        <w:t>Масштабируемый рисунок и статичный для читалки</w:t>
      </w:r>
    </w:p>
    <w:p w14:paraId="20EED3AE" w14:textId="77777777" w:rsidR="00CE467E" w:rsidRDefault="00F00B70">
      <w:pPr>
        <w:jc w:val="both"/>
        <w:rPr>
          <w:rFonts w:cs="Arial"/>
          <w:color w:val="000000"/>
        </w:rPr>
      </w:pPr>
      <w:r w:rsidRPr="00F00B70">
        <w:rPr>
          <w:rFonts w:cs="Arial"/>
          <w:b/>
          <w:bCs/>
          <w:i/>
          <w:color w:val="000000"/>
        </w:rPr>
        <w:t>Стратегический маркетинг</w:t>
      </w:r>
      <w:r w:rsidR="007709E6" w:rsidRPr="00174B69">
        <w:rPr>
          <w:rFonts w:cs="Arial"/>
          <w:color w:val="000000"/>
        </w:rPr>
        <w:t xml:space="preserve"> охватывает функции, которые логически и хронологически предшествуют производству и выводу продукции на рынок, а именно: выбор целевых рынков, позиционирование и определение стратегии торговой марки, определение </w:t>
      </w:r>
      <w:r w:rsidR="007709E6" w:rsidRPr="00174B69">
        <w:rPr>
          <w:rFonts w:cs="Arial"/>
          <w:color w:val="000000"/>
        </w:rPr>
        <w:lastRenderedPageBreak/>
        <w:t>концепции продукта, ценообразование, выбор каналов сбыта, разработка стратегии коммуникации и продвижения товаров и выбор стратегии персонализации.</w:t>
      </w:r>
    </w:p>
    <w:p w14:paraId="053B8152" w14:textId="77777777" w:rsidR="00CE467E" w:rsidRDefault="00F00B70">
      <w:pPr>
        <w:jc w:val="both"/>
        <w:rPr>
          <w:rFonts w:cs="Arial"/>
          <w:color w:val="000000"/>
        </w:rPr>
      </w:pPr>
      <w:r w:rsidRPr="00F00B70">
        <w:rPr>
          <w:rFonts w:cs="Arial"/>
          <w:b/>
          <w:bCs/>
          <w:i/>
          <w:color w:val="000000"/>
        </w:rPr>
        <w:t>Операционный маркетин</w:t>
      </w:r>
      <w:r w:rsidR="007709E6" w:rsidRPr="00174B69">
        <w:rPr>
          <w:rFonts w:cs="Arial"/>
          <w:b/>
          <w:bCs/>
          <w:color w:val="000000"/>
        </w:rPr>
        <w:t>г</w:t>
      </w:r>
      <w:r w:rsidR="007709E6" w:rsidRPr="00174B69">
        <w:rPr>
          <w:rFonts w:cs="Arial"/>
          <w:color w:val="000000"/>
        </w:rPr>
        <w:t xml:space="preserve"> включает в себя маркетинговые мероприятия, проводимые после производства товаров: организацию рекламной кампании и кампании по продвижению товара, организацию деятельности продавцов, распространение товара и последующее обслуживание клиентов.</w:t>
      </w:r>
      <w:r w:rsidR="005241D7" w:rsidRPr="005241D7">
        <w:rPr>
          <w:rFonts w:ascii="Arial CYR" w:hAnsi="Arial CYR" w:cs="Arial CYR"/>
          <w:color w:val="000000"/>
          <w:szCs w:val="22"/>
          <w:highlight w:val="green"/>
          <w:lang w:eastAsia="en-US"/>
        </w:rPr>
        <w:t xml:space="preserve"> </w:t>
      </w:r>
      <w:r w:rsidR="005241D7">
        <w:rPr>
          <w:rFonts w:ascii="Arial CYR" w:hAnsi="Arial CYR" w:cs="Arial CYR"/>
          <w:color w:val="000000"/>
          <w:szCs w:val="22"/>
          <w:highlight w:val="green"/>
          <w:lang w:eastAsia="en-US"/>
        </w:rPr>
        <w:t>Масштабируемый рисунок и статичный для читалки</w:t>
      </w:r>
    </w:p>
    <w:p w14:paraId="56DCE8BA" w14:textId="77777777" w:rsidR="00CE467E" w:rsidRDefault="00F00B70">
      <w:pPr>
        <w:pBdr>
          <w:top w:val="single" w:sz="8" w:space="5" w:color="3B89B1"/>
          <w:left w:val="single" w:sz="8" w:space="11" w:color="3B89B1"/>
          <w:bottom w:val="single" w:sz="8" w:space="5" w:color="3B89B1"/>
          <w:right w:val="single" w:sz="8" w:space="11" w:color="3B89B1"/>
        </w:pBdr>
        <w:shd w:val="clear" w:color="auto" w:fill="F3F9FE"/>
        <w:jc w:val="both"/>
        <w:rPr>
          <w:rFonts w:cs="Arial"/>
          <w:color w:val="000000"/>
        </w:rPr>
      </w:pPr>
      <w:r w:rsidRPr="00F00B70">
        <w:rPr>
          <w:rFonts w:cs="Arial"/>
          <w:b/>
          <w:bCs/>
          <w:i/>
          <w:color w:val="000000" w:themeColor="text1"/>
        </w:rPr>
        <w:t>Операционный маркетинг</w:t>
      </w:r>
      <w:r w:rsidR="007709E6" w:rsidRPr="00174B69">
        <w:rPr>
          <w:rFonts w:cs="Arial"/>
          <w:color w:val="000000"/>
        </w:rPr>
        <w:t xml:space="preserve"> — это </w:t>
      </w:r>
      <w:r w:rsidR="007709E6" w:rsidRPr="00174B69">
        <w:rPr>
          <w:rFonts w:cs="Arial"/>
          <w:i/>
          <w:iCs/>
          <w:color w:val="000000"/>
        </w:rPr>
        <w:t>ориентированный на действия процесс</w:t>
      </w:r>
      <w:r w:rsidR="007709E6" w:rsidRPr="00174B69">
        <w:rPr>
          <w:rFonts w:cs="Arial"/>
          <w:color w:val="000000"/>
        </w:rPr>
        <w:t xml:space="preserve">, осуществляемый в течение кратко- или среднесрочного периода времени и направленный на существующие рынки или сегменты. </w:t>
      </w:r>
    </w:p>
    <w:p w14:paraId="73D8FB6A" w14:textId="77777777" w:rsidR="00CE467E" w:rsidRDefault="00CE467E">
      <w:pPr>
        <w:jc w:val="both"/>
        <w:rPr>
          <w:rFonts w:cs="Arial"/>
          <w:color w:val="000000"/>
        </w:rPr>
      </w:pPr>
    </w:p>
    <w:p w14:paraId="6631F529" w14:textId="77777777" w:rsidR="00CE467E" w:rsidRDefault="007709E6">
      <w:pPr>
        <w:jc w:val="both"/>
        <w:rPr>
          <w:rFonts w:cs="Arial"/>
          <w:color w:val="000000"/>
        </w:rPr>
      </w:pPr>
      <w:r w:rsidRPr="00174B69">
        <w:rPr>
          <w:rFonts w:cs="Arial"/>
          <w:color w:val="000000"/>
        </w:rPr>
        <w:t xml:space="preserve">В сущности, это классический коммерческий процесс достижения доли целевого рынка при помощи </w:t>
      </w:r>
      <w:r w:rsidRPr="00174B69">
        <w:rPr>
          <w:rFonts w:cs="Arial"/>
          <w:i/>
          <w:iCs/>
          <w:color w:val="000000"/>
        </w:rPr>
        <w:t>тактических средств</w:t>
      </w:r>
      <w:r w:rsidRPr="00174B69">
        <w:rPr>
          <w:rFonts w:cs="Arial"/>
          <w:color w:val="000000"/>
        </w:rPr>
        <w:t xml:space="preserve">, связанных с </w:t>
      </w:r>
      <w:r w:rsidR="00F00B70" w:rsidRPr="00F00B70">
        <w:rPr>
          <w:rFonts w:cs="Arial"/>
          <w:b/>
          <w:i/>
          <w:color w:val="000000"/>
        </w:rPr>
        <w:t>четырьмя «Р» маркетинга-</w:t>
      </w:r>
      <w:proofErr w:type="spellStart"/>
      <w:r w:rsidR="00F00B70" w:rsidRPr="00F00B70">
        <w:rPr>
          <w:rFonts w:cs="Arial"/>
          <w:b/>
          <w:i/>
          <w:color w:val="000000"/>
        </w:rPr>
        <w:t>микса</w:t>
      </w:r>
      <w:proofErr w:type="spellEnd"/>
      <w:r w:rsidRPr="00174B69">
        <w:rPr>
          <w:rFonts w:cs="Arial"/>
          <w:color w:val="000000"/>
        </w:rPr>
        <w:t xml:space="preserve">. </w:t>
      </w:r>
    </w:p>
    <w:p w14:paraId="25971637" w14:textId="77777777" w:rsidR="00305653" w:rsidRDefault="00E76919">
      <w:pPr>
        <w:jc w:val="center"/>
        <w:rPr>
          <w:rFonts w:cs="Arial"/>
          <w:color w:val="000000"/>
        </w:rPr>
      </w:pPr>
      <w:r>
        <w:rPr>
          <w:rFonts w:cs="Arial"/>
          <w:noProof/>
          <w:color w:val="000000"/>
        </w:rPr>
        <w:drawing>
          <wp:inline distT="0" distB="0" distL="0" distR="0" wp14:anchorId="6A357D40" wp14:editId="2112FDAF">
            <wp:extent cx="4299045" cy="2814200"/>
            <wp:effectExtent l="0" t="0" r="0" b="0"/>
            <wp:docPr id="1037" name="Рисунок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14990" cy="2824638"/>
                    </a:xfrm>
                    <a:prstGeom prst="rect">
                      <a:avLst/>
                    </a:prstGeom>
                    <a:noFill/>
                  </pic:spPr>
                </pic:pic>
              </a:graphicData>
            </a:graphic>
          </wp:inline>
        </w:drawing>
      </w:r>
    </w:p>
    <w:p w14:paraId="303BFA2C" w14:textId="77777777" w:rsidR="00CE467E" w:rsidRDefault="005241D7">
      <w:pPr>
        <w:widowControl w:val="0"/>
        <w:jc w:val="center"/>
        <w:rPr>
          <w:rFonts w:ascii="Arial CYR" w:hAnsi="Arial CYR" w:cs="Arial CYR"/>
          <w:color w:val="000000"/>
          <w:szCs w:val="22"/>
          <w:highlight w:val="green"/>
          <w:lang w:eastAsia="en-US"/>
        </w:rPr>
      </w:pPr>
      <w:r>
        <w:rPr>
          <w:rFonts w:ascii="Arial CYR" w:hAnsi="Arial CYR" w:cs="Arial CYR"/>
          <w:color w:val="000000"/>
          <w:szCs w:val="22"/>
          <w:highlight w:val="green"/>
          <w:lang w:eastAsia="en-US"/>
        </w:rPr>
        <w:t xml:space="preserve">Интерактивный рисунок для </w:t>
      </w:r>
      <w:proofErr w:type="spellStart"/>
      <w:r>
        <w:rPr>
          <w:rFonts w:ascii="Arial CYR" w:hAnsi="Arial CYR" w:cs="Arial CYR"/>
          <w:color w:val="000000"/>
          <w:szCs w:val="22"/>
          <w:highlight w:val="green"/>
          <w:lang w:eastAsia="en-US"/>
        </w:rPr>
        <w:t>ibook</w:t>
      </w:r>
      <w:proofErr w:type="spellEnd"/>
      <w:r>
        <w:rPr>
          <w:rFonts w:ascii="Arial CYR" w:hAnsi="Arial CYR" w:cs="Arial CYR"/>
          <w:color w:val="000000"/>
          <w:szCs w:val="22"/>
          <w:highlight w:val="green"/>
          <w:lang w:eastAsia="en-US"/>
        </w:rPr>
        <w:t xml:space="preserve"> (последовательное появление блоков) и статичный рисунок для читалки</w:t>
      </w:r>
    </w:p>
    <w:p w14:paraId="07F93AB0" w14:textId="77777777" w:rsidR="00305653" w:rsidRDefault="00305653" w:rsidP="000D4063">
      <w:pPr>
        <w:rPr>
          <w:rFonts w:cs="Arial"/>
          <w:color w:val="000000"/>
        </w:rPr>
      </w:pPr>
    </w:p>
    <w:p w14:paraId="7F4D1719" w14:textId="77777777" w:rsidR="00CE467E" w:rsidRDefault="00F00B70">
      <w:pPr>
        <w:jc w:val="both"/>
        <w:rPr>
          <w:rFonts w:cs="Arial"/>
          <w:color w:val="000000"/>
        </w:rPr>
      </w:pPr>
      <w:r w:rsidRPr="00F00B70">
        <w:rPr>
          <w:rFonts w:cs="Arial"/>
          <w:b/>
          <w:i/>
          <w:color w:val="000000"/>
        </w:rPr>
        <w:t>План операционного маркетинга</w:t>
      </w:r>
      <w:r w:rsidR="007709E6" w:rsidRPr="00174B69">
        <w:rPr>
          <w:rFonts w:cs="Arial"/>
          <w:color w:val="000000"/>
        </w:rPr>
        <w:t xml:space="preserve"> содержит цели, описание позиции, тактики и бюджетов для ка</w:t>
      </w:r>
      <w:r w:rsidR="0060216E">
        <w:rPr>
          <w:rFonts w:cs="Arial"/>
          <w:color w:val="000000"/>
        </w:rPr>
        <w:t>ждой имеющейся у компании торго</w:t>
      </w:r>
      <w:r w:rsidR="007709E6" w:rsidRPr="00174B69">
        <w:rPr>
          <w:rFonts w:cs="Arial"/>
          <w:color w:val="000000"/>
        </w:rPr>
        <w:t>вой марки на данный период времени в данном географическом регионе.</w:t>
      </w:r>
    </w:p>
    <w:p w14:paraId="4B7C1DE1" w14:textId="77777777" w:rsidR="00CE467E" w:rsidRDefault="00F00B70">
      <w:pPr>
        <w:jc w:val="both"/>
        <w:rPr>
          <w:rFonts w:cs="Arial"/>
          <w:b/>
          <w:i/>
          <w:color w:val="000000"/>
        </w:rPr>
      </w:pPr>
      <w:r w:rsidRPr="00F00B70">
        <w:rPr>
          <w:rFonts w:cs="Arial"/>
          <w:b/>
          <w:i/>
          <w:color w:val="000000"/>
        </w:rPr>
        <w:t>Главная задача операционного маркетинга</w:t>
      </w:r>
      <w:r w:rsidR="007709E6" w:rsidRPr="00174B69">
        <w:rPr>
          <w:rFonts w:cs="Arial"/>
          <w:color w:val="000000"/>
        </w:rPr>
        <w:t xml:space="preserve"> заключается в получении выручки от реализации или целевого товарооборота. Это означает, что фирма должна</w:t>
      </w:r>
      <w:r w:rsidR="008F7BA2">
        <w:rPr>
          <w:rFonts w:cs="Arial"/>
          <w:color w:val="000000"/>
        </w:rPr>
        <w:t xml:space="preserve"> </w:t>
      </w:r>
      <w:r w:rsidR="007709E6" w:rsidRPr="00174B69">
        <w:rPr>
          <w:rFonts w:cs="Arial"/>
          <w:color w:val="000000"/>
        </w:rPr>
        <w:t>«продавать»</w:t>
      </w:r>
      <w:r w:rsidR="008F7BA2">
        <w:rPr>
          <w:rFonts w:cs="Arial"/>
          <w:color w:val="000000"/>
        </w:rPr>
        <w:t xml:space="preserve"> </w:t>
      </w:r>
      <w:r w:rsidR="007709E6" w:rsidRPr="00174B69">
        <w:rPr>
          <w:rFonts w:cs="Arial"/>
          <w:color w:val="000000"/>
        </w:rPr>
        <w:t xml:space="preserve">и находить заказы на покупку с использованием наиболее эффективных методов сбыта и одновременно минимизировать затраты. С точки зрения производственного отдела, цель достижения определенного объема продаж «переводится» в соответствующую </w:t>
      </w:r>
      <w:r w:rsidR="007709E6" w:rsidRPr="00174B69">
        <w:rPr>
          <w:rFonts w:cs="Arial"/>
          <w:color w:val="000000"/>
        </w:rPr>
        <w:lastRenderedPageBreak/>
        <w:t xml:space="preserve">программу производства, с точки зрения отдела сбыта — в программу хранения и физического распределения продукции. Таким образом, </w:t>
      </w:r>
      <w:r w:rsidRPr="00F00B70">
        <w:rPr>
          <w:rFonts w:cs="Arial"/>
          <w:b/>
          <w:i/>
          <w:color w:val="000000"/>
        </w:rPr>
        <w:t xml:space="preserve">операционный маркетинг является определяющим фактором, от которого напрямую зависит прибыльность компании в краткосрочном периоде. </w:t>
      </w:r>
    </w:p>
    <w:p w14:paraId="73932E0E" w14:textId="77777777" w:rsidR="00CE467E" w:rsidRDefault="00E04496">
      <w:pPr>
        <w:jc w:val="both"/>
        <w:rPr>
          <w:rFonts w:cs="Arial"/>
          <w:color w:val="000000"/>
        </w:rPr>
      </w:pPr>
      <w:r w:rsidRPr="00E9209F">
        <w:rPr>
          <w:rFonts w:cs="Arial"/>
          <w:color w:val="000000"/>
          <w:highlight w:val="yellow"/>
        </w:rPr>
        <w:t xml:space="preserve">Видеовставка 3. </w:t>
      </w:r>
      <w:r w:rsidR="00F00B70" w:rsidRPr="00F00B70">
        <w:rPr>
          <w:rFonts w:cs="Arial"/>
          <w:b/>
          <w:i/>
          <w:color w:val="000000"/>
          <w:highlight w:val="yellow"/>
          <w:u w:val="single"/>
        </w:rPr>
        <w:t>Пример</w:t>
      </w:r>
      <w:r w:rsidR="00F00B70" w:rsidRPr="00F00B70">
        <w:rPr>
          <w:rFonts w:cs="Arial"/>
          <w:i/>
          <w:color w:val="000000"/>
          <w:highlight w:val="yellow"/>
        </w:rPr>
        <w:t>. Алкогольная компания «Белое Золото» взяла за основу правила операционного маркетинга. Несколько лет назад основной задачей компании было достижение максимальной выручки от продаж водки. Компания искала наиболее эффективные каналы сбыта с минимизацией затрат. В этой связи действия маркетологов были направлены в большей степени на трейд-маркетинговые мероприятия и рекламные акции в местах продаж – супермаркетах, кафе и ресторанах.  Примечательно, что в первый год работы компании штат сотрудников «Белого Золота» на 90% состоял из специалистов, ранее работавших в «Русском Стандарте». На тот момент водка «Русский Стандарт» была единственным и самым сильным конкурентом «Белого Золота».</w:t>
      </w:r>
    </w:p>
    <w:p w14:paraId="705ACFCF" w14:textId="77777777" w:rsidR="00CE467E" w:rsidRDefault="009F3550">
      <w:pPr>
        <w:jc w:val="both"/>
        <w:rPr>
          <w:rFonts w:cs="Arial"/>
          <w:color w:val="000000"/>
        </w:rPr>
      </w:pPr>
      <w:r w:rsidRPr="009F3550">
        <w:rPr>
          <w:rFonts w:cs="Arial"/>
          <w:color w:val="000000"/>
          <w:highlight w:val="green"/>
        </w:rPr>
        <w:t>Статичный рисунок для читалки:</w:t>
      </w:r>
    </w:p>
    <w:p w14:paraId="66E33ACC" w14:textId="77777777" w:rsidR="00CE467E" w:rsidRDefault="00FD4989">
      <w:pPr>
        <w:jc w:val="center"/>
        <w:rPr>
          <w:rFonts w:cs="Arial"/>
          <w:color w:val="000000"/>
        </w:rPr>
      </w:pPr>
      <w:commentRangeStart w:id="28"/>
      <w:commentRangeStart w:id="29"/>
      <w:r>
        <w:rPr>
          <w:rFonts w:cs="Arial"/>
          <w:noProof/>
          <w:color w:val="000000"/>
        </w:rPr>
        <w:drawing>
          <wp:inline distT="0" distB="0" distL="0" distR="0" wp14:anchorId="709AD898" wp14:editId="7F743DFE">
            <wp:extent cx="5171847" cy="3940692"/>
            <wp:effectExtent l="0" t="0" r="0" b="0"/>
            <wp:docPr id="37" name="Рисунок 4" descr="C:\Users\o_afanasiadi\Desktop\Без имени-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_afanasiadi\Desktop\Без имени-1.jpg"/>
                    <pic:cNvPicPr>
                      <a:picLocks noChangeAspect="1" noChangeArrowheads="1"/>
                    </pic:cNvPicPr>
                  </pic:nvPicPr>
                  <pic:blipFill>
                    <a:blip r:embed="rId24" cstate="print"/>
                    <a:srcRect/>
                    <a:stretch>
                      <a:fillRect/>
                    </a:stretch>
                  </pic:blipFill>
                  <pic:spPr bwMode="auto">
                    <a:xfrm>
                      <a:off x="0" y="0"/>
                      <a:ext cx="5174874" cy="3942998"/>
                    </a:xfrm>
                    <a:prstGeom prst="rect">
                      <a:avLst/>
                    </a:prstGeom>
                    <a:noFill/>
                    <a:ln w="9525">
                      <a:noFill/>
                      <a:miter lim="800000"/>
                      <a:headEnd/>
                      <a:tailEnd/>
                    </a:ln>
                  </pic:spPr>
                </pic:pic>
              </a:graphicData>
            </a:graphic>
          </wp:inline>
        </w:drawing>
      </w:r>
      <w:commentRangeEnd w:id="28"/>
      <w:commentRangeEnd w:id="29"/>
      <w:r w:rsidR="00A84A88">
        <w:rPr>
          <w:rStyle w:val="af3"/>
        </w:rPr>
        <w:commentReference w:id="28"/>
      </w:r>
      <w:r>
        <w:rPr>
          <w:rStyle w:val="af3"/>
        </w:rPr>
        <w:commentReference w:id="29"/>
      </w:r>
    </w:p>
    <w:p w14:paraId="36539507" w14:textId="77777777" w:rsidR="00CE467E" w:rsidRDefault="00F00B70">
      <w:pPr>
        <w:jc w:val="both"/>
        <w:rPr>
          <w:rFonts w:cs="Arial"/>
          <w:color w:val="000000"/>
        </w:rPr>
      </w:pPr>
      <w:r w:rsidRPr="00F00B70">
        <w:rPr>
          <w:rFonts w:cs="Arial"/>
          <w:b/>
          <w:i/>
          <w:color w:val="000000"/>
        </w:rPr>
        <w:t>Степень энергичности операционного маркетинга</w:t>
      </w:r>
      <w:r w:rsidR="007709E6" w:rsidRPr="00174B69">
        <w:rPr>
          <w:rFonts w:cs="Arial"/>
          <w:color w:val="000000"/>
        </w:rPr>
        <w:t xml:space="preserve"> является решающим фактором для компании, особенно если речь идет о рынках с ожесточенной конкуренцией. Любой товар, даже самый лучший, должен продаваться по приемлемой для рынка цене, быть доступным в удобных и привычных для целевых потребителей местах продажи и поддерживаться теми или иными средствами информации, продвигающими товар и </w:t>
      </w:r>
      <w:r w:rsidR="007709E6" w:rsidRPr="00174B69">
        <w:rPr>
          <w:rFonts w:cs="Arial"/>
          <w:color w:val="000000"/>
        </w:rPr>
        <w:lastRenderedPageBreak/>
        <w:t>выделяющими его отличительные качества. Ситуации, когда спрос превышает предложение, когда компания хорошо известна потенциальным пользователям или когда конкурентов не существует, встречаются редко.</w:t>
      </w:r>
    </w:p>
    <w:p w14:paraId="3F88FD1E" w14:textId="77777777" w:rsidR="00CE467E" w:rsidRDefault="007709E6">
      <w:pPr>
        <w:jc w:val="both"/>
        <w:rPr>
          <w:rFonts w:cs="Arial"/>
          <w:color w:val="000000"/>
        </w:rPr>
      </w:pPr>
      <w:r w:rsidRPr="00174B69">
        <w:rPr>
          <w:rFonts w:cs="Arial"/>
          <w:color w:val="000000"/>
        </w:rPr>
        <w:t>Существует масса примеров многообещающих товаров, которые так и не были замечены на рынке по причине недостаточности коммерческой поддержки. В первую очередь, это относится к фирмам, где преобладает «инженерный» дух, то есть считается, что качественный товар обязательно будет признан, и компания не желает адаптировать его в соответствии с запросами покупателей.</w:t>
      </w:r>
    </w:p>
    <w:p w14:paraId="05633DFF" w14:textId="77777777" w:rsidR="00CE467E" w:rsidRDefault="00F00B70">
      <w:pPr>
        <w:jc w:val="both"/>
        <w:rPr>
          <w:rFonts w:cs="Arial"/>
          <w:color w:val="000000"/>
        </w:rPr>
      </w:pPr>
      <w:r w:rsidRPr="00F00B70">
        <w:rPr>
          <w:rFonts w:cs="Arial"/>
          <w:b/>
          <w:i/>
          <w:color w:val="000000"/>
          <w:u w:val="single"/>
        </w:rPr>
        <w:t>Операционный маркетинг</w:t>
      </w:r>
      <w:r w:rsidRPr="00F00B70">
        <w:rPr>
          <w:rFonts w:cs="Arial"/>
          <w:b/>
          <w:i/>
          <w:color w:val="000000"/>
        </w:rPr>
        <w:t xml:space="preserve"> — наиболее выраженный, наиболее заметный аспект маркетинга, в первую очередь, по причине важности рекламы и стимулирования сбыта.</w:t>
      </w:r>
      <w:r w:rsidR="007709E6" w:rsidRPr="00174B69">
        <w:rPr>
          <w:rFonts w:cs="Arial"/>
          <w:color w:val="000000"/>
        </w:rPr>
        <w:t xml:space="preserve"> Некоторые организации (</w:t>
      </w:r>
      <w:r w:rsidRPr="00F00B70">
        <w:rPr>
          <w:rFonts w:cs="Arial"/>
          <w:i/>
          <w:color w:val="000000"/>
        </w:rPr>
        <w:t>например, банки</w:t>
      </w:r>
      <w:r w:rsidR="007709E6" w:rsidRPr="00174B69">
        <w:rPr>
          <w:rFonts w:cs="Arial"/>
          <w:color w:val="000000"/>
        </w:rPr>
        <w:t>) «пришли» к маркетингу именно через рекламу. Другие компании — многие производители товаров производственного назначения — напротив, долгое время отказывались верить, что маркетингу есть место в их бизнесе, тем самым имплицитно ассоциируя маркетинг с рекламой.</w:t>
      </w:r>
    </w:p>
    <w:p w14:paraId="4B4E07CC" w14:textId="77777777" w:rsidR="00CE467E" w:rsidRDefault="007709E6">
      <w:pPr>
        <w:jc w:val="both"/>
        <w:rPr>
          <w:rFonts w:cs="Arial"/>
          <w:color w:val="000000"/>
        </w:rPr>
      </w:pPr>
      <w:r w:rsidRPr="00174B69">
        <w:rPr>
          <w:rFonts w:cs="Arial"/>
          <w:color w:val="000000"/>
        </w:rPr>
        <w:t xml:space="preserve">Таким образом, </w:t>
      </w:r>
      <w:r w:rsidR="00F00B70" w:rsidRPr="00F00B70">
        <w:rPr>
          <w:rFonts w:cs="Arial"/>
          <w:b/>
          <w:i/>
          <w:color w:val="000000"/>
        </w:rPr>
        <w:t xml:space="preserve">операционный маркетинг есть </w:t>
      </w:r>
      <w:r w:rsidR="00F00B70" w:rsidRPr="00F00B70">
        <w:rPr>
          <w:rFonts w:cs="Arial"/>
          <w:b/>
          <w:i/>
          <w:iCs/>
          <w:color w:val="000000"/>
        </w:rPr>
        <w:t>коммерческое орудие</w:t>
      </w:r>
      <w:r w:rsidR="00F00B70" w:rsidRPr="00F00B70">
        <w:rPr>
          <w:rFonts w:cs="Arial"/>
          <w:b/>
          <w:i/>
          <w:color w:val="000000"/>
        </w:rPr>
        <w:t xml:space="preserve"> компании</w:t>
      </w:r>
      <w:r w:rsidRPr="00174B69">
        <w:rPr>
          <w:rFonts w:cs="Arial"/>
          <w:color w:val="000000"/>
        </w:rPr>
        <w:t xml:space="preserve">, без которого даже самый хороший план не приведет к удовлетворительным результатам. Бесспорно, однако, и то, что прибыльный </w:t>
      </w:r>
      <w:r w:rsidR="00F00B70" w:rsidRPr="00F00B70">
        <w:rPr>
          <w:rFonts w:cs="Arial"/>
          <w:b/>
          <w:i/>
          <w:color w:val="000000"/>
        </w:rPr>
        <w:t>операционный маркетинг</w:t>
      </w:r>
      <w:r w:rsidRPr="00174B69">
        <w:rPr>
          <w:rFonts w:cs="Arial"/>
          <w:color w:val="000000"/>
        </w:rPr>
        <w:t xml:space="preserve"> невозможен без надежной, продуманной стратегии. </w:t>
      </w:r>
    </w:p>
    <w:p w14:paraId="0B8E04BD" w14:textId="77777777" w:rsidR="00CE467E" w:rsidRDefault="00CE467E">
      <w:pPr>
        <w:jc w:val="both"/>
        <w:rPr>
          <w:rFonts w:cs="Arial"/>
          <w:color w:val="000000"/>
        </w:rPr>
      </w:pPr>
    </w:p>
    <w:p w14:paraId="62588227" w14:textId="77777777" w:rsidR="007709E6" w:rsidRPr="00C4187D" w:rsidRDefault="00F00B70" w:rsidP="000D4063">
      <w:pPr>
        <w:pStyle w:val="1"/>
        <w:spacing w:before="0" w:after="0"/>
        <w:rPr>
          <w:color w:val="003CB4"/>
        </w:rPr>
      </w:pPr>
      <w:bookmarkStart w:id="30" w:name="_Toc210732379"/>
      <w:bookmarkStart w:id="31" w:name="_Toc217107979"/>
      <w:r w:rsidRPr="00F00B70">
        <w:rPr>
          <w:color w:val="003CB4"/>
          <w:szCs w:val="30"/>
        </w:rPr>
        <w:t>Стратегический маркетинг</w:t>
      </w:r>
      <w:bookmarkEnd w:id="30"/>
      <w:bookmarkEnd w:id="31"/>
    </w:p>
    <w:p w14:paraId="7885F48C" w14:textId="77777777" w:rsidR="007709E6" w:rsidRDefault="007709E6" w:rsidP="000D4063">
      <w:pPr>
        <w:pStyle w:val="a8"/>
        <w:widowControl w:val="0"/>
        <w:jc w:val="both"/>
        <w:rPr>
          <w:color w:val="000000"/>
          <w:sz w:val="22"/>
          <w:szCs w:val="22"/>
        </w:rPr>
      </w:pPr>
      <w:r>
        <w:rPr>
          <w:color w:val="000000"/>
          <w:sz w:val="22"/>
          <w:szCs w:val="22"/>
        </w:rPr>
        <w:t>Каким бы правильным ни был операционный маркетинговый план, он не обеспечит спрос, если нет потребности, равно как не сможет поддерживать виды деятельности, обреченные на исчезновение. Следовательно, операционный маркетинг сможет приносить прибыль в том случае, если в его основе лежит стратегия, а она, в свою очередь, отталкивается от потребностей рынка и их возможного развития.</w:t>
      </w:r>
    </w:p>
    <w:p w14:paraId="46038BA8" w14:textId="77777777" w:rsidR="007709E6" w:rsidRDefault="00E76919" w:rsidP="000D4063">
      <w:pPr>
        <w:pStyle w:val="a8"/>
        <w:widowControl w:val="0"/>
        <w:jc w:val="both"/>
        <w:rPr>
          <w:color w:val="000000"/>
          <w:sz w:val="22"/>
          <w:szCs w:val="22"/>
        </w:rPr>
      </w:pPr>
      <w:r>
        <w:rPr>
          <w:b/>
          <w:bCs/>
          <w:i/>
          <w:noProof/>
          <w:color w:val="000000"/>
          <w:sz w:val="22"/>
          <w:szCs w:val="22"/>
          <w:u w:val="single"/>
        </w:rPr>
        <w:drawing>
          <wp:anchor distT="0" distB="0" distL="114300" distR="114300" simplePos="0" relativeHeight="251656704" behindDoc="0" locked="0" layoutInCell="1" allowOverlap="1" wp14:anchorId="297B465D" wp14:editId="794738D2">
            <wp:simplePos x="0" y="0"/>
            <wp:positionH relativeFrom="column">
              <wp:posOffset>19050</wp:posOffset>
            </wp:positionH>
            <wp:positionV relativeFrom="paragraph">
              <wp:posOffset>9525</wp:posOffset>
            </wp:positionV>
            <wp:extent cx="2628900" cy="1864360"/>
            <wp:effectExtent l="19050" t="0" r="0" b="0"/>
            <wp:wrapSquare wrapText="bothSides"/>
            <wp:docPr id="2075" name="Рисунок 7" descr="C:\Users\o_afanasiadi\Desktop\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_afanasiadi\Desktop\i.jpeg"/>
                    <pic:cNvPicPr>
                      <a:picLocks noChangeAspect="1" noChangeArrowheads="1"/>
                    </pic:cNvPicPr>
                  </pic:nvPicPr>
                  <pic:blipFill>
                    <a:blip r:embed="rId25" cstate="print"/>
                    <a:srcRect/>
                    <a:stretch>
                      <a:fillRect/>
                    </a:stretch>
                  </pic:blipFill>
                  <pic:spPr bwMode="auto">
                    <a:xfrm>
                      <a:off x="0" y="0"/>
                      <a:ext cx="2628900" cy="1864360"/>
                    </a:xfrm>
                    <a:prstGeom prst="rect">
                      <a:avLst/>
                    </a:prstGeom>
                    <a:noFill/>
                    <a:ln w="9525">
                      <a:noFill/>
                      <a:miter lim="800000"/>
                      <a:headEnd/>
                      <a:tailEnd/>
                    </a:ln>
                  </pic:spPr>
                </pic:pic>
              </a:graphicData>
            </a:graphic>
          </wp:anchor>
        </w:drawing>
      </w:r>
      <w:r w:rsidR="00F00B70" w:rsidRPr="00F00B70">
        <w:rPr>
          <w:b/>
          <w:bCs/>
          <w:i/>
          <w:color w:val="000000"/>
          <w:sz w:val="22"/>
          <w:szCs w:val="22"/>
          <w:u w:val="single"/>
        </w:rPr>
        <w:t>Стратегический маркетинг</w:t>
      </w:r>
      <w:r w:rsidR="00F00B70" w:rsidRPr="00F00B70">
        <w:rPr>
          <w:b/>
          <w:bCs/>
          <w:i/>
          <w:color w:val="000000"/>
          <w:sz w:val="22"/>
          <w:szCs w:val="22"/>
        </w:rPr>
        <w:t xml:space="preserve"> </w:t>
      </w:r>
      <w:r w:rsidR="00F00B70" w:rsidRPr="00F00B70">
        <w:rPr>
          <w:b/>
          <w:i/>
          <w:color w:val="000000"/>
          <w:sz w:val="22"/>
          <w:szCs w:val="22"/>
        </w:rPr>
        <w:t xml:space="preserve">— </w:t>
      </w:r>
      <w:commentRangeStart w:id="32"/>
      <w:r w:rsidR="00F00B70" w:rsidRPr="00F00B70">
        <w:rPr>
          <w:b/>
          <w:i/>
          <w:color w:val="000000"/>
          <w:sz w:val="22"/>
          <w:szCs w:val="22"/>
        </w:rPr>
        <w:t xml:space="preserve">это, в первую </w:t>
      </w:r>
      <w:commentRangeEnd w:id="32"/>
      <w:r w:rsidR="00F00B70" w:rsidRPr="00F00B70">
        <w:rPr>
          <w:rStyle w:val="af3"/>
          <w:rFonts w:cs="Times New Roman"/>
          <w:b/>
          <w:i/>
        </w:rPr>
        <w:commentReference w:id="32"/>
      </w:r>
      <w:r w:rsidR="00F00B70" w:rsidRPr="00F00B70">
        <w:rPr>
          <w:b/>
          <w:i/>
          <w:color w:val="000000"/>
          <w:sz w:val="22"/>
          <w:szCs w:val="22"/>
        </w:rPr>
        <w:t xml:space="preserve">очередь, анализ </w:t>
      </w:r>
      <w:r w:rsidR="00F00B70" w:rsidRPr="00F00B70">
        <w:rPr>
          <w:b/>
          <w:i/>
          <w:iCs/>
          <w:color w:val="000000"/>
          <w:sz w:val="22"/>
          <w:szCs w:val="22"/>
        </w:rPr>
        <w:t>потребностей</w:t>
      </w:r>
      <w:r w:rsidR="00F00B70" w:rsidRPr="00F00B70">
        <w:rPr>
          <w:b/>
          <w:i/>
          <w:color w:val="000000"/>
          <w:sz w:val="22"/>
          <w:szCs w:val="22"/>
        </w:rPr>
        <w:t xml:space="preserve"> индивидов и организаций</w:t>
      </w:r>
      <w:r w:rsidR="007709E6">
        <w:rPr>
          <w:color w:val="000000"/>
          <w:sz w:val="22"/>
          <w:szCs w:val="22"/>
        </w:rPr>
        <w:t xml:space="preserve">. С маркетинговой точки зрения покупателю не нужен продукт как таковой, </w:t>
      </w:r>
      <w:r w:rsidR="00F00B70" w:rsidRPr="00F00B70">
        <w:rPr>
          <w:b/>
          <w:i/>
          <w:color w:val="000000"/>
          <w:sz w:val="22"/>
          <w:szCs w:val="22"/>
        </w:rPr>
        <w:t xml:space="preserve">ему необходимо </w:t>
      </w:r>
      <w:r w:rsidR="00F00B70" w:rsidRPr="00F00B70">
        <w:rPr>
          <w:b/>
          <w:i/>
          <w:iCs/>
          <w:color w:val="000000"/>
          <w:sz w:val="22"/>
          <w:szCs w:val="22"/>
        </w:rPr>
        <w:t>решение проблемы</w:t>
      </w:r>
      <w:r w:rsidR="00F00B70" w:rsidRPr="00F00B70">
        <w:rPr>
          <w:b/>
          <w:i/>
          <w:color w:val="000000"/>
          <w:sz w:val="22"/>
          <w:szCs w:val="22"/>
        </w:rPr>
        <w:t xml:space="preserve">, </w:t>
      </w:r>
      <w:r w:rsidR="007709E6">
        <w:rPr>
          <w:color w:val="000000"/>
          <w:sz w:val="22"/>
          <w:szCs w:val="22"/>
        </w:rPr>
        <w:t xml:space="preserve">которое может обеспечить тот или иной товар или услуга. Это решение может быть получено при помощи различных технологий, которые сами по себе постоянно изменяются. </w:t>
      </w:r>
      <w:r w:rsidR="00F00B70" w:rsidRPr="00F00B70">
        <w:rPr>
          <w:b/>
          <w:i/>
          <w:color w:val="000000"/>
          <w:sz w:val="22"/>
          <w:szCs w:val="22"/>
        </w:rPr>
        <w:t>Роль стратегического маркетинга заключается в том</w:t>
      </w:r>
      <w:r w:rsidR="007709E6">
        <w:rPr>
          <w:color w:val="000000"/>
          <w:sz w:val="22"/>
          <w:szCs w:val="22"/>
        </w:rPr>
        <w:t xml:space="preserve">, чтобы эволюционировать параллельно с </w:t>
      </w:r>
      <w:r w:rsidR="00F00B70" w:rsidRPr="00F00B70">
        <w:rPr>
          <w:b/>
          <w:i/>
          <w:iCs/>
          <w:color w:val="000000"/>
          <w:sz w:val="22"/>
          <w:szCs w:val="22"/>
        </w:rPr>
        <w:t>базовым рынком</w:t>
      </w:r>
      <w:r w:rsidR="007709E6">
        <w:rPr>
          <w:color w:val="000000"/>
          <w:sz w:val="22"/>
          <w:szCs w:val="22"/>
        </w:rPr>
        <w:t xml:space="preserve"> и идентифицировать различные </w:t>
      </w:r>
      <w:r w:rsidR="00F00B70" w:rsidRPr="00F00B70">
        <w:rPr>
          <w:b/>
          <w:i/>
          <w:iCs/>
          <w:color w:val="000000"/>
          <w:sz w:val="22"/>
          <w:szCs w:val="22"/>
        </w:rPr>
        <w:t>товарные рынки или сегменты</w:t>
      </w:r>
      <w:r w:rsidR="007709E6">
        <w:rPr>
          <w:color w:val="000000"/>
          <w:sz w:val="22"/>
          <w:szCs w:val="22"/>
        </w:rPr>
        <w:t xml:space="preserve">, </w:t>
      </w:r>
      <w:r w:rsidR="007709E6">
        <w:rPr>
          <w:color w:val="000000"/>
          <w:sz w:val="22"/>
          <w:szCs w:val="22"/>
        </w:rPr>
        <w:lastRenderedPageBreak/>
        <w:t>существующие или потенциальные, посредством анализа всего подлежащего удовлетворению многообразия потребностей.</w:t>
      </w:r>
    </w:p>
    <w:p w14:paraId="11117BFC" w14:textId="77777777" w:rsidR="007709E6" w:rsidRDefault="007709E6" w:rsidP="000D4063">
      <w:pPr>
        <w:pStyle w:val="a8"/>
        <w:widowControl w:val="0"/>
        <w:jc w:val="both"/>
        <w:rPr>
          <w:color w:val="000000"/>
          <w:sz w:val="22"/>
          <w:szCs w:val="22"/>
        </w:rPr>
      </w:pPr>
      <w:r>
        <w:rPr>
          <w:color w:val="000000"/>
          <w:sz w:val="22"/>
          <w:szCs w:val="22"/>
        </w:rPr>
        <w:t xml:space="preserve">Выявленные товарные рынки представляют различные экономические возможности, </w:t>
      </w:r>
      <w:r w:rsidR="00F00B70" w:rsidRPr="00F00B70">
        <w:rPr>
          <w:b/>
          <w:i/>
          <w:iCs/>
          <w:color w:val="000000"/>
          <w:sz w:val="22"/>
          <w:szCs w:val="22"/>
        </w:rPr>
        <w:t>преимущество</w:t>
      </w:r>
      <w:r>
        <w:rPr>
          <w:color w:val="000000"/>
          <w:sz w:val="22"/>
          <w:szCs w:val="22"/>
        </w:rPr>
        <w:t xml:space="preserve"> которых необходимо оценить. Количественной оценкой этого преимущества является </w:t>
      </w:r>
      <w:r w:rsidR="00F00B70" w:rsidRPr="00F00B70">
        <w:rPr>
          <w:b/>
          <w:i/>
          <w:color w:val="000000"/>
          <w:sz w:val="22"/>
          <w:szCs w:val="22"/>
        </w:rPr>
        <w:t>величина</w:t>
      </w:r>
      <w:r>
        <w:rPr>
          <w:color w:val="000000"/>
          <w:sz w:val="22"/>
          <w:szCs w:val="22"/>
        </w:rPr>
        <w:t xml:space="preserve"> </w:t>
      </w:r>
      <w:r w:rsidR="00F00B70" w:rsidRPr="00F00B70">
        <w:rPr>
          <w:b/>
          <w:i/>
          <w:iCs/>
          <w:color w:val="000000"/>
          <w:sz w:val="22"/>
          <w:szCs w:val="22"/>
        </w:rPr>
        <w:t>потенциального рынка</w:t>
      </w:r>
      <w:r>
        <w:rPr>
          <w:color w:val="000000"/>
          <w:sz w:val="22"/>
          <w:szCs w:val="22"/>
        </w:rPr>
        <w:t xml:space="preserve">, динамической — экономически выгодный для него период, или длительность его </w:t>
      </w:r>
      <w:r w:rsidR="00F00B70" w:rsidRPr="00F00B70">
        <w:rPr>
          <w:b/>
          <w:i/>
          <w:iCs/>
          <w:color w:val="000000"/>
          <w:sz w:val="22"/>
          <w:szCs w:val="22"/>
        </w:rPr>
        <w:t>жизненного цикла</w:t>
      </w:r>
      <w:r>
        <w:rPr>
          <w:color w:val="000000"/>
          <w:sz w:val="22"/>
          <w:szCs w:val="22"/>
        </w:rPr>
        <w:t xml:space="preserve">. Преимущество товарного рынка для компании </w:t>
      </w:r>
      <w:r w:rsidR="00F00B70" w:rsidRPr="00F00B70">
        <w:rPr>
          <w:b/>
          <w:i/>
          <w:color w:val="000000"/>
          <w:sz w:val="22"/>
          <w:szCs w:val="22"/>
        </w:rPr>
        <w:t xml:space="preserve">зависит от ее собственной </w:t>
      </w:r>
      <w:r w:rsidR="00F00B70" w:rsidRPr="00F00B70">
        <w:rPr>
          <w:b/>
          <w:i/>
          <w:iCs/>
          <w:color w:val="000000"/>
          <w:sz w:val="22"/>
          <w:szCs w:val="22"/>
        </w:rPr>
        <w:t>конкурентоспособности</w:t>
      </w:r>
      <w:r>
        <w:rPr>
          <w:color w:val="000000"/>
          <w:sz w:val="22"/>
          <w:szCs w:val="22"/>
        </w:rPr>
        <w:t xml:space="preserve">, иными словами, от способности компании удовлетворять нужды потребителей лучше, чем это делают ее конкуренты. Фирма конкурентоспособна, если у нее есть </w:t>
      </w:r>
      <w:r w:rsidR="00F00B70" w:rsidRPr="00F00B70">
        <w:rPr>
          <w:b/>
          <w:i/>
          <w:iCs/>
          <w:color w:val="000000"/>
          <w:sz w:val="22"/>
          <w:szCs w:val="22"/>
        </w:rPr>
        <w:t>конкурентное преимущество</w:t>
      </w:r>
      <w:r>
        <w:rPr>
          <w:color w:val="000000"/>
          <w:sz w:val="22"/>
          <w:szCs w:val="22"/>
        </w:rPr>
        <w:t>: либо она может отличать себя от конкурентов благодаря устойчивым отличительным качествам, либо имеет более высокую производительность и, как следствие, более низкую себестоимость.</w:t>
      </w:r>
    </w:p>
    <w:p w14:paraId="66CE1EC1" w14:textId="77777777" w:rsidR="00E523AE" w:rsidRPr="001342B7" w:rsidRDefault="00E523AE" w:rsidP="000D4063">
      <w:pPr>
        <w:pStyle w:val="1"/>
        <w:spacing w:before="0" w:after="0"/>
        <w:rPr>
          <w:color w:val="003CB4"/>
        </w:rPr>
      </w:pPr>
      <w:bookmarkStart w:id="33" w:name="_Toc210732380"/>
      <w:bookmarkStart w:id="34" w:name="_Toc217107980"/>
    </w:p>
    <w:p w14:paraId="0C7EB266" w14:textId="77777777" w:rsidR="00996506" w:rsidRPr="001342B7" w:rsidRDefault="00F00B70" w:rsidP="000D4063">
      <w:pPr>
        <w:pStyle w:val="1"/>
        <w:spacing w:before="0" w:after="0"/>
        <w:rPr>
          <w:color w:val="003CB4"/>
        </w:rPr>
      </w:pPr>
      <w:r w:rsidRPr="00F00B70">
        <w:rPr>
          <w:color w:val="003CB4"/>
        </w:rPr>
        <w:t>1.5. Уровни маркетинга</w:t>
      </w:r>
      <w:bookmarkEnd w:id="33"/>
      <w:bookmarkEnd w:id="34"/>
    </w:p>
    <w:p w14:paraId="738EB630" w14:textId="77777777" w:rsidR="007709E6" w:rsidRDefault="007709E6" w:rsidP="000D4063">
      <w:pPr>
        <w:pStyle w:val="a8"/>
        <w:widowControl w:val="0"/>
        <w:jc w:val="center"/>
        <w:rPr>
          <w:color w:val="000000"/>
          <w:sz w:val="22"/>
          <w:szCs w:val="22"/>
        </w:rPr>
      </w:pPr>
      <w:r>
        <w:rPr>
          <w:noProof/>
          <w:color w:val="000000"/>
          <w:sz w:val="22"/>
          <w:szCs w:val="22"/>
        </w:rPr>
        <w:drawing>
          <wp:inline distT="0" distB="0" distL="0" distR="0" wp14:anchorId="3C5BC4BA" wp14:editId="2796F7E7">
            <wp:extent cx="4904509" cy="1947432"/>
            <wp:effectExtent l="19050" t="0" r="0" b="0"/>
            <wp:docPr id="24" name="Рисунок 5" descr="http://elearn.mbschool.ru/content/pkg30243/resources/resource_0/content/sco01/files/file_img/p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http://elearn.mbschool.ru/content/pkg30243/resources/resource_0/content/sco01/files/file_img/pic3.jpg"/>
                    <pic:cNvPicPr>
                      <a:picLocks noChangeAspect="1" noChangeArrowheads="1"/>
                    </pic:cNvPicPr>
                  </pic:nvPicPr>
                  <pic:blipFill>
                    <a:blip r:embed="rId26" cstate="print"/>
                    <a:srcRect/>
                    <a:stretch>
                      <a:fillRect/>
                    </a:stretch>
                  </pic:blipFill>
                  <pic:spPr bwMode="auto">
                    <a:xfrm>
                      <a:off x="0" y="0"/>
                      <a:ext cx="4907580" cy="1948651"/>
                    </a:xfrm>
                    <a:prstGeom prst="rect">
                      <a:avLst/>
                    </a:prstGeom>
                    <a:noFill/>
                    <a:ln w="9525">
                      <a:noFill/>
                      <a:miter lim="800000"/>
                      <a:headEnd/>
                      <a:tailEnd/>
                    </a:ln>
                  </pic:spPr>
                </pic:pic>
              </a:graphicData>
            </a:graphic>
          </wp:inline>
        </w:drawing>
      </w:r>
    </w:p>
    <w:p w14:paraId="44F0460D" w14:textId="77777777" w:rsidR="007709E6" w:rsidRPr="00E523AE" w:rsidRDefault="00F00B70" w:rsidP="000D4063">
      <w:pPr>
        <w:pStyle w:val="1"/>
        <w:spacing w:before="0" w:after="0"/>
        <w:jc w:val="center"/>
        <w:rPr>
          <w:color w:val="000000" w:themeColor="text1"/>
          <w:sz w:val="22"/>
        </w:rPr>
      </w:pPr>
      <w:bookmarkStart w:id="35" w:name="_Toc210732252"/>
      <w:bookmarkStart w:id="36" w:name="_Toc210732381"/>
      <w:bookmarkStart w:id="37" w:name="_Toc217107981"/>
      <w:r w:rsidRPr="00F00B70">
        <w:rPr>
          <w:color w:val="000000" w:themeColor="text1"/>
          <w:sz w:val="22"/>
        </w:rPr>
        <w:t>Рис 3. Четыре уровня маркетинга</w:t>
      </w:r>
      <w:bookmarkEnd w:id="35"/>
      <w:bookmarkEnd w:id="36"/>
      <w:bookmarkEnd w:id="37"/>
      <w:r w:rsidR="00E523AE">
        <w:rPr>
          <w:color w:val="000000" w:themeColor="text1"/>
          <w:sz w:val="22"/>
        </w:rPr>
        <w:t>.</w:t>
      </w:r>
    </w:p>
    <w:p w14:paraId="50BC28E1" w14:textId="77777777" w:rsidR="005241D7" w:rsidRDefault="005241D7" w:rsidP="000D406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Arial CYR" w:hAnsi="Arial CYR" w:cs="Arial CYR"/>
          <w:color w:val="000000"/>
          <w:szCs w:val="22"/>
          <w:highlight w:val="green"/>
          <w:lang w:eastAsia="en-US"/>
        </w:rPr>
      </w:pPr>
      <w:bookmarkStart w:id="38" w:name="_Toc210732382"/>
      <w:bookmarkStart w:id="39" w:name="_Toc217107982"/>
      <w:r>
        <w:rPr>
          <w:rFonts w:ascii="Arial CYR" w:hAnsi="Arial CYR" w:cs="Arial CYR"/>
          <w:color w:val="000000"/>
          <w:szCs w:val="22"/>
          <w:highlight w:val="green"/>
          <w:lang w:eastAsia="en-US"/>
        </w:rPr>
        <w:t xml:space="preserve">Интерактивный рисунок для </w:t>
      </w:r>
      <w:proofErr w:type="spellStart"/>
      <w:r>
        <w:rPr>
          <w:rFonts w:ascii="Arial CYR" w:hAnsi="Arial CYR" w:cs="Arial CYR"/>
          <w:color w:val="000000"/>
          <w:szCs w:val="22"/>
          <w:highlight w:val="green"/>
          <w:lang w:eastAsia="en-US"/>
        </w:rPr>
        <w:t>ibook</w:t>
      </w:r>
      <w:proofErr w:type="spellEnd"/>
      <w:r>
        <w:rPr>
          <w:rFonts w:ascii="Arial CYR" w:hAnsi="Arial CYR" w:cs="Arial CYR"/>
          <w:color w:val="000000"/>
          <w:szCs w:val="22"/>
          <w:highlight w:val="green"/>
          <w:lang w:eastAsia="en-US"/>
        </w:rPr>
        <w:t xml:space="preserve"> (последовательное появление блоков) и статичный рисунок для читалки</w:t>
      </w:r>
    </w:p>
    <w:p w14:paraId="5D791681" w14:textId="77777777" w:rsidR="00996506" w:rsidRPr="00E523AE" w:rsidRDefault="00F00B70" w:rsidP="000D4063">
      <w:pPr>
        <w:pStyle w:val="a8"/>
        <w:widowControl w:val="0"/>
        <w:jc w:val="both"/>
        <w:rPr>
          <w:b/>
          <w:i/>
          <w:color w:val="000000"/>
          <w:sz w:val="22"/>
          <w:szCs w:val="22"/>
        </w:rPr>
      </w:pPr>
      <w:r w:rsidRPr="00F00B70">
        <w:rPr>
          <w:b/>
          <w:i/>
          <w:color w:val="000000"/>
          <w:sz w:val="22"/>
          <w:szCs w:val="22"/>
        </w:rPr>
        <w:t>С точки зрения широты воздействия, маркетинг делится на 4 уровня.</w:t>
      </w:r>
    </w:p>
    <w:p w14:paraId="096139BE" w14:textId="77777777" w:rsidR="00996506" w:rsidRDefault="00F00B70" w:rsidP="000D4063">
      <w:pPr>
        <w:pStyle w:val="a8"/>
        <w:widowControl w:val="0"/>
        <w:jc w:val="both"/>
        <w:rPr>
          <w:color w:val="000000"/>
          <w:sz w:val="22"/>
          <w:szCs w:val="22"/>
        </w:rPr>
      </w:pPr>
      <w:r w:rsidRPr="00F00B70">
        <w:rPr>
          <w:b/>
          <w:bCs/>
          <w:i/>
          <w:color w:val="000000"/>
          <w:sz w:val="22"/>
          <w:szCs w:val="22"/>
          <w:u w:val="single"/>
        </w:rPr>
        <w:t>Целевой маркетинг</w:t>
      </w:r>
      <w:r w:rsidR="00996506">
        <w:rPr>
          <w:color w:val="000000"/>
          <w:sz w:val="22"/>
          <w:szCs w:val="22"/>
        </w:rPr>
        <w:t xml:space="preserve"> — направление усилий компании на обслуживание одной или нескольких групп потребителей, отличающихся общностью потребностей или характеристик.</w:t>
      </w:r>
    </w:p>
    <w:p w14:paraId="71F0F08F" w14:textId="77777777" w:rsidR="00996506" w:rsidRDefault="00F00B70" w:rsidP="000D4063">
      <w:pPr>
        <w:pStyle w:val="a8"/>
        <w:widowControl w:val="0"/>
        <w:jc w:val="both"/>
        <w:rPr>
          <w:color w:val="000000"/>
          <w:sz w:val="22"/>
          <w:szCs w:val="22"/>
        </w:rPr>
      </w:pPr>
      <w:r w:rsidRPr="00F00B70">
        <w:rPr>
          <w:b/>
          <w:bCs/>
          <w:i/>
          <w:color w:val="000000"/>
          <w:sz w:val="22"/>
          <w:szCs w:val="22"/>
          <w:u w:val="single"/>
        </w:rPr>
        <w:t>Массовый маркетинг</w:t>
      </w:r>
      <w:r w:rsidR="00996506">
        <w:rPr>
          <w:color w:val="000000"/>
          <w:sz w:val="22"/>
          <w:szCs w:val="22"/>
        </w:rPr>
        <w:t xml:space="preserve"> — использование по существу одного и того же товара, методов стимулирования и распределения безотносительно к специфическим нуждам потребителей.</w:t>
      </w:r>
    </w:p>
    <w:p w14:paraId="4349832D" w14:textId="77777777" w:rsidR="008F7BA2" w:rsidRPr="00495608" w:rsidRDefault="00F00B70" w:rsidP="000D4063">
      <w:pPr>
        <w:pStyle w:val="a8"/>
        <w:widowControl w:val="0"/>
        <w:jc w:val="both"/>
        <w:rPr>
          <w:color w:val="000000"/>
          <w:sz w:val="22"/>
          <w:szCs w:val="22"/>
        </w:rPr>
      </w:pPr>
      <w:r w:rsidRPr="00F00B70">
        <w:rPr>
          <w:b/>
          <w:bCs/>
          <w:i/>
          <w:color w:val="000000"/>
          <w:sz w:val="22"/>
          <w:szCs w:val="22"/>
        </w:rPr>
        <w:t>Маркетинг на уровне рыночных ниш</w:t>
      </w:r>
      <w:r w:rsidR="00996506">
        <w:rPr>
          <w:color w:val="000000"/>
          <w:sz w:val="22"/>
          <w:szCs w:val="22"/>
        </w:rPr>
        <w:t xml:space="preserve"> — формирование компанией предложений товаров и услуг, в значительной мере приспособленных к специфическим нуждам</w:t>
      </w:r>
      <w:r w:rsidR="00ED11BF">
        <w:rPr>
          <w:color w:val="000000"/>
          <w:sz w:val="22"/>
          <w:szCs w:val="22"/>
        </w:rPr>
        <w:t xml:space="preserve"> </w:t>
      </w:r>
      <w:r w:rsidR="00996506">
        <w:rPr>
          <w:color w:val="000000"/>
          <w:sz w:val="22"/>
          <w:szCs w:val="22"/>
        </w:rPr>
        <w:t xml:space="preserve">потребителей одного или нескольких </w:t>
      </w:r>
      <w:proofErr w:type="spellStart"/>
      <w:r w:rsidR="00996506">
        <w:rPr>
          <w:color w:val="000000"/>
          <w:sz w:val="22"/>
          <w:szCs w:val="22"/>
        </w:rPr>
        <w:t>подсегментов</w:t>
      </w:r>
      <w:proofErr w:type="spellEnd"/>
      <w:r w:rsidR="00996506">
        <w:rPr>
          <w:color w:val="000000"/>
          <w:sz w:val="22"/>
          <w:szCs w:val="22"/>
        </w:rPr>
        <w:t xml:space="preserve"> рынка (часто характеризующихся меньшим уров</w:t>
      </w:r>
      <w:r w:rsidR="00495608">
        <w:rPr>
          <w:color w:val="000000"/>
          <w:sz w:val="22"/>
          <w:szCs w:val="22"/>
        </w:rPr>
        <w:t>нем конкуренции).</w:t>
      </w:r>
    </w:p>
    <w:p w14:paraId="763A3E78" w14:textId="77777777" w:rsidR="00996506" w:rsidRDefault="00F00B70" w:rsidP="000D4063">
      <w:pPr>
        <w:pStyle w:val="a8"/>
        <w:widowControl w:val="0"/>
        <w:jc w:val="both"/>
        <w:rPr>
          <w:color w:val="000000"/>
          <w:sz w:val="22"/>
          <w:szCs w:val="22"/>
        </w:rPr>
      </w:pPr>
      <w:proofErr w:type="spellStart"/>
      <w:r w:rsidRPr="00F00B70">
        <w:rPr>
          <w:b/>
          <w:bCs/>
          <w:i/>
          <w:color w:val="000000"/>
          <w:sz w:val="22"/>
          <w:szCs w:val="22"/>
          <w:u w:val="single"/>
        </w:rPr>
        <w:lastRenderedPageBreak/>
        <w:t>Микромаркетинг</w:t>
      </w:r>
      <w:proofErr w:type="spellEnd"/>
      <w:r w:rsidR="00996506">
        <w:rPr>
          <w:color w:val="000000"/>
          <w:sz w:val="22"/>
          <w:szCs w:val="22"/>
        </w:rPr>
        <w:t xml:space="preserve"> — форма целевого маркетинга, при которой компания ориентирует свои маркетинговые программы на нужды и потребности четко определенных и достаточно узких географических, демографических, </w:t>
      </w:r>
      <w:proofErr w:type="spellStart"/>
      <w:r w:rsidR="00996506">
        <w:rPr>
          <w:color w:val="000000"/>
          <w:sz w:val="22"/>
          <w:szCs w:val="22"/>
        </w:rPr>
        <w:t>психографических</w:t>
      </w:r>
      <w:proofErr w:type="spellEnd"/>
      <w:r w:rsidR="00996506">
        <w:rPr>
          <w:color w:val="000000"/>
          <w:sz w:val="22"/>
          <w:szCs w:val="22"/>
        </w:rPr>
        <w:t xml:space="preserve"> и поведенческих сегментов.</w:t>
      </w:r>
    </w:p>
    <w:p w14:paraId="337B7BBA" w14:textId="77777777" w:rsidR="00ED11BF" w:rsidRPr="001342B7" w:rsidRDefault="00ED11BF" w:rsidP="000D4063">
      <w:pPr>
        <w:pStyle w:val="a8"/>
        <w:widowControl w:val="0"/>
        <w:jc w:val="both"/>
        <w:rPr>
          <w:color w:val="003CB4"/>
          <w:sz w:val="22"/>
          <w:szCs w:val="22"/>
        </w:rPr>
      </w:pPr>
    </w:p>
    <w:p w14:paraId="23466B69" w14:textId="77777777" w:rsidR="00ED11BF" w:rsidRPr="004E0BFD" w:rsidRDefault="00F00B70" w:rsidP="00ED11BF">
      <w:pPr>
        <w:rPr>
          <w:color w:val="365F91" w:themeColor="accent1" w:themeShade="BF"/>
        </w:rPr>
      </w:pPr>
      <w:r w:rsidRPr="00F00B70">
        <w:rPr>
          <w:b/>
          <w:color w:val="003CB4"/>
          <w:sz w:val="28"/>
        </w:rPr>
        <w:t>Задания для самопроверки</w:t>
      </w:r>
    </w:p>
    <w:p w14:paraId="5F9350A4" w14:textId="77777777" w:rsidR="00CE467E" w:rsidRDefault="00F00B70">
      <w:pPr>
        <w:contextualSpacing/>
        <w:jc w:val="both"/>
        <w:rPr>
          <w:rFonts w:cs="Arial"/>
          <w:b/>
          <w:szCs w:val="22"/>
          <w:lang w:eastAsia="en-US"/>
        </w:rPr>
      </w:pPr>
      <w:r w:rsidRPr="00F00B70">
        <w:rPr>
          <w:rFonts w:cs="Arial"/>
          <w:b/>
          <w:szCs w:val="22"/>
          <w:lang w:eastAsia="en-US"/>
        </w:rPr>
        <w:t>1.С точки зрения воздействия маркетинг делится на целевой, массовый, маркетинг на уровне рыночных ниш и…</w:t>
      </w:r>
    </w:p>
    <w:p w14:paraId="318997F1" w14:textId="77777777" w:rsidR="00CE467E" w:rsidRDefault="00ED11BF">
      <w:pPr>
        <w:tabs>
          <w:tab w:val="num" w:pos="1069"/>
        </w:tabs>
        <w:rPr>
          <w:rFonts w:cs="Arial"/>
        </w:rPr>
      </w:pPr>
      <w:r>
        <w:rPr>
          <w:rFonts w:cs="Arial"/>
          <w:lang w:val="en-US"/>
        </w:rPr>
        <w:t>a</w:t>
      </w:r>
      <w:r w:rsidR="00F00B70" w:rsidRPr="00F00B70">
        <w:rPr>
          <w:rFonts w:cs="Arial"/>
        </w:rPr>
        <w:t>) ________________</w:t>
      </w:r>
      <w:r w:rsidR="000005EB">
        <w:rPr>
          <w:rFonts w:cs="Arial"/>
        </w:rPr>
        <w:t xml:space="preserve"> </w:t>
      </w:r>
      <w:r w:rsidR="00F00B70" w:rsidRPr="00F00B70">
        <w:rPr>
          <w:rFonts w:cs="Arial"/>
        </w:rPr>
        <w:t>(</w:t>
      </w:r>
      <w:proofErr w:type="spellStart"/>
      <w:r w:rsidR="00F00B70" w:rsidRPr="00F00B70">
        <w:rPr>
          <w:rFonts w:cs="Arial"/>
          <w:b/>
        </w:rPr>
        <w:t>Микромакетинг</w:t>
      </w:r>
      <w:proofErr w:type="spellEnd"/>
      <w:r w:rsidR="00F00B70" w:rsidRPr="00F00B70">
        <w:rPr>
          <w:rFonts w:cs="Arial"/>
        </w:rPr>
        <w:t xml:space="preserve">) </w:t>
      </w:r>
    </w:p>
    <w:p w14:paraId="0696D5C4" w14:textId="77777777" w:rsidR="007A7C5D" w:rsidRPr="00ED11BF" w:rsidRDefault="007A7C5D" w:rsidP="000D4063">
      <w:pPr>
        <w:tabs>
          <w:tab w:val="num" w:pos="1069"/>
        </w:tabs>
        <w:rPr>
          <w:rFonts w:cs="Arial"/>
          <w:szCs w:val="22"/>
        </w:rPr>
      </w:pPr>
    </w:p>
    <w:p w14:paraId="6393722E" w14:textId="77777777" w:rsidR="007A7C5D" w:rsidRPr="00ED11BF" w:rsidRDefault="00F00B70" w:rsidP="000D4063">
      <w:pPr>
        <w:rPr>
          <w:rFonts w:cs="Arial"/>
          <w:b/>
          <w:szCs w:val="22"/>
        </w:rPr>
      </w:pPr>
      <w:r w:rsidRPr="00F00B70">
        <w:rPr>
          <w:rFonts w:cs="Arial"/>
          <w:b/>
          <w:szCs w:val="22"/>
        </w:rPr>
        <w:t>2.Соотнесите определения с видами маркетинга:</w:t>
      </w:r>
    </w:p>
    <w:tbl>
      <w:tblPr>
        <w:tblStyle w:val="af8"/>
        <w:tblW w:w="0" w:type="auto"/>
        <w:tblInd w:w="720" w:type="dxa"/>
        <w:tblLook w:val="04A0" w:firstRow="1" w:lastRow="0" w:firstColumn="1" w:lastColumn="0" w:noHBand="0" w:noVBand="1"/>
      </w:tblPr>
      <w:tblGrid>
        <w:gridCol w:w="4417"/>
        <w:gridCol w:w="4434"/>
      </w:tblGrid>
      <w:tr w:rsidR="007A7C5D" w:rsidRPr="00ED11BF" w14:paraId="38E229F2" w14:textId="77777777" w:rsidTr="00662D03">
        <w:tc>
          <w:tcPr>
            <w:tcW w:w="4644" w:type="dxa"/>
          </w:tcPr>
          <w:p w14:paraId="2A902E79" w14:textId="77777777" w:rsidR="007A7C5D" w:rsidRPr="00ED11BF" w:rsidRDefault="00F00B70" w:rsidP="000D4063">
            <w:pPr>
              <w:spacing w:line="360" w:lineRule="auto"/>
              <w:contextualSpacing/>
              <w:rPr>
                <w:rFonts w:cs="Arial"/>
                <w:lang w:eastAsia="en-US"/>
              </w:rPr>
            </w:pPr>
            <w:r w:rsidRPr="00F00B70">
              <w:rPr>
                <w:rFonts w:cs="Arial"/>
                <w:szCs w:val="24"/>
                <w:lang w:eastAsia="en-US"/>
              </w:rPr>
              <w:t>1.</w:t>
            </w:r>
            <w:r w:rsidRPr="00F00B70">
              <w:rPr>
                <w:rFonts w:cs="Arial"/>
                <w:b/>
                <w:bCs/>
                <w:color w:val="333399"/>
                <w:szCs w:val="24"/>
                <w:lang w:eastAsia="en-US"/>
              </w:rPr>
              <w:t xml:space="preserve"> </w:t>
            </w:r>
            <w:r w:rsidRPr="00F00B70">
              <w:rPr>
                <w:rFonts w:cs="Arial"/>
                <w:bCs/>
                <w:szCs w:val="24"/>
                <w:lang w:eastAsia="en-US"/>
              </w:rPr>
              <w:t>Маркетинг на уровне рыночных ниш</w:t>
            </w:r>
          </w:p>
        </w:tc>
        <w:tc>
          <w:tcPr>
            <w:tcW w:w="4644" w:type="dxa"/>
          </w:tcPr>
          <w:p w14:paraId="785390AD" w14:textId="77777777" w:rsidR="00CE467E" w:rsidRDefault="00F00B70">
            <w:pPr>
              <w:shd w:val="clear" w:color="auto" w:fill="FFFFFF"/>
              <w:tabs>
                <w:tab w:val="num" w:pos="0"/>
              </w:tabs>
              <w:spacing w:line="360" w:lineRule="auto"/>
              <w:rPr>
                <w:rFonts w:cs="Arial"/>
                <w:lang w:eastAsia="en-US"/>
              </w:rPr>
            </w:pPr>
            <w:r w:rsidRPr="00F00B70">
              <w:rPr>
                <w:rFonts w:cs="Arial"/>
                <w:szCs w:val="24"/>
                <w:lang w:eastAsia="en-US"/>
              </w:rPr>
              <w:t xml:space="preserve">Форма целевого маркетинга, при которой компания ориентирует свои маркетинговые программы на нужды и потребности четко определенных и достаточно узких географических, демографических, </w:t>
            </w:r>
            <w:proofErr w:type="spellStart"/>
            <w:r w:rsidRPr="00F00B70">
              <w:rPr>
                <w:rFonts w:cs="Arial"/>
                <w:szCs w:val="24"/>
                <w:lang w:eastAsia="en-US"/>
              </w:rPr>
              <w:t>психографических</w:t>
            </w:r>
            <w:proofErr w:type="spellEnd"/>
            <w:r w:rsidRPr="00F00B70">
              <w:rPr>
                <w:rFonts w:cs="Arial"/>
                <w:szCs w:val="24"/>
                <w:lang w:eastAsia="en-US"/>
              </w:rPr>
              <w:t xml:space="preserve"> и поведенческих сегментов. </w:t>
            </w:r>
            <w:r w:rsidR="00ED11BF">
              <w:rPr>
                <w:rFonts w:cs="Arial"/>
                <w:lang w:val="en-US" w:eastAsia="en-US"/>
              </w:rPr>
              <w:t>(</w:t>
            </w:r>
            <w:r w:rsidRPr="00F00B70">
              <w:rPr>
                <w:rFonts w:cs="Arial"/>
                <w:b/>
                <w:szCs w:val="24"/>
                <w:lang w:eastAsia="en-US"/>
              </w:rPr>
              <w:t>4)</w:t>
            </w:r>
          </w:p>
        </w:tc>
      </w:tr>
      <w:tr w:rsidR="007A7C5D" w:rsidRPr="00ED11BF" w14:paraId="56FDB126" w14:textId="77777777" w:rsidTr="00662D03">
        <w:tc>
          <w:tcPr>
            <w:tcW w:w="4644" w:type="dxa"/>
          </w:tcPr>
          <w:p w14:paraId="576FEE5F" w14:textId="77777777" w:rsidR="007A7C5D" w:rsidRPr="00ED11BF" w:rsidRDefault="00F00B70" w:rsidP="000D4063">
            <w:pPr>
              <w:spacing w:line="360" w:lineRule="auto"/>
              <w:contextualSpacing/>
              <w:rPr>
                <w:rFonts w:cs="Arial"/>
                <w:lang w:eastAsia="en-US"/>
              </w:rPr>
            </w:pPr>
            <w:r w:rsidRPr="00F00B70">
              <w:rPr>
                <w:rFonts w:cs="Arial"/>
                <w:szCs w:val="24"/>
                <w:lang w:eastAsia="en-US"/>
              </w:rPr>
              <w:t>2. Целевой маркетинг</w:t>
            </w:r>
          </w:p>
        </w:tc>
        <w:tc>
          <w:tcPr>
            <w:tcW w:w="4644" w:type="dxa"/>
          </w:tcPr>
          <w:p w14:paraId="7C189AF5" w14:textId="77777777" w:rsidR="00CE467E" w:rsidRDefault="00F00B70">
            <w:pPr>
              <w:shd w:val="clear" w:color="auto" w:fill="FFFFFF"/>
              <w:tabs>
                <w:tab w:val="num" w:pos="0"/>
              </w:tabs>
              <w:spacing w:line="360" w:lineRule="auto"/>
              <w:rPr>
                <w:rFonts w:cs="Arial"/>
                <w:lang w:eastAsia="en-US"/>
              </w:rPr>
            </w:pPr>
            <w:r w:rsidRPr="00F00B70">
              <w:rPr>
                <w:rFonts w:cs="Arial"/>
                <w:szCs w:val="24"/>
                <w:lang w:eastAsia="en-US"/>
              </w:rPr>
              <w:t xml:space="preserve">Использование по существу одного и того же товара, методов стимулирования и распределения безотносительно к специфическим нуждам потребителей. </w:t>
            </w:r>
            <w:r w:rsidR="00ED11BF">
              <w:rPr>
                <w:rFonts w:cs="Arial"/>
                <w:lang w:val="en-US" w:eastAsia="en-US"/>
              </w:rPr>
              <w:t>(</w:t>
            </w:r>
            <w:r w:rsidRPr="00F00B70">
              <w:rPr>
                <w:rFonts w:cs="Arial"/>
                <w:b/>
                <w:szCs w:val="24"/>
                <w:lang w:eastAsia="en-US"/>
              </w:rPr>
              <w:t>3</w:t>
            </w:r>
            <w:r w:rsidR="00ED11BF">
              <w:rPr>
                <w:rFonts w:cs="Arial"/>
                <w:b/>
                <w:lang w:val="en-US" w:eastAsia="en-US"/>
              </w:rPr>
              <w:t>)</w:t>
            </w:r>
          </w:p>
        </w:tc>
      </w:tr>
      <w:tr w:rsidR="007A7C5D" w:rsidRPr="00ED11BF" w14:paraId="73E19104" w14:textId="77777777" w:rsidTr="00662D03">
        <w:trPr>
          <w:trHeight w:val="2101"/>
        </w:trPr>
        <w:tc>
          <w:tcPr>
            <w:tcW w:w="4644" w:type="dxa"/>
          </w:tcPr>
          <w:p w14:paraId="5D81DA4A" w14:textId="77777777" w:rsidR="007A7C5D" w:rsidRPr="00ED11BF" w:rsidRDefault="00F00B70" w:rsidP="000D4063">
            <w:pPr>
              <w:spacing w:line="360" w:lineRule="auto"/>
              <w:contextualSpacing/>
              <w:rPr>
                <w:rFonts w:cs="Arial"/>
                <w:lang w:eastAsia="en-US"/>
              </w:rPr>
            </w:pPr>
            <w:r w:rsidRPr="00F00B70">
              <w:rPr>
                <w:rFonts w:cs="Arial"/>
                <w:szCs w:val="24"/>
                <w:lang w:eastAsia="en-US"/>
              </w:rPr>
              <w:t>3. Массовый маркетинг</w:t>
            </w:r>
          </w:p>
        </w:tc>
        <w:tc>
          <w:tcPr>
            <w:tcW w:w="4644" w:type="dxa"/>
          </w:tcPr>
          <w:p w14:paraId="59A040C4" w14:textId="77777777" w:rsidR="00CE467E" w:rsidRDefault="00F00B70">
            <w:pPr>
              <w:shd w:val="clear" w:color="auto" w:fill="FFFFFF"/>
              <w:tabs>
                <w:tab w:val="num" w:pos="0"/>
              </w:tabs>
              <w:spacing w:line="360" w:lineRule="auto"/>
              <w:rPr>
                <w:rFonts w:cs="Arial"/>
                <w:lang w:eastAsia="en-US"/>
              </w:rPr>
            </w:pPr>
            <w:r w:rsidRPr="00F00B70">
              <w:rPr>
                <w:rFonts w:cs="Arial"/>
                <w:szCs w:val="24"/>
                <w:lang w:eastAsia="en-US"/>
              </w:rPr>
              <w:t xml:space="preserve">Формирование компанией предложений товаров и услуг, в значительной мере приспособленных к специфическим нуждам потребителей одного или нескольких </w:t>
            </w:r>
            <w:proofErr w:type="spellStart"/>
            <w:r w:rsidRPr="00F00B70">
              <w:rPr>
                <w:rFonts w:cs="Arial"/>
                <w:szCs w:val="24"/>
                <w:lang w:eastAsia="en-US"/>
              </w:rPr>
              <w:t>подсегментов</w:t>
            </w:r>
            <w:proofErr w:type="spellEnd"/>
            <w:r w:rsidRPr="00F00B70">
              <w:rPr>
                <w:rFonts w:cs="Arial"/>
                <w:szCs w:val="24"/>
                <w:lang w:eastAsia="en-US"/>
              </w:rPr>
              <w:t xml:space="preserve"> рынка (часто характеризующихся меньшим уровнем конкуренции). </w:t>
            </w:r>
            <w:r w:rsidR="00ED11BF">
              <w:rPr>
                <w:rFonts w:cs="Arial"/>
                <w:lang w:eastAsia="en-US"/>
              </w:rPr>
              <w:t>(</w:t>
            </w:r>
            <w:r w:rsidRPr="00F00B70">
              <w:rPr>
                <w:rFonts w:cs="Arial"/>
                <w:b/>
                <w:szCs w:val="24"/>
                <w:lang w:eastAsia="en-US"/>
              </w:rPr>
              <w:t>1</w:t>
            </w:r>
            <w:r w:rsidR="00ED11BF">
              <w:rPr>
                <w:rFonts w:cs="Arial"/>
                <w:b/>
                <w:lang w:val="en-US" w:eastAsia="en-US"/>
              </w:rPr>
              <w:t>)</w:t>
            </w:r>
          </w:p>
        </w:tc>
      </w:tr>
      <w:tr w:rsidR="007A7C5D" w:rsidRPr="00ED11BF" w14:paraId="27A03172" w14:textId="77777777" w:rsidTr="00662D03">
        <w:tc>
          <w:tcPr>
            <w:tcW w:w="4644" w:type="dxa"/>
          </w:tcPr>
          <w:p w14:paraId="2F854349" w14:textId="77777777" w:rsidR="007A7C5D" w:rsidRPr="00ED11BF" w:rsidRDefault="00F00B70" w:rsidP="000D4063">
            <w:pPr>
              <w:spacing w:line="360" w:lineRule="auto"/>
              <w:contextualSpacing/>
              <w:rPr>
                <w:rFonts w:cs="Arial"/>
                <w:lang w:eastAsia="en-US"/>
              </w:rPr>
            </w:pPr>
            <w:r w:rsidRPr="00F00B70">
              <w:rPr>
                <w:rFonts w:cs="Arial"/>
                <w:szCs w:val="24"/>
                <w:lang w:eastAsia="en-US"/>
              </w:rPr>
              <w:t>4.Микромаркетинг</w:t>
            </w:r>
          </w:p>
        </w:tc>
        <w:tc>
          <w:tcPr>
            <w:tcW w:w="4644" w:type="dxa"/>
          </w:tcPr>
          <w:p w14:paraId="267312AD" w14:textId="77777777" w:rsidR="00CE467E" w:rsidRDefault="00F00B70">
            <w:pPr>
              <w:shd w:val="clear" w:color="auto" w:fill="FFFFFF"/>
              <w:tabs>
                <w:tab w:val="num" w:pos="0"/>
              </w:tabs>
              <w:spacing w:line="360" w:lineRule="auto"/>
              <w:rPr>
                <w:rFonts w:cs="Arial"/>
                <w:lang w:eastAsia="en-US"/>
              </w:rPr>
            </w:pPr>
            <w:r w:rsidRPr="00F00B70">
              <w:rPr>
                <w:rFonts w:cs="Arial"/>
                <w:szCs w:val="24"/>
                <w:lang w:eastAsia="en-US"/>
              </w:rPr>
              <w:t xml:space="preserve">Направление усилий компании на обслуживание одной или нескольких групп потребителей, отличающихся общностью потребностей или характеристик. </w:t>
            </w:r>
            <w:r w:rsidR="00ED11BF">
              <w:rPr>
                <w:rFonts w:cs="Arial"/>
                <w:lang w:val="en-US" w:eastAsia="en-US"/>
              </w:rPr>
              <w:t>(</w:t>
            </w:r>
            <w:r w:rsidRPr="00F00B70">
              <w:rPr>
                <w:rFonts w:cs="Arial"/>
                <w:b/>
                <w:szCs w:val="24"/>
                <w:lang w:eastAsia="en-US"/>
              </w:rPr>
              <w:t>2</w:t>
            </w:r>
            <w:r w:rsidR="00ED11BF">
              <w:rPr>
                <w:rFonts w:cs="Arial"/>
                <w:lang w:val="en-US" w:eastAsia="en-US"/>
              </w:rPr>
              <w:t>)</w:t>
            </w:r>
          </w:p>
        </w:tc>
      </w:tr>
    </w:tbl>
    <w:p w14:paraId="4795978A" w14:textId="77777777" w:rsidR="007A7C5D" w:rsidRPr="00495608" w:rsidRDefault="007A7C5D" w:rsidP="000D4063">
      <w:pPr>
        <w:contextualSpacing/>
        <w:rPr>
          <w:rFonts w:cs="Arial"/>
          <w:sz w:val="24"/>
          <w:highlight w:val="yellow"/>
          <w:lang w:eastAsia="en-US"/>
        </w:rPr>
      </w:pPr>
    </w:p>
    <w:p w14:paraId="50E35AA7" w14:textId="77777777" w:rsidR="007709E6" w:rsidRPr="001342B7" w:rsidRDefault="00F00B70" w:rsidP="000D4063">
      <w:pPr>
        <w:pStyle w:val="1"/>
        <w:spacing w:before="0" w:after="0"/>
        <w:rPr>
          <w:color w:val="003CB4"/>
        </w:rPr>
      </w:pPr>
      <w:r w:rsidRPr="00F00B70">
        <w:rPr>
          <w:color w:val="003CB4"/>
        </w:rPr>
        <w:lastRenderedPageBreak/>
        <w:t>1.6. Концепции маркетинговой деятельности организаций</w:t>
      </w:r>
      <w:bookmarkEnd w:id="38"/>
      <w:bookmarkEnd w:id="39"/>
    </w:p>
    <w:p w14:paraId="3D19AA7C" w14:textId="77777777" w:rsidR="00CE467E" w:rsidRDefault="007709E6">
      <w:pPr>
        <w:pStyle w:val="a8"/>
        <w:widowControl w:val="0"/>
        <w:jc w:val="both"/>
        <w:rPr>
          <w:color w:val="000000"/>
          <w:sz w:val="22"/>
          <w:szCs w:val="22"/>
        </w:rPr>
      </w:pPr>
      <w:r>
        <w:rPr>
          <w:color w:val="000000"/>
          <w:sz w:val="22"/>
          <w:szCs w:val="22"/>
        </w:rPr>
        <w:t>Мы охарактеризовали управление маркетингом как выполнение задач, цель которых — достичь желаемого уровня обмена с целевыми рынками. Какими принципами следует руководствоваться в такой деятельности? Как сбалансировать интересы компании, потребителей и общества? Ведь очень часто эти интересы конфликтуют между собой.</w:t>
      </w:r>
    </w:p>
    <w:p w14:paraId="1CAE2D84" w14:textId="77777777" w:rsidR="00CE467E" w:rsidRDefault="007709E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both"/>
        <w:rPr>
          <w:b/>
          <w:i/>
          <w:color w:val="000000"/>
          <w:szCs w:val="22"/>
        </w:rPr>
      </w:pPr>
      <w:r>
        <w:rPr>
          <w:color w:val="000000"/>
          <w:szCs w:val="22"/>
        </w:rPr>
        <w:t xml:space="preserve">Существует </w:t>
      </w:r>
      <w:r w:rsidR="00F00B70" w:rsidRPr="00F00B70">
        <w:rPr>
          <w:b/>
          <w:i/>
          <w:color w:val="000000"/>
          <w:szCs w:val="22"/>
          <w:u w:val="single"/>
        </w:rPr>
        <w:t>пять концепций</w:t>
      </w:r>
      <w:r>
        <w:rPr>
          <w:color w:val="000000"/>
          <w:szCs w:val="22"/>
        </w:rPr>
        <w:t xml:space="preserve">, в соответствии с которыми организации ведут свою деятельность: </w:t>
      </w:r>
      <w:r w:rsidR="00F00B70" w:rsidRPr="00F00B70">
        <w:rPr>
          <w:b/>
          <w:i/>
          <w:color w:val="000000"/>
          <w:szCs w:val="22"/>
        </w:rPr>
        <w:t>совершенствование производства, совершенствование товара, интенсификация коммерческих усилий, маркетинговый подход и социально-этичный маркетинг.</w:t>
      </w:r>
    </w:p>
    <w:p w14:paraId="6114EBF4" w14:textId="77777777" w:rsidR="00CE467E" w:rsidRDefault="005241D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both"/>
        <w:rPr>
          <w:rFonts w:ascii="Arial CYR" w:hAnsi="Arial CYR" w:cs="Arial CYR"/>
          <w:color w:val="000000"/>
          <w:szCs w:val="22"/>
          <w:highlight w:val="green"/>
          <w:lang w:eastAsia="en-US"/>
        </w:rPr>
      </w:pPr>
      <w:r>
        <w:rPr>
          <w:color w:val="000000"/>
          <w:szCs w:val="22"/>
        </w:rPr>
        <w:t xml:space="preserve"> </w:t>
      </w:r>
      <w:r>
        <w:rPr>
          <w:rFonts w:ascii="Arial CYR" w:hAnsi="Arial CYR" w:cs="Arial CYR"/>
          <w:color w:val="000000"/>
          <w:szCs w:val="22"/>
          <w:highlight w:val="green"/>
          <w:lang w:eastAsia="en-US"/>
        </w:rPr>
        <w:t xml:space="preserve">Интерактивный рисунок для </w:t>
      </w:r>
      <w:proofErr w:type="spellStart"/>
      <w:r>
        <w:rPr>
          <w:rFonts w:ascii="Arial CYR" w:hAnsi="Arial CYR" w:cs="Arial CYR"/>
          <w:color w:val="000000"/>
          <w:szCs w:val="22"/>
          <w:highlight w:val="green"/>
          <w:lang w:eastAsia="en-US"/>
        </w:rPr>
        <w:t>ibook</w:t>
      </w:r>
      <w:proofErr w:type="spellEnd"/>
      <w:r>
        <w:rPr>
          <w:rFonts w:ascii="Arial CYR" w:hAnsi="Arial CYR" w:cs="Arial CYR"/>
          <w:color w:val="000000"/>
          <w:szCs w:val="22"/>
          <w:highlight w:val="green"/>
          <w:lang w:eastAsia="en-US"/>
        </w:rPr>
        <w:t xml:space="preserve"> (последовательное появление блоков) и статичный рисунок для читалки</w:t>
      </w:r>
    </w:p>
    <w:p w14:paraId="7AACE905" w14:textId="77777777" w:rsidR="007709E6" w:rsidRDefault="007709E6" w:rsidP="000D4063">
      <w:pPr>
        <w:pStyle w:val="a8"/>
        <w:widowControl w:val="0"/>
        <w:jc w:val="center"/>
        <w:rPr>
          <w:color w:val="000000"/>
          <w:sz w:val="22"/>
          <w:szCs w:val="22"/>
        </w:rPr>
      </w:pPr>
      <w:commentRangeStart w:id="40"/>
      <w:r>
        <w:rPr>
          <w:noProof/>
          <w:color w:val="000000"/>
          <w:sz w:val="22"/>
          <w:szCs w:val="22"/>
        </w:rPr>
        <w:drawing>
          <wp:inline distT="0" distB="0" distL="0" distR="0" wp14:anchorId="65B114B5" wp14:editId="55746202">
            <wp:extent cx="2955341" cy="1995048"/>
            <wp:effectExtent l="0" t="0" r="0" b="0"/>
            <wp:docPr id="23" name="Рисунок 7" descr="http://elearn.mbschool.ru/content/pkg30243/resources/resource_0/content/sco01/files/file_img/pi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http://elearn.mbschool.ru/content/pkg30243/resources/resource_0/content/sco01/files/file_img/pic4.jpg"/>
                    <pic:cNvPicPr>
                      <a:picLocks noChangeAspect="1" noChangeArrowheads="1"/>
                    </pic:cNvPicPr>
                  </pic:nvPicPr>
                  <pic:blipFill>
                    <a:blip r:embed="rId27" cstate="print"/>
                    <a:srcRect/>
                    <a:stretch>
                      <a:fillRect/>
                    </a:stretch>
                  </pic:blipFill>
                  <pic:spPr bwMode="auto">
                    <a:xfrm>
                      <a:off x="0" y="0"/>
                      <a:ext cx="2958503" cy="1997183"/>
                    </a:xfrm>
                    <a:prstGeom prst="rect">
                      <a:avLst/>
                    </a:prstGeom>
                    <a:noFill/>
                    <a:ln w="9525">
                      <a:noFill/>
                      <a:miter lim="800000"/>
                      <a:headEnd/>
                      <a:tailEnd/>
                    </a:ln>
                  </pic:spPr>
                </pic:pic>
              </a:graphicData>
            </a:graphic>
          </wp:inline>
        </w:drawing>
      </w:r>
      <w:commentRangeEnd w:id="40"/>
      <w:r w:rsidR="00D322A5">
        <w:rPr>
          <w:rStyle w:val="af3"/>
          <w:rFonts w:cs="Times New Roman"/>
        </w:rPr>
        <w:commentReference w:id="40"/>
      </w:r>
    </w:p>
    <w:p w14:paraId="56746EE9" w14:textId="77777777" w:rsidR="007709E6" w:rsidRPr="00D322A5" w:rsidRDefault="00F00B70" w:rsidP="000D4063">
      <w:pPr>
        <w:pStyle w:val="1"/>
        <w:spacing w:before="0" w:after="0"/>
        <w:jc w:val="center"/>
        <w:rPr>
          <w:color w:val="000000" w:themeColor="text1"/>
          <w:sz w:val="22"/>
        </w:rPr>
      </w:pPr>
      <w:bookmarkStart w:id="41" w:name="_Toc210732254"/>
      <w:bookmarkStart w:id="42" w:name="_Toc210732383"/>
      <w:bookmarkStart w:id="43" w:name="_Toc217107983"/>
      <w:r w:rsidRPr="00F00B70">
        <w:rPr>
          <w:color w:val="000000" w:themeColor="text1"/>
          <w:sz w:val="22"/>
        </w:rPr>
        <w:t>Рис. 4. Пять концепций маркетинга</w:t>
      </w:r>
      <w:bookmarkEnd w:id="41"/>
      <w:bookmarkEnd w:id="42"/>
      <w:bookmarkEnd w:id="43"/>
      <w:r w:rsidRPr="00F00B70">
        <w:rPr>
          <w:color w:val="000000" w:themeColor="text1"/>
          <w:sz w:val="22"/>
        </w:rPr>
        <w:t>.</w:t>
      </w:r>
    </w:p>
    <w:p w14:paraId="4BCFB17E" w14:textId="77777777" w:rsidR="00D322A5" w:rsidRDefault="00D322A5" w:rsidP="000D4063">
      <w:pPr>
        <w:pStyle w:val="1"/>
        <w:spacing w:before="0" w:after="0"/>
        <w:rPr>
          <w:color w:val="000000" w:themeColor="text1"/>
          <w:sz w:val="22"/>
        </w:rPr>
      </w:pPr>
      <w:bookmarkStart w:id="44" w:name="_Toc210732255"/>
      <w:bookmarkStart w:id="45" w:name="_Toc210732384"/>
      <w:bookmarkStart w:id="46" w:name="_Toc217107984"/>
    </w:p>
    <w:p w14:paraId="79D9083C" w14:textId="77777777" w:rsidR="007709E6" w:rsidRPr="00C4187D" w:rsidRDefault="00F00B70" w:rsidP="000D4063">
      <w:pPr>
        <w:pStyle w:val="1"/>
        <w:spacing w:before="0" w:after="0"/>
        <w:rPr>
          <w:color w:val="003CB4"/>
        </w:rPr>
      </w:pPr>
      <w:r w:rsidRPr="00F00B70">
        <w:rPr>
          <w:color w:val="003CB4"/>
        </w:rPr>
        <w:t>Концепция совершенствования производства</w:t>
      </w:r>
      <w:bookmarkEnd w:id="44"/>
      <w:bookmarkEnd w:id="45"/>
      <w:bookmarkEnd w:id="46"/>
    </w:p>
    <w:p w14:paraId="161DE15B" w14:textId="77777777" w:rsidR="007709E6" w:rsidRDefault="00F00B70" w:rsidP="000D4063">
      <w:pPr>
        <w:pStyle w:val="a8"/>
        <w:widowControl w:val="0"/>
        <w:jc w:val="both"/>
        <w:rPr>
          <w:color w:val="000000"/>
          <w:sz w:val="22"/>
          <w:szCs w:val="22"/>
        </w:rPr>
      </w:pPr>
      <w:r w:rsidRPr="00F00B70">
        <w:rPr>
          <w:b/>
          <w:bCs/>
          <w:i/>
          <w:color w:val="000000"/>
          <w:sz w:val="22"/>
          <w:szCs w:val="22"/>
          <w:u w:val="single"/>
        </w:rPr>
        <w:t>Концепция совершенствования производства</w:t>
      </w:r>
      <w:r w:rsidR="007709E6">
        <w:rPr>
          <w:color w:val="000000"/>
          <w:sz w:val="22"/>
          <w:szCs w:val="22"/>
        </w:rPr>
        <w:t xml:space="preserve"> основана на утверждении о том, что потребитель отдаст предпочтение тем товарам, которые широко распространены и доступны по цене. Следовательно, управление должно быть направлено на совершенствование производства и повышение эффективности распределения. Эта концепция — одна из старейших, взятых на вооружение продавцами.</w:t>
      </w:r>
    </w:p>
    <w:p w14:paraId="135B27C5" w14:textId="77777777" w:rsidR="007709E6" w:rsidRDefault="00F00B70" w:rsidP="000D4063">
      <w:pPr>
        <w:pStyle w:val="a8"/>
        <w:widowControl w:val="0"/>
        <w:jc w:val="both"/>
        <w:rPr>
          <w:color w:val="000000"/>
          <w:sz w:val="22"/>
          <w:szCs w:val="22"/>
        </w:rPr>
      </w:pPr>
      <w:r w:rsidRPr="00F00B70">
        <w:rPr>
          <w:b/>
          <w:i/>
          <w:color w:val="000000"/>
          <w:sz w:val="22"/>
          <w:szCs w:val="22"/>
        </w:rPr>
        <w:t>Концепция совершенствования производства актуальна в двух случаях</w:t>
      </w:r>
      <w:r w:rsidR="007709E6">
        <w:rPr>
          <w:color w:val="000000"/>
          <w:sz w:val="22"/>
          <w:szCs w:val="22"/>
        </w:rPr>
        <w:t xml:space="preserve">. </w:t>
      </w:r>
      <w:r w:rsidRPr="00F00B70">
        <w:rPr>
          <w:b/>
          <w:i/>
          <w:color w:val="000000"/>
          <w:sz w:val="22"/>
          <w:szCs w:val="22"/>
          <w:u w:val="single"/>
        </w:rPr>
        <w:t>Первый</w:t>
      </w:r>
      <w:r w:rsidR="007709E6">
        <w:rPr>
          <w:color w:val="000000"/>
          <w:sz w:val="22"/>
          <w:szCs w:val="22"/>
        </w:rPr>
        <w:t xml:space="preserve"> — </w:t>
      </w:r>
      <w:r w:rsidRPr="00F00B70">
        <w:rPr>
          <w:b/>
          <w:i/>
          <w:color w:val="000000"/>
          <w:sz w:val="22"/>
          <w:szCs w:val="22"/>
        </w:rPr>
        <w:t>когда спрос на товар превышает предложение</w:t>
      </w:r>
      <w:r w:rsidR="007709E6">
        <w:rPr>
          <w:color w:val="000000"/>
          <w:sz w:val="22"/>
          <w:szCs w:val="22"/>
        </w:rPr>
        <w:t xml:space="preserve">. Здесь руководство должно искать способы увеличения объемов производства. </w:t>
      </w:r>
      <w:r w:rsidRPr="00F00B70">
        <w:rPr>
          <w:b/>
          <w:i/>
          <w:color w:val="000000"/>
          <w:sz w:val="22"/>
          <w:szCs w:val="22"/>
          <w:u w:val="single"/>
        </w:rPr>
        <w:t>Второй случай</w:t>
      </w:r>
      <w:r w:rsidR="007709E6">
        <w:rPr>
          <w:color w:val="000000"/>
          <w:sz w:val="22"/>
          <w:szCs w:val="22"/>
        </w:rPr>
        <w:t xml:space="preserve"> — </w:t>
      </w:r>
      <w:r w:rsidRPr="00F00B70">
        <w:rPr>
          <w:b/>
          <w:i/>
          <w:color w:val="000000"/>
          <w:sz w:val="22"/>
          <w:szCs w:val="22"/>
        </w:rPr>
        <w:t>когда себестоимость товара слишком высока и повышение производительности позволяет ее снизить</w:t>
      </w:r>
      <w:r w:rsidR="007709E6">
        <w:rPr>
          <w:color w:val="000000"/>
          <w:sz w:val="22"/>
          <w:szCs w:val="22"/>
        </w:rPr>
        <w:t xml:space="preserve">. </w:t>
      </w:r>
      <w:r w:rsidRPr="00F00B70">
        <w:rPr>
          <w:b/>
          <w:color w:val="000000"/>
          <w:sz w:val="22"/>
          <w:szCs w:val="22"/>
        </w:rPr>
        <w:t>Генри Форд</w:t>
      </w:r>
      <w:r w:rsidR="007709E6">
        <w:rPr>
          <w:color w:val="000000"/>
          <w:sz w:val="22"/>
          <w:szCs w:val="22"/>
        </w:rPr>
        <w:t xml:space="preserve">, </w:t>
      </w:r>
      <w:r w:rsidRPr="00F00B70">
        <w:rPr>
          <w:i/>
          <w:color w:val="000000"/>
          <w:sz w:val="22"/>
          <w:szCs w:val="22"/>
          <w:u w:val="single"/>
        </w:rPr>
        <w:t>например</w:t>
      </w:r>
      <w:r w:rsidR="007709E6">
        <w:rPr>
          <w:color w:val="000000"/>
          <w:sz w:val="22"/>
          <w:szCs w:val="22"/>
        </w:rPr>
        <w:t xml:space="preserve">, </w:t>
      </w:r>
      <w:r w:rsidRPr="00F00B70">
        <w:rPr>
          <w:i/>
          <w:color w:val="000000"/>
          <w:sz w:val="22"/>
          <w:szCs w:val="22"/>
        </w:rPr>
        <w:t xml:space="preserve">стремился довести производство модели «Т» до совершенства — чтобы стоимость автомобиля понизилась и он стал доступен максимальному числу потребителей. </w:t>
      </w:r>
      <w:r w:rsidRPr="00F00B70">
        <w:rPr>
          <w:b/>
          <w:color w:val="000000"/>
          <w:sz w:val="22"/>
          <w:szCs w:val="22"/>
        </w:rPr>
        <w:t>Форд</w:t>
      </w:r>
      <w:r w:rsidR="007709E6">
        <w:rPr>
          <w:color w:val="000000"/>
          <w:sz w:val="22"/>
          <w:szCs w:val="22"/>
        </w:rPr>
        <w:t xml:space="preserve"> </w:t>
      </w:r>
      <w:r w:rsidRPr="00F00B70">
        <w:rPr>
          <w:i/>
          <w:color w:val="000000"/>
          <w:sz w:val="22"/>
          <w:szCs w:val="22"/>
        </w:rPr>
        <w:t>шутил, что может предложить клиентам автомобиль любого цвета, при условии, что он будет черным</w:t>
      </w:r>
      <w:r w:rsidR="007709E6">
        <w:rPr>
          <w:color w:val="000000"/>
          <w:sz w:val="22"/>
          <w:szCs w:val="22"/>
        </w:rPr>
        <w:t>.</w:t>
      </w:r>
    </w:p>
    <w:p w14:paraId="2B115D86" w14:textId="77777777" w:rsidR="00C4187D" w:rsidRDefault="00C4187D" w:rsidP="000D4063">
      <w:pPr>
        <w:pStyle w:val="1"/>
        <w:spacing w:before="0" w:after="0"/>
        <w:rPr>
          <w:color w:val="002060"/>
        </w:rPr>
      </w:pPr>
      <w:bookmarkStart w:id="47" w:name="_Toc210732256"/>
      <w:bookmarkStart w:id="48" w:name="_Toc210732385"/>
      <w:bookmarkStart w:id="49" w:name="_Toc217107985"/>
    </w:p>
    <w:p w14:paraId="543DB6EB" w14:textId="77777777" w:rsidR="007709E6" w:rsidRPr="001342B7" w:rsidRDefault="00F00B70" w:rsidP="000D4063">
      <w:pPr>
        <w:pStyle w:val="1"/>
        <w:spacing w:before="0" w:after="0"/>
        <w:rPr>
          <w:color w:val="003CB4"/>
          <w:sz w:val="22"/>
        </w:rPr>
      </w:pPr>
      <w:r w:rsidRPr="00F00B70">
        <w:rPr>
          <w:color w:val="003CB4"/>
        </w:rPr>
        <w:t>Концепция совершенствования товара</w:t>
      </w:r>
      <w:bookmarkEnd w:id="47"/>
      <w:bookmarkEnd w:id="48"/>
      <w:bookmarkEnd w:id="49"/>
    </w:p>
    <w:p w14:paraId="5E9F3C05" w14:textId="77777777" w:rsidR="007709E6" w:rsidRDefault="007709E6" w:rsidP="000D4063">
      <w:pPr>
        <w:pStyle w:val="a8"/>
        <w:widowControl w:val="0"/>
        <w:jc w:val="both"/>
        <w:rPr>
          <w:color w:val="000000"/>
          <w:sz w:val="22"/>
          <w:szCs w:val="22"/>
        </w:rPr>
      </w:pPr>
      <w:r>
        <w:rPr>
          <w:color w:val="000000"/>
          <w:sz w:val="22"/>
          <w:szCs w:val="22"/>
        </w:rPr>
        <w:t xml:space="preserve">Другой важный подход, который часто используют продавцы, — это </w:t>
      </w:r>
      <w:r w:rsidR="00F00B70" w:rsidRPr="00F00B70">
        <w:rPr>
          <w:b/>
          <w:bCs/>
          <w:i/>
          <w:color w:val="000000"/>
          <w:sz w:val="22"/>
          <w:szCs w:val="22"/>
        </w:rPr>
        <w:t>концепция совершенствования товара</w:t>
      </w:r>
      <w:r>
        <w:rPr>
          <w:color w:val="000000"/>
          <w:sz w:val="22"/>
          <w:szCs w:val="22"/>
        </w:rPr>
        <w:t>. Ее суть состоит в том, что потребитель отдаст предпочтение товару высшего уровня качества, максимальной производительности и с новыми возможностями.</w:t>
      </w:r>
    </w:p>
    <w:p w14:paraId="1DCE862D" w14:textId="77777777" w:rsidR="00F9581F" w:rsidRPr="001C413C" w:rsidRDefault="00F9581F" w:rsidP="000D4063">
      <w:pPr>
        <w:pStyle w:val="a8"/>
        <w:widowControl w:val="0"/>
        <w:jc w:val="both"/>
        <w:rPr>
          <w:i/>
          <w:color w:val="000000"/>
          <w:sz w:val="22"/>
          <w:szCs w:val="22"/>
        </w:rPr>
      </w:pPr>
      <w:r w:rsidRPr="00061883">
        <w:rPr>
          <w:color w:val="000000"/>
          <w:sz w:val="22"/>
          <w:szCs w:val="22"/>
          <w:highlight w:val="yellow"/>
        </w:rPr>
        <w:t>Видеовставка 4.</w:t>
      </w:r>
      <w:r w:rsidR="00D322A5">
        <w:rPr>
          <w:color w:val="000000"/>
          <w:sz w:val="22"/>
          <w:szCs w:val="22"/>
          <w:highlight w:val="yellow"/>
        </w:rPr>
        <w:t xml:space="preserve"> </w:t>
      </w:r>
      <w:r w:rsidR="00F00B70" w:rsidRPr="00F00B70">
        <w:rPr>
          <w:b/>
          <w:i/>
          <w:color w:val="000000"/>
          <w:sz w:val="22"/>
          <w:szCs w:val="22"/>
          <w:highlight w:val="yellow"/>
          <w:u w:val="single"/>
        </w:rPr>
        <w:t>Совет</w:t>
      </w:r>
      <w:r w:rsidRPr="00061883">
        <w:rPr>
          <w:color w:val="000000"/>
          <w:sz w:val="22"/>
          <w:szCs w:val="22"/>
          <w:highlight w:val="yellow"/>
        </w:rPr>
        <w:t xml:space="preserve">. Популярная фраза </w:t>
      </w:r>
      <w:r w:rsidR="00F00B70" w:rsidRPr="00F00B70">
        <w:rPr>
          <w:b/>
          <w:i/>
          <w:color w:val="000000"/>
          <w:sz w:val="22"/>
          <w:szCs w:val="22"/>
          <w:highlight w:val="yellow"/>
        </w:rPr>
        <w:t>«нет предела совершенству»</w:t>
      </w:r>
      <w:r w:rsidRPr="00061883">
        <w:rPr>
          <w:color w:val="000000"/>
          <w:sz w:val="22"/>
          <w:szCs w:val="22"/>
          <w:highlight w:val="yellow"/>
        </w:rPr>
        <w:t>, которую употребляют, чтобы подвигнуть оппонента сделать что-то лучше, совершеннее, оказывается, имеет свое продолжение. Теперь, чтобы ответить на это заявление, в диалоге часто говорят:</w:t>
      </w:r>
      <w:r w:rsidR="00F00B70" w:rsidRPr="00F00B70">
        <w:rPr>
          <w:b/>
          <w:i/>
          <w:color w:val="000000"/>
          <w:sz w:val="22"/>
          <w:szCs w:val="22"/>
          <w:highlight w:val="yellow"/>
        </w:rPr>
        <w:t xml:space="preserve"> «Нет предела совершенству, зато есть предел фантазиям</w:t>
      </w:r>
      <w:r w:rsidRPr="00061883">
        <w:rPr>
          <w:color w:val="000000"/>
          <w:sz w:val="22"/>
          <w:szCs w:val="22"/>
          <w:highlight w:val="yellow"/>
        </w:rPr>
        <w:t xml:space="preserve">». Это применимо и к принципам маркетинга в части разработки товара или услуги. </w:t>
      </w:r>
      <w:r w:rsidR="00F00B70" w:rsidRPr="00F00B70">
        <w:rPr>
          <w:i/>
          <w:color w:val="000000"/>
          <w:sz w:val="22"/>
          <w:szCs w:val="22"/>
          <w:highlight w:val="yellow"/>
        </w:rPr>
        <w:t xml:space="preserve">Так, </w:t>
      </w:r>
      <w:r w:rsidR="00F00B70" w:rsidRPr="00F00B70">
        <w:rPr>
          <w:i/>
          <w:color w:val="000000"/>
          <w:sz w:val="22"/>
          <w:szCs w:val="22"/>
          <w:highlight w:val="yellow"/>
          <w:u w:val="single"/>
        </w:rPr>
        <w:t>например</w:t>
      </w:r>
      <w:r w:rsidR="00F00B70" w:rsidRPr="00F00B70">
        <w:rPr>
          <w:i/>
          <w:color w:val="000000"/>
          <w:sz w:val="22"/>
          <w:szCs w:val="22"/>
          <w:highlight w:val="yellow"/>
        </w:rPr>
        <w:t>, стараясь максимально усовершенствовать Ваш товар, не позволяйте процессу зайти далеко, занимайтесь мониторингом ситуации на рынке, оценивайте спрос на похожие товары конкурентов, следите за модой, иначе Вы не заметите, как пройдет время и Ваш усовершенствованный товар перестанет быть нужным.  Если товар проходит тестирование и отладку, планируйте рекламную кампанию заранее.</w:t>
      </w:r>
    </w:p>
    <w:p w14:paraId="16FE3794" w14:textId="77777777" w:rsidR="00734E80" w:rsidRDefault="00734E80" w:rsidP="000D4063">
      <w:pPr>
        <w:pStyle w:val="a8"/>
        <w:widowControl w:val="0"/>
        <w:jc w:val="both"/>
        <w:rPr>
          <w:color w:val="000000"/>
          <w:sz w:val="22"/>
          <w:szCs w:val="22"/>
        </w:rPr>
      </w:pPr>
      <w:r w:rsidRPr="00734E80">
        <w:rPr>
          <w:color w:val="000000"/>
          <w:sz w:val="22"/>
          <w:szCs w:val="22"/>
          <w:highlight w:val="green"/>
        </w:rPr>
        <w:t>Статичный рисунок для читалки:</w:t>
      </w:r>
    </w:p>
    <w:p w14:paraId="31A6EA54" w14:textId="77777777" w:rsidR="00CE467E" w:rsidRDefault="00734E80">
      <w:pPr>
        <w:pStyle w:val="a8"/>
        <w:widowControl w:val="0"/>
        <w:jc w:val="center"/>
        <w:rPr>
          <w:color w:val="000000"/>
          <w:sz w:val="22"/>
          <w:szCs w:val="22"/>
        </w:rPr>
      </w:pPr>
      <w:commentRangeStart w:id="50"/>
      <w:commentRangeStart w:id="51"/>
      <w:r>
        <w:rPr>
          <w:noProof/>
          <w:color w:val="000000"/>
          <w:sz w:val="22"/>
          <w:szCs w:val="22"/>
        </w:rPr>
        <w:drawing>
          <wp:inline distT="0" distB="0" distL="0" distR="0" wp14:anchorId="6CE0C309" wp14:editId="05A72815">
            <wp:extent cx="2509445" cy="4323326"/>
            <wp:effectExtent l="0" t="0" r="0" b="0"/>
            <wp:docPr id="29" name="Рисунок 1" descr="C:\Users\o_afanasiadi\Desktop\Без имени-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_afanasiadi\Desktop\Без имени-1.jpg"/>
                    <pic:cNvPicPr>
                      <a:picLocks noChangeAspect="1" noChangeArrowheads="1"/>
                    </pic:cNvPicPr>
                  </pic:nvPicPr>
                  <pic:blipFill>
                    <a:blip r:embed="rId28" cstate="print"/>
                    <a:srcRect/>
                    <a:stretch>
                      <a:fillRect/>
                    </a:stretch>
                  </pic:blipFill>
                  <pic:spPr bwMode="auto">
                    <a:xfrm>
                      <a:off x="0" y="0"/>
                      <a:ext cx="2515398" cy="4333583"/>
                    </a:xfrm>
                    <a:prstGeom prst="rect">
                      <a:avLst/>
                    </a:prstGeom>
                    <a:noFill/>
                    <a:ln w="9525">
                      <a:noFill/>
                      <a:miter lim="800000"/>
                      <a:headEnd/>
                      <a:tailEnd/>
                    </a:ln>
                  </pic:spPr>
                </pic:pic>
              </a:graphicData>
            </a:graphic>
          </wp:inline>
        </w:drawing>
      </w:r>
      <w:commentRangeEnd w:id="50"/>
      <w:commentRangeEnd w:id="51"/>
    </w:p>
    <w:p w14:paraId="6B786FE1" w14:textId="77777777" w:rsidR="00CE467E" w:rsidRDefault="001C413C">
      <w:pPr>
        <w:pStyle w:val="a8"/>
        <w:widowControl w:val="0"/>
        <w:jc w:val="center"/>
        <w:rPr>
          <w:color w:val="000000"/>
          <w:sz w:val="22"/>
          <w:szCs w:val="22"/>
        </w:rPr>
      </w:pPr>
      <w:r>
        <w:rPr>
          <w:rStyle w:val="af3"/>
          <w:rFonts w:cs="Times New Roman"/>
        </w:rPr>
        <w:lastRenderedPageBreak/>
        <w:commentReference w:id="50"/>
      </w:r>
      <w:r w:rsidR="00734E80">
        <w:rPr>
          <w:rStyle w:val="af3"/>
          <w:rFonts w:cs="Times New Roman"/>
        </w:rPr>
        <w:commentReference w:id="51"/>
      </w:r>
    </w:p>
    <w:p w14:paraId="06690301" w14:textId="77777777" w:rsidR="00780727" w:rsidRDefault="007709E6" w:rsidP="000D4063">
      <w:pPr>
        <w:pStyle w:val="a8"/>
        <w:widowControl w:val="0"/>
        <w:jc w:val="both"/>
        <w:rPr>
          <w:color w:val="000000"/>
          <w:sz w:val="22"/>
          <w:szCs w:val="22"/>
        </w:rPr>
      </w:pPr>
      <w:r>
        <w:rPr>
          <w:color w:val="000000"/>
          <w:sz w:val="22"/>
          <w:szCs w:val="22"/>
        </w:rPr>
        <w:t>Следовательно, компания должна всю энергию направлять на непрерывное совершенствование своей продукции</w:t>
      </w:r>
      <w:r w:rsidR="00F00B70" w:rsidRPr="00F00B70">
        <w:rPr>
          <w:i/>
          <w:color w:val="000000"/>
          <w:sz w:val="22"/>
          <w:szCs w:val="22"/>
        </w:rPr>
        <w:t xml:space="preserve">. Есть производители уверены в том, что, если им удастся создать идеальную мышеловку, весь мир будет стоять в очереди за их товарами. </w:t>
      </w:r>
      <w:r w:rsidRPr="00065BDC">
        <w:rPr>
          <w:color w:val="000000"/>
          <w:sz w:val="22"/>
          <w:szCs w:val="22"/>
        </w:rPr>
        <w:t>Но практика показывает, что они ошибаются.</w:t>
      </w:r>
      <w:r>
        <w:rPr>
          <w:color w:val="000000"/>
          <w:sz w:val="22"/>
          <w:szCs w:val="22"/>
        </w:rPr>
        <w:t xml:space="preserve"> Возможно, покупателей, действительно, интересуют прогрессивные методы уничтожения грызунов, но кто сказал, что им нужна непременно мышеловка? Может быть, клиенты предпочитают химические препараты или иные средства. Мало того — даже самая лучшая мышеловка не будет продаваться, если ее дизайн, упаковка и цена не покажутся покупателям привлекательными; если эти мышеловки не будут распространяться по самым эффективным каналам; если к ним не привлечь внимания тех людей, которым может понадобиться мышеловка; если не убедить покупателя, что данная мышеловка — лучший товар такого типа. </w:t>
      </w:r>
    </w:p>
    <w:p w14:paraId="05A4DF03" w14:textId="77777777" w:rsidR="005241D7" w:rsidRDefault="005241D7" w:rsidP="000D406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Arial CYR" w:hAnsi="Arial CYR" w:cs="Arial CYR"/>
          <w:color w:val="000000"/>
          <w:szCs w:val="22"/>
          <w:highlight w:val="green"/>
          <w:lang w:eastAsia="en-US"/>
        </w:rPr>
      </w:pPr>
      <w:r>
        <w:rPr>
          <w:rFonts w:ascii="Arial CYR" w:hAnsi="Arial CYR" w:cs="Arial CYR"/>
          <w:color w:val="000000"/>
          <w:szCs w:val="22"/>
          <w:highlight w:val="green"/>
          <w:lang w:eastAsia="en-US"/>
        </w:rPr>
        <w:t xml:space="preserve">Интерактивный рисунок для </w:t>
      </w:r>
      <w:proofErr w:type="spellStart"/>
      <w:r>
        <w:rPr>
          <w:rFonts w:ascii="Arial CYR" w:hAnsi="Arial CYR" w:cs="Arial CYR"/>
          <w:color w:val="000000"/>
          <w:szCs w:val="22"/>
          <w:highlight w:val="green"/>
          <w:lang w:eastAsia="en-US"/>
        </w:rPr>
        <w:t>ibook</w:t>
      </w:r>
      <w:proofErr w:type="spellEnd"/>
      <w:r>
        <w:rPr>
          <w:rFonts w:ascii="Arial CYR" w:hAnsi="Arial CYR" w:cs="Arial CYR"/>
          <w:color w:val="000000"/>
          <w:szCs w:val="22"/>
          <w:highlight w:val="green"/>
          <w:lang w:eastAsia="en-US"/>
        </w:rPr>
        <w:t xml:space="preserve"> (последовательное появление блоков) и статичный рисунок для читалки</w:t>
      </w:r>
    </w:p>
    <w:p w14:paraId="210C188F" w14:textId="77777777" w:rsidR="00780727" w:rsidRDefault="00E76919" w:rsidP="000D4063">
      <w:pPr>
        <w:pStyle w:val="a8"/>
        <w:widowControl w:val="0"/>
        <w:jc w:val="center"/>
        <w:rPr>
          <w:color w:val="000000"/>
          <w:sz w:val="22"/>
          <w:szCs w:val="22"/>
        </w:rPr>
      </w:pPr>
      <w:r>
        <w:rPr>
          <w:noProof/>
          <w:color w:val="000000"/>
          <w:sz w:val="22"/>
          <w:szCs w:val="22"/>
        </w:rPr>
        <w:drawing>
          <wp:inline distT="0" distB="0" distL="0" distR="0" wp14:anchorId="78B9722F" wp14:editId="7D5E7CFE">
            <wp:extent cx="2895600" cy="2222703"/>
            <wp:effectExtent l="0" t="0" r="0" b="0"/>
            <wp:docPr id="1040" name="Рисунок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99541" cy="2225728"/>
                    </a:xfrm>
                    <a:prstGeom prst="rect">
                      <a:avLst/>
                    </a:prstGeom>
                    <a:noFill/>
                  </pic:spPr>
                </pic:pic>
              </a:graphicData>
            </a:graphic>
          </wp:inline>
        </w:drawing>
      </w:r>
    </w:p>
    <w:p w14:paraId="6816EEB4" w14:textId="77777777" w:rsidR="009E192A" w:rsidRDefault="009E192A" w:rsidP="000D4063">
      <w:pPr>
        <w:pStyle w:val="a8"/>
        <w:widowControl w:val="0"/>
        <w:jc w:val="center"/>
        <w:rPr>
          <w:color w:val="000000"/>
          <w:sz w:val="22"/>
          <w:szCs w:val="22"/>
        </w:rPr>
      </w:pPr>
    </w:p>
    <w:p w14:paraId="52D0578A" w14:textId="77777777" w:rsidR="00CE467E" w:rsidRDefault="007709E6">
      <w:pPr>
        <w:pStyle w:val="a8"/>
        <w:widowControl w:val="0"/>
        <w:jc w:val="both"/>
      </w:pPr>
      <w:r>
        <w:rPr>
          <w:color w:val="000000"/>
          <w:sz w:val="22"/>
          <w:szCs w:val="22"/>
        </w:rPr>
        <w:t xml:space="preserve">К сожалению, </w:t>
      </w:r>
      <w:r w:rsidR="00F00B70" w:rsidRPr="00F00B70">
        <w:rPr>
          <w:b/>
          <w:i/>
          <w:color w:val="000000"/>
          <w:szCs w:val="22"/>
        </w:rPr>
        <w:t xml:space="preserve">концепция улучшения товара </w:t>
      </w:r>
      <w:r>
        <w:rPr>
          <w:color w:val="000000"/>
          <w:sz w:val="22"/>
          <w:szCs w:val="22"/>
        </w:rPr>
        <w:t xml:space="preserve">оборачивается порой «маркетинговой близорукостью». </w:t>
      </w:r>
      <w:r w:rsidR="00F00B70" w:rsidRPr="00F00B70">
        <w:rPr>
          <w:i/>
          <w:color w:val="000000"/>
          <w:szCs w:val="22"/>
          <w:u w:val="single"/>
        </w:rPr>
        <w:t>Например</w:t>
      </w:r>
      <w:r w:rsidR="00F00B70" w:rsidRPr="00F00B70">
        <w:rPr>
          <w:i/>
          <w:color w:val="000000"/>
          <w:szCs w:val="22"/>
        </w:rPr>
        <w:t>, железнодорожные компании в свое время пострадали от заблуждения, что потребителю нужны поезда, а не средство передвижения, и не заметили возросшей конкуренции со стороны самолетов, автобусов, грузовых и легковых автомобилей.</w:t>
      </w:r>
      <w:r>
        <w:rPr>
          <w:color w:val="000000"/>
          <w:sz w:val="22"/>
          <w:szCs w:val="22"/>
        </w:rPr>
        <w:t xml:space="preserve"> Производство больших и лучших поездов не приведет к удовлетворению потребительского спроса на перевозки, но развитие нового вида перевозок и расширение предложения помогут этого добиться.</w:t>
      </w:r>
    </w:p>
    <w:p w14:paraId="1DBB3568" w14:textId="77777777" w:rsidR="007709E6" w:rsidRPr="008A2125" w:rsidRDefault="00F00B70" w:rsidP="000D4063">
      <w:pPr>
        <w:rPr>
          <w:rFonts w:cs="Arial"/>
          <w:b/>
          <w:bCs/>
          <w:color w:val="000000" w:themeColor="text1"/>
          <w:sz w:val="28"/>
          <w:szCs w:val="30"/>
        </w:rPr>
      </w:pPr>
      <w:bookmarkStart w:id="52" w:name="_Toc210732257"/>
      <w:bookmarkStart w:id="53" w:name="_Toc210732386"/>
      <w:bookmarkStart w:id="54" w:name="_Toc217107986"/>
      <w:r w:rsidRPr="00F00B70">
        <w:rPr>
          <w:rStyle w:val="10"/>
          <w:rFonts w:eastAsia="Calibri"/>
          <w:color w:val="000000" w:themeColor="text1"/>
          <w:sz w:val="22"/>
        </w:rPr>
        <w:t xml:space="preserve">Концепция интенсификации </w:t>
      </w:r>
      <w:r w:rsidRPr="00F00B70">
        <w:rPr>
          <w:rStyle w:val="10"/>
          <w:rFonts w:eastAsia="Calibri"/>
          <w:color w:val="000000" w:themeColor="text1"/>
          <w:sz w:val="22"/>
          <w:szCs w:val="24"/>
        </w:rPr>
        <w:t>коммерческих</w:t>
      </w:r>
      <w:bookmarkEnd w:id="52"/>
      <w:bookmarkEnd w:id="53"/>
      <w:bookmarkEnd w:id="54"/>
      <w:r w:rsidRPr="00F00B70">
        <w:rPr>
          <w:rFonts w:cs="Arial"/>
          <w:b/>
          <w:bCs/>
          <w:color w:val="000000" w:themeColor="text1"/>
        </w:rPr>
        <w:t xml:space="preserve"> </w:t>
      </w:r>
      <w:r w:rsidRPr="00F00B70">
        <w:rPr>
          <w:rStyle w:val="10"/>
          <w:color w:val="000000" w:themeColor="text1"/>
          <w:sz w:val="22"/>
          <w:szCs w:val="24"/>
        </w:rPr>
        <w:t>усилий</w:t>
      </w:r>
    </w:p>
    <w:p w14:paraId="31FC9C51" w14:textId="77777777" w:rsidR="007709E6" w:rsidRDefault="007709E6" w:rsidP="000D4063">
      <w:pPr>
        <w:pStyle w:val="a8"/>
        <w:widowControl w:val="0"/>
        <w:jc w:val="both"/>
        <w:rPr>
          <w:color w:val="000000"/>
          <w:sz w:val="22"/>
          <w:szCs w:val="22"/>
        </w:rPr>
      </w:pPr>
      <w:r>
        <w:rPr>
          <w:color w:val="000000"/>
          <w:sz w:val="22"/>
          <w:szCs w:val="22"/>
        </w:rPr>
        <w:t xml:space="preserve">Многие компании следуют </w:t>
      </w:r>
      <w:r w:rsidR="00F00B70" w:rsidRPr="00F00B70">
        <w:rPr>
          <w:b/>
          <w:bCs/>
          <w:i/>
          <w:color w:val="000000"/>
          <w:sz w:val="22"/>
          <w:szCs w:val="22"/>
        </w:rPr>
        <w:t>концепции интенсификации коммерческих усилий</w:t>
      </w:r>
      <w:r>
        <w:rPr>
          <w:color w:val="000000"/>
          <w:sz w:val="22"/>
          <w:szCs w:val="22"/>
        </w:rPr>
        <w:t xml:space="preserve">. В ее основе лежит представление о том, что потребители не будут покупать товар, производимый данной компанией, если не предпринять специальных мер по </w:t>
      </w:r>
      <w:r>
        <w:rPr>
          <w:color w:val="000000"/>
          <w:sz w:val="22"/>
          <w:szCs w:val="22"/>
        </w:rPr>
        <w:lastRenderedPageBreak/>
        <w:t>продвижению товара на рынок и широкомасштабной продаже. Чаще всего эта концепция применяется в отношении так называемых товаров пассивного спроса, о покупке которых покупатель вряд ли задумывается (</w:t>
      </w:r>
      <w:r w:rsidR="00F00B70" w:rsidRPr="00F00B70">
        <w:rPr>
          <w:i/>
          <w:color w:val="000000"/>
          <w:sz w:val="22"/>
          <w:szCs w:val="22"/>
          <w:u w:val="single"/>
        </w:rPr>
        <w:t>например</w:t>
      </w:r>
      <w:r w:rsidR="00F00B70" w:rsidRPr="00F00B70">
        <w:rPr>
          <w:i/>
          <w:color w:val="000000"/>
          <w:sz w:val="22"/>
          <w:szCs w:val="22"/>
        </w:rPr>
        <w:t>, энциклопедия или страховка</w:t>
      </w:r>
      <w:r>
        <w:rPr>
          <w:color w:val="000000"/>
          <w:sz w:val="22"/>
          <w:szCs w:val="22"/>
        </w:rPr>
        <w:t>). В этой ситуации продающая сторона должна точно определить круг потенциальных покупателей и разъяснить им преимущества своего продукта.</w:t>
      </w:r>
    </w:p>
    <w:p w14:paraId="4305987B" w14:textId="77777777" w:rsidR="007709E6" w:rsidRDefault="00F00B70" w:rsidP="000D4063">
      <w:pPr>
        <w:pStyle w:val="a8"/>
        <w:widowControl w:val="0"/>
        <w:jc w:val="both"/>
        <w:rPr>
          <w:color w:val="000000"/>
          <w:sz w:val="22"/>
          <w:szCs w:val="22"/>
        </w:rPr>
      </w:pPr>
      <w:r w:rsidRPr="00F00B70">
        <w:rPr>
          <w:b/>
          <w:i/>
          <w:color w:val="000000"/>
          <w:sz w:val="22"/>
          <w:szCs w:val="22"/>
        </w:rPr>
        <w:t>Концепция интенсификации коммерческих усилий</w:t>
      </w:r>
      <w:r w:rsidR="007709E6">
        <w:rPr>
          <w:color w:val="000000"/>
          <w:sz w:val="22"/>
          <w:szCs w:val="22"/>
        </w:rPr>
        <w:t xml:space="preserve"> практикуется также в некоммерческой сфере. </w:t>
      </w:r>
      <w:r w:rsidRPr="00F00B70">
        <w:rPr>
          <w:i/>
          <w:color w:val="000000"/>
          <w:sz w:val="22"/>
          <w:szCs w:val="22"/>
        </w:rPr>
        <w:t xml:space="preserve">Политическая партия, </w:t>
      </w:r>
      <w:r w:rsidRPr="00F00B70">
        <w:rPr>
          <w:i/>
          <w:color w:val="000000"/>
          <w:sz w:val="22"/>
          <w:szCs w:val="22"/>
          <w:u w:val="single"/>
        </w:rPr>
        <w:t>например</w:t>
      </w:r>
      <w:r w:rsidRPr="00F00B70">
        <w:rPr>
          <w:i/>
          <w:color w:val="000000"/>
          <w:sz w:val="22"/>
          <w:szCs w:val="22"/>
        </w:rPr>
        <w:t>, энергично «продает» избирателям своего кандидата как профессионала, который лучше других справится с существующими проблемами. Кандидат работает в своем избирательном округе от зари до зари – пожимает руки, целует детей, встречается с представителями организаций, финансирующих избирательную кампанию, и произносит убедительные речи. Огромные деньги расходуются на теле-, радио- и почтовую рекламу и предвыборные плакаты.</w:t>
      </w:r>
      <w:r w:rsidR="007709E6">
        <w:rPr>
          <w:color w:val="000000"/>
          <w:sz w:val="22"/>
          <w:szCs w:val="22"/>
        </w:rPr>
        <w:t xml:space="preserve"> Недостатки кандидатов утаиваются от публики, потому что целью здесь, как и в любой продаже, является совершение сделки, а последующее удовлетворение или неудовлетворение общественности политиков не беспокоит.</w:t>
      </w:r>
    </w:p>
    <w:p w14:paraId="48B78458" w14:textId="77777777" w:rsidR="008D4FE6" w:rsidRDefault="00F00B70" w:rsidP="000D4063">
      <w:pPr>
        <w:pStyle w:val="a8"/>
        <w:widowControl w:val="0"/>
        <w:jc w:val="both"/>
        <w:rPr>
          <w:color w:val="000000"/>
          <w:sz w:val="22"/>
          <w:szCs w:val="22"/>
        </w:rPr>
      </w:pPr>
      <w:r w:rsidRPr="00F00B70">
        <w:rPr>
          <w:b/>
          <w:i/>
          <w:color w:val="000000"/>
          <w:sz w:val="22"/>
          <w:szCs w:val="22"/>
        </w:rPr>
        <w:t xml:space="preserve">Многие компании прибегают к </w:t>
      </w:r>
      <w:r w:rsidRPr="00F00B70">
        <w:rPr>
          <w:b/>
          <w:i/>
          <w:color w:val="000000"/>
          <w:sz w:val="22"/>
          <w:szCs w:val="22"/>
          <w:u w:val="single"/>
        </w:rPr>
        <w:t>концепции интенсификации коммерческих усилий</w:t>
      </w:r>
      <w:r w:rsidRPr="00F00B70">
        <w:rPr>
          <w:b/>
          <w:i/>
          <w:color w:val="000000"/>
          <w:sz w:val="22"/>
          <w:szCs w:val="22"/>
        </w:rPr>
        <w:t xml:space="preserve"> в периоды перепроизводства.</w:t>
      </w:r>
      <w:r w:rsidR="007709E6">
        <w:rPr>
          <w:color w:val="000000"/>
          <w:sz w:val="22"/>
          <w:szCs w:val="22"/>
        </w:rPr>
        <w:t xml:space="preserve"> Их </w:t>
      </w:r>
      <w:r w:rsidRPr="00F00B70">
        <w:rPr>
          <w:b/>
          <w:i/>
          <w:color w:val="000000"/>
          <w:sz w:val="22"/>
          <w:szCs w:val="22"/>
          <w:u w:val="single"/>
        </w:rPr>
        <w:t>цель</w:t>
      </w:r>
      <w:r w:rsidRPr="00F00B70">
        <w:rPr>
          <w:b/>
          <w:i/>
          <w:color w:val="000000"/>
          <w:sz w:val="22"/>
          <w:szCs w:val="22"/>
        </w:rPr>
        <w:t xml:space="preserve"> — продать то, что у них есть, а не производить то, что требуется на рынке</w:t>
      </w:r>
      <w:r w:rsidR="007709E6">
        <w:rPr>
          <w:color w:val="000000"/>
          <w:sz w:val="22"/>
          <w:szCs w:val="22"/>
        </w:rPr>
        <w:t xml:space="preserve">. Естественно, маркетинг, основанный на стратегии агрессивной продажи, связан с большим риском. Он нацелен исключительно на сами продажи, а не на создание длительных выгодных отношений с клиентами. </w:t>
      </w:r>
    </w:p>
    <w:p w14:paraId="435CFFC2" w14:textId="77777777" w:rsidR="005241D7" w:rsidRDefault="005241D7" w:rsidP="000D406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Arial CYR" w:hAnsi="Arial CYR" w:cs="Arial CYR"/>
          <w:color w:val="000000"/>
          <w:szCs w:val="22"/>
          <w:highlight w:val="green"/>
          <w:lang w:eastAsia="en-US"/>
        </w:rPr>
      </w:pPr>
      <w:r>
        <w:rPr>
          <w:rFonts w:ascii="Arial CYR" w:hAnsi="Arial CYR" w:cs="Arial CYR"/>
          <w:color w:val="000000"/>
          <w:szCs w:val="22"/>
          <w:highlight w:val="green"/>
          <w:lang w:eastAsia="en-US"/>
        </w:rPr>
        <w:t xml:space="preserve">Интерактивный рисунок для </w:t>
      </w:r>
      <w:proofErr w:type="spellStart"/>
      <w:r>
        <w:rPr>
          <w:rFonts w:ascii="Arial CYR" w:hAnsi="Arial CYR" w:cs="Arial CYR"/>
          <w:color w:val="000000"/>
          <w:szCs w:val="22"/>
          <w:highlight w:val="green"/>
          <w:lang w:eastAsia="en-US"/>
        </w:rPr>
        <w:t>ibook</w:t>
      </w:r>
      <w:proofErr w:type="spellEnd"/>
      <w:r>
        <w:rPr>
          <w:rFonts w:ascii="Arial CYR" w:hAnsi="Arial CYR" w:cs="Arial CYR"/>
          <w:color w:val="000000"/>
          <w:szCs w:val="22"/>
          <w:highlight w:val="green"/>
          <w:lang w:eastAsia="en-US"/>
        </w:rPr>
        <w:t xml:space="preserve"> (последовательное появление блоков) и статичный рисунок для читалки</w:t>
      </w:r>
    </w:p>
    <w:p w14:paraId="61CC7C82" w14:textId="77777777" w:rsidR="008D4FE6" w:rsidRDefault="00E76919" w:rsidP="000D4063">
      <w:pPr>
        <w:pStyle w:val="a8"/>
        <w:widowControl w:val="0"/>
        <w:jc w:val="center"/>
        <w:rPr>
          <w:color w:val="000000"/>
          <w:sz w:val="22"/>
          <w:szCs w:val="22"/>
        </w:rPr>
      </w:pPr>
      <w:r>
        <w:rPr>
          <w:noProof/>
          <w:color w:val="000000"/>
          <w:sz w:val="22"/>
          <w:szCs w:val="22"/>
        </w:rPr>
        <w:drawing>
          <wp:inline distT="0" distB="0" distL="0" distR="0" wp14:anchorId="2CEE094C" wp14:editId="42E7672D">
            <wp:extent cx="3482975" cy="2301472"/>
            <wp:effectExtent l="0" t="0" r="0" b="0"/>
            <wp:docPr id="1041" name="Рисунок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85854" cy="2303374"/>
                    </a:xfrm>
                    <a:prstGeom prst="rect">
                      <a:avLst/>
                    </a:prstGeom>
                    <a:noFill/>
                  </pic:spPr>
                </pic:pic>
              </a:graphicData>
            </a:graphic>
          </wp:inline>
        </w:drawing>
      </w:r>
    </w:p>
    <w:p w14:paraId="7CD1688E" w14:textId="77777777" w:rsidR="00A06836" w:rsidRDefault="00A06836" w:rsidP="000D4063">
      <w:pPr>
        <w:pStyle w:val="a8"/>
        <w:widowControl w:val="0"/>
        <w:jc w:val="center"/>
        <w:rPr>
          <w:color w:val="000000"/>
          <w:sz w:val="22"/>
          <w:szCs w:val="22"/>
        </w:rPr>
      </w:pPr>
    </w:p>
    <w:p w14:paraId="08A50DEB" w14:textId="77777777" w:rsidR="007709E6" w:rsidRDefault="007709E6" w:rsidP="000D4063">
      <w:pPr>
        <w:pStyle w:val="a8"/>
        <w:widowControl w:val="0"/>
        <w:jc w:val="both"/>
        <w:rPr>
          <w:color w:val="000000"/>
          <w:sz w:val="22"/>
          <w:szCs w:val="22"/>
        </w:rPr>
      </w:pPr>
      <w:r>
        <w:rPr>
          <w:color w:val="000000"/>
          <w:sz w:val="22"/>
          <w:szCs w:val="22"/>
        </w:rPr>
        <w:t xml:space="preserve">Он предполагает, что покупатели, которые согласились на покупку товара, будут им довольны. А если нет, то со временем забудут чувство разочарования и снова купят товар этой фирмы. Такие предположения относительно покупателей, разумеется, не оправдываются. </w:t>
      </w:r>
      <w:r w:rsidR="00F00B70" w:rsidRPr="00F00B70">
        <w:rPr>
          <w:b/>
          <w:i/>
          <w:color w:val="000000"/>
          <w:sz w:val="22"/>
          <w:szCs w:val="22"/>
        </w:rPr>
        <w:t xml:space="preserve">Большинство исследований показывает, что покупатель не </w:t>
      </w:r>
      <w:r w:rsidR="00F00B70" w:rsidRPr="00F00B70">
        <w:rPr>
          <w:b/>
          <w:i/>
          <w:color w:val="000000"/>
          <w:sz w:val="22"/>
          <w:szCs w:val="22"/>
        </w:rPr>
        <w:lastRenderedPageBreak/>
        <w:t>станет снова покупать товар, которым он остался недоволен</w:t>
      </w:r>
      <w:r>
        <w:rPr>
          <w:color w:val="000000"/>
          <w:sz w:val="22"/>
          <w:szCs w:val="22"/>
        </w:rPr>
        <w:t>. Что еще хуже, удовлетворенный покупатель в среднем рассказывает о товаре, который ему понравился, трем своим знакомым, а неудовлетворенный — делится своим разочарованием в среднем с десятью.</w:t>
      </w:r>
    </w:p>
    <w:p w14:paraId="3F13AD70" w14:textId="77777777" w:rsidR="00C4187D" w:rsidRDefault="00C4187D" w:rsidP="000D4063">
      <w:pPr>
        <w:pStyle w:val="a8"/>
        <w:widowControl w:val="0"/>
        <w:jc w:val="both"/>
        <w:rPr>
          <w:color w:val="000000"/>
          <w:sz w:val="22"/>
          <w:szCs w:val="22"/>
        </w:rPr>
      </w:pPr>
    </w:p>
    <w:p w14:paraId="70F17CF3" w14:textId="77777777" w:rsidR="007709E6" w:rsidRPr="001342B7" w:rsidRDefault="00F00B70" w:rsidP="000D4063">
      <w:pPr>
        <w:pStyle w:val="1"/>
        <w:spacing w:before="0" w:after="0"/>
        <w:rPr>
          <w:color w:val="003CB4"/>
        </w:rPr>
      </w:pPr>
      <w:bookmarkStart w:id="55" w:name="_Toc210732258"/>
      <w:bookmarkStart w:id="56" w:name="_Toc210732387"/>
      <w:bookmarkStart w:id="57" w:name="_Toc217107987"/>
      <w:r w:rsidRPr="00F00B70">
        <w:rPr>
          <w:color w:val="003CB4"/>
        </w:rPr>
        <w:t>Концепция маркетинга</w:t>
      </w:r>
      <w:bookmarkEnd w:id="55"/>
      <w:bookmarkEnd w:id="56"/>
      <w:bookmarkEnd w:id="57"/>
    </w:p>
    <w:p w14:paraId="7B535941" w14:textId="77777777" w:rsidR="007709E6" w:rsidRDefault="00F00B70" w:rsidP="000D4063">
      <w:pPr>
        <w:pStyle w:val="a8"/>
        <w:widowControl w:val="0"/>
        <w:jc w:val="both"/>
        <w:rPr>
          <w:color w:val="000000"/>
          <w:sz w:val="22"/>
          <w:szCs w:val="22"/>
        </w:rPr>
      </w:pPr>
      <w:r w:rsidRPr="00F00B70">
        <w:rPr>
          <w:b/>
          <w:i/>
          <w:color w:val="000000"/>
          <w:sz w:val="22"/>
          <w:szCs w:val="22"/>
        </w:rPr>
        <w:t>Концепция маркетинга</w:t>
      </w:r>
      <w:r w:rsidR="007709E6">
        <w:rPr>
          <w:color w:val="000000"/>
          <w:sz w:val="22"/>
          <w:szCs w:val="22"/>
        </w:rPr>
        <w:t xml:space="preserve"> предполагает, что достижение компанией своих целей зависит от определения нужд и запросов целевых рынков, а также от более эффективного, по сравнению с компаниями-конкурентами, удовлетворения потребителей. Как ни странно, но этот подход только недавно стал использоваться в предпринимательской практике.</w:t>
      </w:r>
    </w:p>
    <w:p w14:paraId="479410DE" w14:textId="77777777" w:rsidR="00CB09B4" w:rsidRDefault="00E76919" w:rsidP="000D4063">
      <w:pPr>
        <w:pStyle w:val="a8"/>
        <w:widowControl w:val="0"/>
        <w:jc w:val="center"/>
        <w:rPr>
          <w:color w:val="000000"/>
          <w:sz w:val="22"/>
          <w:szCs w:val="22"/>
        </w:rPr>
      </w:pPr>
      <w:r>
        <w:rPr>
          <w:noProof/>
          <w:color w:val="000000"/>
          <w:sz w:val="22"/>
          <w:szCs w:val="22"/>
        </w:rPr>
        <w:drawing>
          <wp:inline distT="0" distB="0" distL="0" distR="0" wp14:anchorId="426DF686" wp14:editId="0F974FF8">
            <wp:extent cx="3510493" cy="2319655"/>
            <wp:effectExtent l="0" t="0" r="0" b="0"/>
            <wp:docPr id="1046" name="Рисунок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20517" cy="2326278"/>
                    </a:xfrm>
                    <a:prstGeom prst="rect">
                      <a:avLst/>
                    </a:prstGeom>
                    <a:noFill/>
                  </pic:spPr>
                </pic:pic>
              </a:graphicData>
            </a:graphic>
          </wp:inline>
        </w:drawing>
      </w:r>
    </w:p>
    <w:p w14:paraId="1657F10A" w14:textId="77777777" w:rsidR="005241D7" w:rsidRDefault="005241D7" w:rsidP="000D406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Arial CYR" w:hAnsi="Arial CYR" w:cs="Arial CYR"/>
          <w:color w:val="000000"/>
          <w:szCs w:val="22"/>
          <w:highlight w:val="green"/>
          <w:lang w:eastAsia="en-US"/>
        </w:rPr>
      </w:pPr>
      <w:r>
        <w:rPr>
          <w:rFonts w:ascii="Arial CYR" w:hAnsi="Arial CYR" w:cs="Arial CYR"/>
          <w:color w:val="000000"/>
          <w:szCs w:val="22"/>
          <w:highlight w:val="green"/>
          <w:lang w:eastAsia="en-US"/>
        </w:rPr>
        <w:t xml:space="preserve">Интерактивный рисунок для </w:t>
      </w:r>
      <w:proofErr w:type="spellStart"/>
      <w:r>
        <w:rPr>
          <w:rFonts w:ascii="Arial CYR" w:hAnsi="Arial CYR" w:cs="Arial CYR"/>
          <w:color w:val="000000"/>
          <w:szCs w:val="22"/>
          <w:highlight w:val="green"/>
          <w:lang w:eastAsia="en-US"/>
        </w:rPr>
        <w:t>ibook</w:t>
      </w:r>
      <w:proofErr w:type="spellEnd"/>
      <w:r>
        <w:rPr>
          <w:rFonts w:ascii="Arial CYR" w:hAnsi="Arial CYR" w:cs="Arial CYR"/>
          <w:color w:val="000000"/>
          <w:szCs w:val="22"/>
          <w:highlight w:val="green"/>
          <w:lang w:eastAsia="en-US"/>
        </w:rPr>
        <w:t xml:space="preserve"> (последовательное появление блоков) и статичный рисунок для читалки</w:t>
      </w:r>
    </w:p>
    <w:p w14:paraId="46C6BEAF" w14:textId="77777777" w:rsidR="00A06836" w:rsidRDefault="00A06836" w:rsidP="000D406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Arial CYR" w:hAnsi="Arial CYR" w:cs="Arial CYR"/>
          <w:color w:val="000000"/>
          <w:szCs w:val="22"/>
          <w:highlight w:val="green"/>
          <w:lang w:eastAsia="en-US"/>
        </w:rPr>
      </w:pPr>
    </w:p>
    <w:p w14:paraId="518E264D" w14:textId="77777777" w:rsidR="007709E6" w:rsidRDefault="007709E6" w:rsidP="000D4063">
      <w:pPr>
        <w:pStyle w:val="a8"/>
        <w:widowControl w:val="0"/>
        <w:jc w:val="both"/>
        <w:rPr>
          <w:color w:val="000000"/>
          <w:sz w:val="22"/>
          <w:szCs w:val="22"/>
        </w:rPr>
      </w:pPr>
      <w:r>
        <w:rPr>
          <w:color w:val="000000"/>
          <w:sz w:val="22"/>
          <w:szCs w:val="22"/>
        </w:rPr>
        <w:t xml:space="preserve">Она отталкивается от четкого определения рынков сбыта, ориентируется на нужды потребителя, координирует все виды маркетинговой деятельности, направленной на удовлетворение потребителя, и извлекает прибыль из создания долговременных отношений с потребителем. </w:t>
      </w:r>
      <w:r w:rsidR="00F00B70" w:rsidRPr="00F00B70">
        <w:rPr>
          <w:b/>
          <w:i/>
          <w:color w:val="000000"/>
          <w:sz w:val="22"/>
          <w:szCs w:val="22"/>
        </w:rPr>
        <w:t>Концепция маркетинга</w:t>
      </w:r>
      <w:r>
        <w:rPr>
          <w:color w:val="000000"/>
          <w:sz w:val="22"/>
          <w:szCs w:val="22"/>
        </w:rPr>
        <w:t xml:space="preserve"> позволяет компаниям производить то, что требуется потребителю, сочетая удовлетворение клиентов с получением прибыли.</w:t>
      </w:r>
    </w:p>
    <w:p w14:paraId="556032EF" w14:textId="77777777" w:rsidR="008D4FE6" w:rsidRDefault="00F00B70" w:rsidP="000D4063">
      <w:pPr>
        <w:pStyle w:val="a8"/>
        <w:widowControl w:val="0"/>
        <w:jc w:val="both"/>
        <w:rPr>
          <w:color w:val="000000"/>
          <w:sz w:val="22"/>
          <w:szCs w:val="22"/>
        </w:rPr>
      </w:pPr>
      <w:r w:rsidRPr="00F00B70">
        <w:rPr>
          <w:b/>
          <w:i/>
          <w:color w:val="000000"/>
          <w:sz w:val="22"/>
          <w:szCs w:val="22"/>
        </w:rPr>
        <w:t>Концепцию маркетинга</w:t>
      </w:r>
      <w:r w:rsidR="007709E6">
        <w:rPr>
          <w:color w:val="000000"/>
          <w:sz w:val="22"/>
          <w:szCs w:val="22"/>
        </w:rPr>
        <w:t xml:space="preserve"> часто путают с концепцией интенсификации коммерческих усилий. </w:t>
      </w:r>
      <w:r w:rsidRPr="00F00B70">
        <w:rPr>
          <w:i/>
          <w:color w:val="000000"/>
          <w:sz w:val="22"/>
          <w:szCs w:val="22"/>
        </w:rPr>
        <w:t>Концепция интенсификации продажи</w:t>
      </w:r>
      <w:r w:rsidR="007709E6">
        <w:rPr>
          <w:color w:val="000000"/>
          <w:sz w:val="22"/>
          <w:szCs w:val="22"/>
        </w:rPr>
        <w:t xml:space="preserve"> заключает в себе подход «изнутри — наружу». Она отталкивается от интересов производства, ориентируется на уже имеющиеся товары и требует агрессивных методов продажи в сочетании с активным продвижением товара на рынок с целью заключения выгодных сделок. Деятельность компании при этом сводится к завоеванию потребителя — к заключению единовременных, сиюминутных сделок; при этом продавец не интересуется тем, кто и почему приобретает его товар. </w:t>
      </w:r>
      <w:r w:rsidRPr="00F00B70">
        <w:rPr>
          <w:b/>
          <w:i/>
          <w:color w:val="000000"/>
          <w:sz w:val="22"/>
          <w:szCs w:val="22"/>
          <w:u w:val="single"/>
        </w:rPr>
        <w:t>Концепция маркетинга</w:t>
      </w:r>
      <w:r w:rsidR="007709E6">
        <w:rPr>
          <w:color w:val="000000"/>
          <w:sz w:val="22"/>
          <w:szCs w:val="22"/>
        </w:rPr>
        <w:t xml:space="preserve">, напротив, </w:t>
      </w:r>
      <w:r w:rsidRPr="00F00B70">
        <w:rPr>
          <w:b/>
          <w:i/>
          <w:color w:val="000000"/>
          <w:sz w:val="22"/>
          <w:szCs w:val="22"/>
        </w:rPr>
        <w:t xml:space="preserve">использует подход </w:t>
      </w:r>
      <w:r w:rsidRPr="00F00B70">
        <w:rPr>
          <w:b/>
          <w:i/>
          <w:color w:val="000000"/>
          <w:sz w:val="22"/>
          <w:szCs w:val="22"/>
        </w:rPr>
        <w:lastRenderedPageBreak/>
        <w:t>снаружи вовнутрь</w:t>
      </w:r>
      <w:r w:rsidR="007709E6">
        <w:rPr>
          <w:color w:val="000000"/>
          <w:sz w:val="22"/>
          <w:szCs w:val="22"/>
        </w:rPr>
        <w:t xml:space="preserve">. </w:t>
      </w:r>
      <w:r w:rsidRPr="00F00B70">
        <w:rPr>
          <w:b/>
          <w:i/>
          <w:color w:val="000000"/>
          <w:sz w:val="22"/>
          <w:szCs w:val="22"/>
        </w:rPr>
        <w:t>Она отталкивается от четкого определения рынков сбыта, ориентируется на нужды потребителя, координирует все виды маркетинговой деятельности, направленной на удовлетворение потребителя, и извлекает прибыль из создания долговременных отношений с потребителем</w:t>
      </w:r>
      <w:r w:rsidR="007709E6">
        <w:rPr>
          <w:color w:val="000000"/>
          <w:sz w:val="22"/>
          <w:szCs w:val="22"/>
        </w:rPr>
        <w:t>.</w:t>
      </w:r>
    </w:p>
    <w:p w14:paraId="668EE84B" w14:textId="77777777" w:rsidR="008A71E6" w:rsidRPr="008D2DF9" w:rsidRDefault="008A71E6" w:rsidP="000D4063">
      <w:pPr>
        <w:pStyle w:val="a8"/>
        <w:widowControl w:val="0"/>
        <w:jc w:val="both"/>
        <w:rPr>
          <w:i/>
          <w:color w:val="000000"/>
          <w:sz w:val="22"/>
          <w:szCs w:val="22"/>
          <w:highlight w:val="yellow"/>
        </w:rPr>
      </w:pPr>
      <w:r w:rsidRPr="008A71E6">
        <w:rPr>
          <w:color w:val="000000"/>
          <w:sz w:val="22"/>
          <w:szCs w:val="22"/>
          <w:highlight w:val="yellow"/>
        </w:rPr>
        <w:t xml:space="preserve">Видеовставка 5. </w:t>
      </w:r>
      <w:r w:rsidR="00F00B70" w:rsidRPr="00F00B70">
        <w:rPr>
          <w:b/>
          <w:i/>
          <w:color w:val="000000"/>
          <w:sz w:val="22"/>
          <w:szCs w:val="22"/>
          <w:highlight w:val="yellow"/>
          <w:u w:val="single"/>
        </w:rPr>
        <w:t>Пример</w:t>
      </w:r>
      <w:r w:rsidRPr="008A71E6">
        <w:rPr>
          <w:color w:val="000000"/>
          <w:sz w:val="22"/>
          <w:szCs w:val="22"/>
          <w:highlight w:val="yellow"/>
        </w:rPr>
        <w:t xml:space="preserve">. </w:t>
      </w:r>
      <w:r w:rsidR="00F00B70" w:rsidRPr="00F00B70">
        <w:rPr>
          <w:i/>
          <w:color w:val="000000"/>
          <w:sz w:val="22"/>
          <w:szCs w:val="22"/>
          <w:highlight w:val="yellow"/>
        </w:rPr>
        <w:t>Пример агрессивных методов продажи в сочетании с активным продвижением услуг на рынок в период банковского кризиса 2008 года демонстрировал «Альфа-Банк».</w:t>
      </w:r>
      <w:r w:rsidR="008D2DF9">
        <w:rPr>
          <w:i/>
          <w:color w:val="000000"/>
          <w:sz w:val="22"/>
          <w:szCs w:val="22"/>
          <w:highlight w:val="yellow"/>
        </w:rPr>
        <w:t xml:space="preserve"> </w:t>
      </w:r>
      <w:r w:rsidR="00F00B70" w:rsidRPr="00F00B70">
        <w:rPr>
          <w:i/>
          <w:color w:val="000000"/>
          <w:sz w:val="22"/>
          <w:szCs w:val="22"/>
          <w:highlight w:val="yellow"/>
        </w:rPr>
        <w:t>Большой ценностью в период отсутствия ликвидности обладал каждый контакт с потенциальным клиентом, в том числе с физическими лицами. Специалисты по продажам кредитных продуктов совершали звонки на мобильные телефоны физическим лицам, когда</w:t>
      </w:r>
      <w:r w:rsidR="005E1809">
        <w:rPr>
          <w:i/>
          <w:color w:val="000000"/>
          <w:sz w:val="22"/>
          <w:szCs w:val="22"/>
          <w:highlight w:val="yellow"/>
        </w:rPr>
        <w:t>-</w:t>
      </w:r>
      <w:r w:rsidR="00F00B70" w:rsidRPr="00F00B70">
        <w:rPr>
          <w:i/>
          <w:color w:val="000000"/>
          <w:sz w:val="22"/>
          <w:szCs w:val="22"/>
          <w:highlight w:val="yellow"/>
        </w:rPr>
        <w:t>либо оформлявшим ипотеку или потребительский кредит в банке, и предлагали им открыть вклад в любой валюте в «Альфа-Банке». Таким образом, по крупицам собиралась банковская ликвидность.</w:t>
      </w:r>
    </w:p>
    <w:p w14:paraId="13726D8D" w14:textId="77777777" w:rsidR="00734CE5" w:rsidRDefault="00734CE5" w:rsidP="000D4063">
      <w:pPr>
        <w:pStyle w:val="a8"/>
        <w:widowControl w:val="0"/>
        <w:jc w:val="both"/>
        <w:rPr>
          <w:color w:val="000000"/>
          <w:sz w:val="22"/>
          <w:szCs w:val="22"/>
          <w:highlight w:val="green"/>
        </w:rPr>
      </w:pPr>
      <w:r w:rsidRPr="00734CE5">
        <w:rPr>
          <w:color w:val="000000"/>
          <w:sz w:val="22"/>
          <w:szCs w:val="22"/>
          <w:highlight w:val="green"/>
        </w:rPr>
        <w:t>Статичный рисунок для читалки:</w:t>
      </w:r>
    </w:p>
    <w:p w14:paraId="27E167B5" w14:textId="77777777" w:rsidR="00CE467E" w:rsidRDefault="00734CE5">
      <w:pPr>
        <w:pStyle w:val="a8"/>
        <w:widowControl w:val="0"/>
        <w:jc w:val="center"/>
        <w:rPr>
          <w:color w:val="000000"/>
          <w:sz w:val="22"/>
          <w:szCs w:val="22"/>
          <w:highlight w:val="green"/>
        </w:rPr>
      </w:pPr>
      <w:commentRangeStart w:id="58"/>
      <w:commentRangeStart w:id="59"/>
      <w:r>
        <w:rPr>
          <w:noProof/>
          <w:color w:val="000000"/>
          <w:sz w:val="22"/>
          <w:szCs w:val="22"/>
        </w:rPr>
        <w:drawing>
          <wp:inline distT="0" distB="0" distL="0" distR="0" wp14:anchorId="3AE3960A" wp14:editId="47FFD945">
            <wp:extent cx="4921885" cy="2234349"/>
            <wp:effectExtent l="0" t="0" r="0" b="0"/>
            <wp:docPr id="48" name="Рисунок 2" descr="C:\Users\o_afanasiadi\Desktop\Без имени-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_afanasiadi\Desktop\Без имени-1.jpg"/>
                    <pic:cNvPicPr>
                      <a:picLocks noChangeAspect="1" noChangeArrowheads="1"/>
                    </pic:cNvPicPr>
                  </pic:nvPicPr>
                  <pic:blipFill>
                    <a:blip r:embed="rId32" cstate="print"/>
                    <a:srcRect/>
                    <a:stretch>
                      <a:fillRect/>
                    </a:stretch>
                  </pic:blipFill>
                  <pic:spPr bwMode="auto">
                    <a:xfrm>
                      <a:off x="0" y="0"/>
                      <a:ext cx="4932394" cy="2239120"/>
                    </a:xfrm>
                    <a:prstGeom prst="rect">
                      <a:avLst/>
                    </a:prstGeom>
                    <a:noFill/>
                    <a:ln w="9525">
                      <a:noFill/>
                      <a:miter lim="800000"/>
                      <a:headEnd/>
                      <a:tailEnd/>
                    </a:ln>
                  </pic:spPr>
                </pic:pic>
              </a:graphicData>
            </a:graphic>
          </wp:inline>
        </w:drawing>
      </w:r>
      <w:commentRangeEnd w:id="58"/>
      <w:commentRangeEnd w:id="59"/>
      <w:r w:rsidR="005E1809">
        <w:rPr>
          <w:rStyle w:val="af3"/>
          <w:rFonts w:cs="Times New Roman"/>
        </w:rPr>
        <w:commentReference w:id="58"/>
      </w:r>
      <w:r>
        <w:rPr>
          <w:rStyle w:val="af3"/>
          <w:rFonts w:cs="Times New Roman"/>
        </w:rPr>
        <w:commentReference w:id="59"/>
      </w:r>
    </w:p>
    <w:p w14:paraId="0D54480C" w14:textId="77777777" w:rsidR="007709E6" w:rsidRDefault="00F00B70" w:rsidP="000D4063">
      <w:pPr>
        <w:pStyle w:val="a8"/>
        <w:widowControl w:val="0"/>
        <w:jc w:val="both"/>
        <w:rPr>
          <w:color w:val="000000"/>
          <w:sz w:val="22"/>
          <w:szCs w:val="22"/>
        </w:rPr>
      </w:pPr>
      <w:r w:rsidRPr="00F00B70">
        <w:rPr>
          <w:b/>
          <w:i/>
          <w:color w:val="000000"/>
          <w:sz w:val="22"/>
          <w:szCs w:val="22"/>
        </w:rPr>
        <w:t>Концепция маркетинга</w:t>
      </w:r>
      <w:r w:rsidR="007709E6" w:rsidRPr="008A71E6">
        <w:rPr>
          <w:color w:val="000000"/>
          <w:sz w:val="22"/>
          <w:szCs w:val="22"/>
        </w:rPr>
        <w:t xml:space="preserve"> позволяет компаниям производить то, что требуется потребителю,</w:t>
      </w:r>
      <w:r w:rsidR="007709E6">
        <w:rPr>
          <w:color w:val="000000"/>
          <w:sz w:val="22"/>
          <w:szCs w:val="22"/>
        </w:rPr>
        <w:t xml:space="preserve"> сочетая удовлетворение клиентов с получением прибыли.</w:t>
      </w:r>
    </w:p>
    <w:p w14:paraId="755CBE29" w14:textId="77777777" w:rsidR="007709E6" w:rsidRPr="005E1809" w:rsidRDefault="007709E6" w:rsidP="000D4063">
      <w:pPr>
        <w:pStyle w:val="a8"/>
        <w:widowControl w:val="0"/>
        <w:jc w:val="both"/>
        <w:rPr>
          <w:b/>
          <w:color w:val="000000"/>
          <w:sz w:val="22"/>
          <w:szCs w:val="22"/>
        </w:rPr>
      </w:pPr>
      <w:r>
        <w:rPr>
          <w:color w:val="000000"/>
          <w:sz w:val="22"/>
          <w:szCs w:val="22"/>
        </w:rPr>
        <w:t xml:space="preserve">Однако существует такое понятие, как </w:t>
      </w:r>
      <w:r w:rsidR="00F00B70" w:rsidRPr="00F00B70">
        <w:rPr>
          <w:i/>
          <w:color w:val="000000"/>
          <w:sz w:val="22"/>
          <w:szCs w:val="22"/>
        </w:rPr>
        <w:t>маркетинговая близорукость</w:t>
      </w:r>
      <w:r>
        <w:rPr>
          <w:color w:val="000000"/>
          <w:sz w:val="22"/>
          <w:szCs w:val="22"/>
        </w:rPr>
        <w:t xml:space="preserve">. </w:t>
      </w:r>
      <w:r w:rsidR="00F00B70" w:rsidRPr="00F00B70">
        <w:rPr>
          <w:b/>
          <w:i/>
          <w:iCs/>
          <w:color w:val="000000"/>
          <w:sz w:val="22"/>
          <w:szCs w:val="22"/>
          <w:u w:val="single"/>
        </w:rPr>
        <w:t>Маркетинговая близорукость</w:t>
      </w:r>
      <w:r w:rsidR="00F00B70" w:rsidRPr="00F00B70">
        <w:rPr>
          <w:b/>
          <w:i/>
          <w:iCs/>
          <w:color w:val="000000"/>
          <w:sz w:val="22"/>
          <w:szCs w:val="22"/>
        </w:rPr>
        <w:t xml:space="preserve"> присуща многим компаниям и состоит в сосредоточении внимания на товарах, что порождает риск слишком узко определить рынки, конкуренцию и, как следствие, характер предложения.</w:t>
      </w:r>
    </w:p>
    <w:p w14:paraId="01F827E1" w14:textId="77777777" w:rsidR="00AD2F94" w:rsidRDefault="007709E6" w:rsidP="000D4063">
      <w:pPr>
        <w:pStyle w:val="a8"/>
        <w:widowControl w:val="0"/>
        <w:jc w:val="both"/>
        <w:rPr>
          <w:color w:val="000000"/>
          <w:sz w:val="22"/>
          <w:szCs w:val="22"/>
        </w:rPr>
      </w:pPr>
      <w:r w:rsidRPr="00A91A35">
        <w:rPr>
          <w:b/>
          <w:color w:val="000000"/>
          <w:sz w:val="22"/>
          <w:szCs w:val="22"/>
        </w:rPr>
        <w:t xml:space="preserve">Теодор </w:t>
      </w:r>
      <w:proofErr w:type="spellStart"/>
      <w:r w:rsidRPr="00A91A35">
        <w:rPr>
          <w:b/>
          <w:color w:val="000000"/>
          <w:sz w:val="22"/>
          <w:szCs w:val="22"/>
        </w:rPr>
        <w:t>Левитт</w:t>
      </w:r>
      <w:proofErr w:type="spellEnd"/>
      <w:r>
        <w:rPr>
          <w:color w:val="000000"/>
          <w:sz w:val="22"/>
          <w:szCs w:val="22"/>
        </w:rPr>
        <w:t xml:space="preserve"> приводит в качестве </w:t>
      </w:r>
      <w:r w:rsidR="00F00B70" w:rsidRPr="00F00B70">
        <w:rPr>
          <w:i/>
          <w:color w:val="000000"/>
          <w:sz w:val="22"/>
          <w:szCs w:val="22"/>
          <w:u w:val="single"/>
        </w:rPr>
        <w:t>примера</w:t>
      </w:r>
      <w:r w:rsidR="00F00B70" w:rsidRPr="00F00B70">
        <w:rPr>
          <w:i/>
          <w:color w:val="000000"/>
          <w:sz w:val="22"/>
          <w:szCs w:val="22"/>
        </w:rPr>
        <w:t xml:space="preserve"> американские железные дороги, имевшие огромное значение для общества в начале XX в. и практически исчезнувшие сегодня как транспорт для путешествий.</w:t>
      </w:r>
      <w:r>
        <w:rPr>
          <w:color w:val="000000"/>
          <w:sz w:val="22"/>
          <w:szCs w:val="22"/>
        </w:rPr>
        <w:t xml:space="preserve"> </w:t>
      </w:r>
      <w:r w:rsidR="005241D7" w:rsidRPr="005241D7">
        <w:rPr>
          <w:color w:val="000000"/>
          <w:sz w:val="22"/>
          <w:szCs w:val="22"/>
          <w:highlight w:val="green"/>
        </w:rPr>
        <w:t xml:space="preserve">Биографическая </w:t>
      </w:r>
      <w:commentRangeStart w:id="60"/>
      <w:r w:rsidR="005241D7" w:rsidRPr="005241D7">
        <w:rPr>
          <w:color w:val="000000"/>
          <w:sz w:val="22"/>
          <w:szCs w:val="22"/>
          <w:highlight w:val="green"/>
        </w:rPr>
        <w:t>вставка</w:t>
      </w:r>
      <w:commentRangeEnd w:id="60"/>
      <w:r w:rsidR="00181BE6">
        <w:rPr>
          <w:rStyle w:val="af3"/>
          <w:rFonts w:cs="Times New Roman"/>
        </w:rPr>
        <w:commentReference w:id="60"/>
      </w:r>
    </w:p>
    <w:p w14:paraId="281E9551" w14:textId="77777777" w:rsidR="00CE467E" w:rsidRDefault="00E76919">
      <w:pPr>
        <w:pStyle w:val="a8"/>
        <w:widowControl w:val="0"/>
        <w:jc w:val="center"/>
        <w:rPr>
          <w:color w:val="000000"/>
          <w:sz w:val="22"/>
          <w:szCs w:val="22"/>
        </w:rPr>
      </w:pPr>
      <w:r>
        <w:rPr>
          <w:noProof/>
          <w:color w:val="000000"/>
          <w:sz w:val="22"/>
          <w:szCs w:val="22"/>
        </w:rPr>
        <w:lastRenderedPageBreak/>
        <w:drawing>
          <wp:inline distT="0" distB="0" distL="0" distR="0" wp14:anchorId="3D3F0B87" wp14:editId="36A9FD41">
            <wp:extent cx="2832957" cy="2132413"/>
            <wp:effectExtent l="0" t="0" r="0" b="0"/>
            <wp:docPr id="1050" name="Рисунок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51189" cy="2146137"/>
                    </a:xfrm>
                    <a:prstGeom prst="rect">
                      <a:avLst/>
                    </a:prstGeom>
                    <a:noFill/>
                  </pic:spPr>
                </pic:pic>
              </a:graphicData>
            </a:graphic>
          </wp:inline>
        </w:drawing>
      </w:r>
    </w:p>
    <w:p w14:paraId="38530F35" w14:textId="77777777" w:rsidR="00CE467E" w:rsidRDefault="000E0188">
      <w:pPr>
        <w:pStyle w:val="a7"/>
        <w:spacing w:line="360" w:lineRule="auto"/>
        <w:rPr>
          <w:sz w:val="16"/>
          <w:szCs w:val="16"/>
        </w:rPr>
      </w:pPr>
      <w:r>
        <w:rPr>
          <w:rStyle w:val="af3"/>
        </w:rPr>
        <w:commentReference w:id="61"/>
      </w:r>
    </w:p>
    <w:p w14:paraId="657B395F" w14:textId="77777777" w:rsidR="007709E6" w:rsidRDefault="00F00B70" w:rsidP="000D4063">
      <w:pPr>
        <w:pStyle w:val="a8"/>
        <w:widowControl w:val="0"/>
        <w:jc w:val="both"/>
        <w:rPr>
          <w:color w:val="000000"/>
          <w:sz w:val="22"/>
          <w:szCs w:val="22"/>
        </w:rPr>
      </w:pPr>
      <w:r w:rsidRPr="00F00B70">
        <w:rPr>
          <w:i/>
          <w:color w:val="000000"/>
          <w:sz w:val="22"/>
          <w:szCs w:val="22"/>
        </w:rPr>
        <w:t>Железнодорожные компании буквально истребили друг друга, не понимая того, что основная опасность исходила от развивающихся автомагистралей и воздушного транспорта</w:t>
      </w:r>
      <w:r w:rsidR="007709E6">
        <w:rPr>
          <w:color w:val="000000"/>
          <w:sz w:val="22"/>
          <w:szCs w:val="22"/>
        </w:rPr>
        <w:t>. С точки зрения маркетинга, назначение железнодорожной компании заключается не только в техническом обеспечении («катить вагоны»), но и в способности адаптироваться к потребностям, которые могут изменяться в зависимости от клиентуры: скорость и точность — для деловых людей, доступные цены — для семей, прием и сервис — для туристов, доставка грузов прямо на склады — для предприятий и т.д.</w:t>
      </w:r>
      <w:r w:rsidR="005117A7">
        <w:rPr>
          <w:color w:val="000000"/>
          <w:sz w:val="22"/>
          <w:szCs w:val="22"/>
        </w:rPr>
        <w:t>.</w:t>
      </w:r>
    </w:p>
    <w:p w14:paraId="4354D88A" w14:textId="77777777" w:rsidR="00C4187D" w:rsidRDefault="00C4187D" w:rsidP="000D4063">
      <w:pPr>
        <w:pStyle w:val="1"/>
        <w:spacing w:before="0" w:after="0"/>
        <w:rPr>
          <w:color w:val="003CB4"/>
        </w:rPr>
      </w:pPr>
      <w:bookmarkStart w:id="62" w:name="_Toc210732259"/>
      <w:bookmarkStart w:id="63" w:name="_Toc210732388"/>
      <w:bookmarkStart w:id="64" w:name="_Toc217107988"/>
    </w:p>
    <w:p w14:paraId="2903F69C" w14:textId="77777777" w:rsidR="007709E6" w:rsidRPr="00C4187D" w:rsidRDefault="00F00B70" w:rsidP="000D4063">
      <w:pPr>
        <w:pStyle w:val="1"/>
        <w:spacing w:before="0" w:after="0"/>
        <w:rPr>
          <w:color w:val="003CB4"/>
        </w:rPr>
      </w:pPr>
      <w:r w:rsidRPr="00F00B70">
        <w:rPr>
          <w:color w:val="003CB4"/>
        </w:rPr>
        <w:t>Концепция социально-этичного маркетинга</w:t>
      </w:r>
      <w:bookmarkEnd w:id="62"/>
      <w:bookmarkEnd w:id="63"/>
      <w:bookmarkEnd w:id="64"/>
    </w:p>
    <w:p w14:paraId="1818754C" w14:textId="77777777" w:rsidR="007709E6" w:rsidRPr="001153E3" w:rsidRDefault="007709E6" w:rsidP="000D4063">
      <w:pPr>
        <w:pStyle w:val="a8"/>
        <w:widowControl w:val="0"/>
        <w:jc w:val="both"/>
        <w:rPr>
          <w:b/>
          <w:i/>
          <w:color w:val="000000"/>
          <w:sz w:val="22"/>
          <w:szCs w:val="22"/>
        </w:rPr>
      </w:pPr>
      <w:r>
        <w:rPr>
          <w:color w:val="000000"/>
          <w:sz w:val="22"/>
          <w:szCs w:val="22"/>
        </w:rPr>
        <w:t xml:space="preserve">Суть </w:t>
      </w:r>
      <w:r w:rsidR="00F00B70" w:rsidRPr="00F00B70">
        <w:rPr>
          <w:b/>
          <w:i/>
          <w:color w:val="000000"/>
          <w:sz w:val="22"/>
          <w:szCs w:val="22"/>
          <w:u w:val="single"/>
        </w:rPr>
        <w:t>концепции социально-этичного маркетинга</w:t>
      </w:r>
      <w:r>
        <w:rPr>
          <w:color w:val="000000"/>
          <w:sz w:val="22"/>
          <w:szCs w:val="22"/>
        </w:rPr>
        <w:t xml:space="preserve"> можно выразить так: </w:t>
      </w:r>
      <w:r w:rsidR="00F00B70" w:rsidRPr="00F00B70">
        <w:rPr>
          <w:b/>
          <w:i/>
          <w:color w:val="000000"/>
          <w:sz w:val="22"/>
          <w:szCs w:val="22"/>
        </w:rPr>
        <w:t xml:space="preserve">сначала компания выявляет нужды, потребности и интересы целевых рынков, а затем обеспечивает клиентам высшую потребительскую ценность способами, которые поддерживают (или даже улучшают) благополучие клиента и общества. </w:t>
      </w:r>
    </w:p>
    <w:p w14:paraId="7D58A80B" w14:textId="77777777" w:rsidR="007709E6" w:rsidRDefault="00F00B70" w:rsidP="000D4063">
      <w:pPr>
        <w:pStyle w:val="a8"/>
        <w:widowControl w:val="0"/>
        <w:jc w:val="both"/>
        <w:rPr>
          <w:color w:val="000000"/>
          <w:sz w:val="22"/>
          <w:szCs w:val="22"/>
        </w:rPr>
      </w:pPr>
      <w:r w:rsidRPr="00F00B70">
        <w:rPr>
          <w:b/>
          <w:i/>
          <w:color w:val="000000"/>
          <w:sz w:val="22"/>
          <w:szCs w:val="22"/>
        </w:rPr>
        <w:t>Концепция социально-этичного маркетинга</w:t>
      </w:r>
      <w:r w:rsidR="007709E6">
        <w:rPr>
          <w:color w:val="000000"/>
          <w:sz w:val="22"/>
          <w:szCs w:val="22"/>
        </w:rPr>
        <w:t xml:space="preserve"> помогает ответить на вопрос: всегда ли компания, которая выявляет и удовлетворяет индивидуальные потребности клиентов, делает все возможное для потребителей и общества, если оценивать ее на протяжении десятилетий</w:t>
      </w:r>
      <w:r w:rsidR="001153E3">
        <w:rPr>
          <w:color w:val="000000"/>
          <w:sz w:val="22"/>
          <w:szCs w:val="22"/>
        </w:rPr>
        <w:t>?</w:t>
      </w:r>
      <w:r w:rsidR="007709E6">
        <w:rPr>
          <w:color w:val="000000"/>
          <w:sz w:val="22"/>
          <w:szCs w:val="22"/>
        </w:rPr>
        <w:t xml:space="preserve"> Познакомившись с </w:t>
      </w:r>
      <w:r w:rsidRPr="00F00B70">
        <w:rPr>
          <w:b/>
          <w:i/>
          <w:color w:val="000000"/>
          <w:sz w:val="22"/>
          <w:szCs w:val="22"/>
        </w:rPr>
        <w:t>концепцией социального маркетинга</w:t>
      </w:r>
      <w:r w:rsidR="007709E6">
        <w:rPr>
          <w:color w:val="000000"/>
          <w:sz w:val="22"/>
          <w:szCs w:val="22"/>
        </w:rPr>
        <w:t>, можно прийти к выводу, что концепция маркетинга не в состоянии предусмотреть возможных конфликтов между сиюминутными потребностями и длительным благополучием клиента.</w:t>
      </w:r>
    </w:p>
    <w:p w14:paraId="4D339A1E" w14:textId="77777777" w:rsidR="00A91A35" w:rsidRDefault="00A91A35" w:rsidP="000D4063">
      <w:pPr>
        <w:autoSpaceDE w:val="0"/>
        <w:autoSpaceDN w:val="0"/>
        <w:adjustRightInd w:val="0"/>
        <w:rPr>
          <w:rFonts w:ascii="Arial CYR" w:hAnsi="Arial CYR" w:cs="Arial CYR"/>
          <w:szCs w:val="22"/>
          <w:lang w:eastAsia="en-US"/>
        </w:rPr>
      </w:pPr>
      <w:r>
        <w:rPr>
          <w:rFonts w:ascii="Arial CYR" w:hAnsi="Arial CYR" w:cs="Arial CYR"/>
          <w:szCs w:val="22"/>
          <w:highlight w:val="green"/>
          <w:lang w:eastAsia="en-US"/>
        </w:rPr>
        <w:t>Выноска</w:t>
      </w:r>
      <w:r>
        <w:rPr>
          <w:rFonts w:ascii="Arial CYR" w:hAnsi="Arial CYR" w:cs="Arial CYR"/>
          <w:szCs w:val="22"/>
          <w:lang w:eastAsia="en-US"/>
        </w:rPr>
        <w:t xml:space="preserve"> </w:t>
      </w:r>
      <w:r>
        <w:rPr>
          <w:rFonts w:ascii="Arial CYR" w:hAnsi="Arial CYR" w:cs="Arial CYR"/>
          <w:b/>
          <w:bCs/>
          <w:szCs w:val="22"/>
          <w:lang w:eastAsia="en-US"/>
        </w:rPr>
        <w:t xml:space="preserve">ПРИМЕР! </w:t>
      </w:r>
      <w:r>
        <w:rPr>
          <w:rFonts w:ascii="Arial CYR" w:hAnsi="Arial CYR" w:cs="Arial CYR"/>
          <w:szCs w:val="22"/>
          <w:highlight w:val="green"/>
          <w:lang w:eastAsia="en-US"/>
        </w:rPr>
        <w:t xml:space="preserve">Всплывает в отдельном окне для версии </w:t>
      </w:r>
      <w:proofErr w:type="spellStart"/>
      <w:r>
        <w:rPr>
          <w:rFonts w:ascii="Arial CYR" w:hAnsi="Arial CYR" w:cs="Arial CYR"/>
          <w:szCs w:val="22"/>
          <w:highlight w:val="green"/>
          <w:lang w:eastAsia="en-US"/>
        </w:rPr>
        <w:t>iBook</w:t>
      </w:r>
      <w:proofErr w:type="spellEnd"/>
      <w:r>
        <w:rPr>
          <w:rFonts w:ascii="Arial CYR" w:hAnsi="Arial CYR" w:cs="Arial CYR"/>
          <w:szCs w:val="22"/>
          <w:highlight w:val="green"/>
          <w:lang w:eastAsia="en-US"/>
        </w:rPr>
        <w:t xml:space="preserve"> и выделение цветом, шрифтом, форматированием для читалки</w:t>
      </w:r>
    </w:p>
    <w:p w14:paraId="4FAC4EEF" w14:textId="77777777" w:rsidR="007709E6" w:rsidRPr="00A80816" w:rsidRDefault="007709E6" w:rsidP="000D4063">
      <w:pPr>
        <w:pStyle w:val="a8"/>
        <w:widowControl w:val="0"/>
        <w:jc w:val="both"/>
        <w:rPr>
          <w:b/>
          <w:i/>
          <w:iCs/>
          <w:color w:val="000000"/>
          <w:sz w:val="22"/>
          <w:szCs w:val="22"/>
        </w:rPr>
      </w:pPr>
      <w:r w:rsidRPr="00A91A35">
        <w:rPr>
          <w:i/>
          <w:iCs/>
          <w:color w:val="000000"/>
          <w:sz w:val="22"/>
          <w:szCs w:val="22"/>
          <w:highlight w:val="lightGray"/>
        </w:rPr>
        <w:t xml:space="preserve">Рассмотрим в качестве </w:t>
      </w:r>
      <w:r w:rsidR="00F00B70" w:rsidRPr="00F00B70">
        <w:rPr>
          <w:b/>
          <w:i/>
          <w:iCs/>
          <w:color w:val="000000"/>
          <w:sz w:val="22"/>
          <w:szCs w:val="22"/>
          <w:highlight w:val="lightGray"/>
          <w:u w:val="single"/>
        </w:rPr>
        <w:t>примера</w:t>
      </w:r>
      <w:r w:rsidRPr="00A91A35">
        <w:rPr>
          <w:i/>
          <w:iCs/>
          <w:color w:val="000000"/>
          <w:sz w:val="22"/>
          <w:szCs w:val="22"/>
          <w:highlight w:val="lightGray"/>
        </w:rPr>
        <w:t xml:space="preserve"> компанию </w:t>
      </w:r>
      <w:proofErr w:type="spellStart"/>
      <w:r w:rsidRPr="00A91A35">
        <w:rPr>
          <w:i/>
          <w:iCs/>
          <w:color w:val="000000"/>
          <w:sz w:val="22"/>
          <w:szCs w:val="22"/>
          <w:highlight w:val="lightGray"/>
        </w:rPr>
        <w:t>Соса-Соlа</w:t>
      </w:r>
      <w:proofErr w:type="spellEnd"/>
      <w:r w:rsidRPr="00A91A35">
        <w:rPr>
          <w:i/>
          <w:iCs/>
          <w:color w:val="000000"/>
          <w:sz w:val="22"/>
          <w:szCs w:val="22"/>
          <w:highlight w:val="lightGray"/>
        </w:rPr>
        <w:t>. Общее мнение о ней таково: корпорация, производящая безалкогольные напитки, которые нравятся потребителям, завоевала всеобщее доверие. Однако некоторые группы потребителей и члены общества по защите окружающей среды вы</w:t>
      </w:r>
      <w:r w:rsidR="00A80816">
        <w:rPr>
          <w:i/>
          <w:iCs/>
          <w:color w:val="000000"/>
          <w:sz w:val="22"/>
          <w:szCs w:val="22"/>
          <w:highlight w:val="lightGray"/>
        </w:rPr>
        <w:t>с</w:t>
      </w:r>
      <w:r w:rsidRPr="00A91A35">
        <w:rPr>
          <w:i/>
          <w:iCs/>
          <w:color w:val="000000"/>
          <w:sz w:val="22"/>
          <w:szCs w:val="22"/>
          <w:highlight w:val="lightGray"/>
        </w:rPr>
        <w:t xml:space="preserve">казывают </w:t>
      </w:r>
      <w:r w:rsidRPr="00A91A35">
        <w:rPr>
          <w:i/>
          <w:iCs/>
          <w:color w:val="000000"/>
          <w:sz w:val="22"/>
          <w:szCs w:val="22"/>
          <w:highlight w:val="lightGray"/>
        </w:rPr>
        <w:lastRenderedPageBreak/>
        <w:t xml:space="preserve">озабоченность, что напитки этой компании имеют низкую питательную ценность, могут повредить зубы, содержат кофеин, а жестяные банки и стеклянные бутылки, в которых эти напитки продаются, являются экологической проблемой. Такого рода нарекания привели к тому, что компания приняла концепцию </w:t>
      </w:r>
      <w:r w:rsidR="00F00B70" w:rsidRPr="00F00B70">
        <w:rPr>
          <w:b/>
          <w:i/>
          <w:iCs/>
          <w:color w:val="000000"/>
          <w:sz w:val="22"/>
          <w:szCs w:val="22"/>
          <w:highlight w:val="lightGray"/>
        </w:rPr>
        <w:t>социально-этичного маркетинга</w:t>
      </w:r>
      <w:r w:rsidRPr="00A91A35">
        <w:rPr>
          <w:i/>
          <w:iCs/>
          <w:color w:val="000000"/>
          <w:sz w:val="22"/>
          <w:szCs w:val="22"/>
          <w:highlight w:val="lightGray"/>
        </w:rPr>
        <w:t xml:space="preserve">. Эта концепция призывает маркетологов добиваться равновесия между тремя целями маркетинга: </w:t>
      </w:r>
      <w:r w:rsidR="00F00B70" w:rsidRPr="00F00B70">
        <w:rPr>
          <w:b/>
          <w:i/>
          <w:iCs/>
          <w:color w:val="000000"/>
          <w:sz w:val="22"/>
          <w:szCs w:val="22"/>
          <w:highlight w:val="lightGray"/>
        </w:rPr>
        <w:t>прибылью компании, нуждами потребителей и интересами общества.</w:t>
      </w:r>
      <w:r w:rsidR="00F00B70" w:rsidRPr="00F00B70">
        <w:rPr>
          <w:b/>
          <w:i/>
          <w:iCs/>
          <w:color w:val="000000"/>
          <w:sz w:val="22"/>
          <w:szCs w:val="22"/>
        </w:rPr>
        <w:t xml:space="preserve"> </w:t>
      </w:r>
    </w:p>
    <w:p w14:paraId="205CFF18" w14:textId="77777777" w:rsidR="007709E6" w:rsidRDefault="007709E6" w:rsidP="000D4063">
      <w:pPr>
        <w:pStyle w:val="a8"/>
        <w:widowControl w:val="0"/>
        <w:jc w:val="both"/>
        <w:rPr>
          <w:color w:val="000000"/>
          <w:sz w:val="22"/>
          <w:szCs w:val="22"/>
        </w:rPr>
      </w:pPr>
      <w:r>
        <w:rPr>
          <w:color w:val="000000"/>
          <w:sz w:val="22"/>
          <w:szCs w:val="22"/>
        </w:rPr>
        <w:t xml:space="preserve">Прежде большинство компаний принимало решения в области маркетинга, ориентируясь в основном на сиюминутную прибыль компании. Однако постепенно компании начали осознавать значение долговременного удовлетворения потребительских нужд и перешли, таким образом, к </w:t>
      </w:r>
      <w:r w:rsidR="00F00B70" w:rsidRPr="00F00B70">
        <w:rPr>
          <w:b/>
          <w:i/>
          <w:color w:val="000000"/>
          <w:sz w:val="22"/>
          <w:szCs w:val="22"/>
        </w:rPr>
        <w:t>концепции маркетинга</w:t>
      </w:r>
      <w:r>
        <w:rPr>
          <w:color w:val="000000"/>
          <w:sz w:val="22"/>
          <w:szCs w:val="22"/>
        </w:rPr>
        <w:t>. Сегодня все больше компаний при принятии маркетинговых решений задумывается об интересах общества.</w:t>
      </w:r>
    </w:p>
    <w:p w14:paraId="2AB2EE26" w14:textId="77777777" w:rsidR="004C0EDD" w:rsidRPr="004C0EDD" w:rsidRDefault="007709E6" w:rsidP="000D4063">
      <w:pPr>
        <w:suppressAutoHyphens/>
        <w:autoSpaceDE w:val="0"/>
        <w:autoSpaceDN w:val="0"/>
        <w:adjustRightInd w:val="0"/>
        <w:rPr>
          <w:rFonts w:ascii="Arial CYR" w:hAnsi="Arial CYR" w:cs="Arial CYR"/>
          <w:color w:val="000000"/>
          <w:szCs w:val="22"/>
          <w:highlight w:val="green"/>
          <w:lang w:eastAsia="en-US"/>
        </w:rPr>
      </w:pPr>
      <w:r>
        <w:rPr>
          <w:i/>
          <w:iCs/>
          <w:color w:val="000000"/>
          <w:szCs w:val="22"/>
        </w:rPr>
        <w:t xml:space="preserve">Одна из таких компаний — </w:t>
      </w:r>
      <w:proofErr w:type="spellStart"/>
      <w:r w:rsidR="00F00B70" w:rsidRPr="00F00B70">
        <w:rPr>
          <w:b/>
          <w:iCs/>
          <w:color w:val="000000"/>
          <w:szCs w:val="22"/>
        </w:rPr>
        <w:t>Johnson</w:t>
      </w:r>
      <w:proofErr w:type="spellEnd"/>
      <w:r w:rsidR="00F00B70" w:rsidRPr="00F00B70">
        <w:rPr>
          <w:b/>
          <w:iCs/>
          <w:color w:val="000000"/>
          <w:szCs w:val="22"/>
        </w:rPr>
        <w:t xml:space="preserve"> &amp; </w:t>
      </w:r>
      <w:proofErr w:type="spellStart"/>
      <w:r w:rsidR="00F00B70" w:rsidRPr="00F00B70">
        <w:rPr>
          <w:b/>
          <w:iCs/>
          <w:color w:val="000000"/>
          <w:szCs w:val="22"/>
        </w:rPr>
        <w:t>Johnson</w:t>
      </w:r>
      <w:proofErr w:type="spellEnd"/>
      <w:r>
        <w:rPr>
          <w:i/>
          <w:iCs/>
          <w:color w:val="000000"/>
          <w:szCs w:val="22"/>
        </w:rPr>
        <w:t xml:space="preserve">. </w:t>
      </w:r>
      <w:r w:rsidR="00A91A35">
        <w:rPr>
          <w:rFonts w:ascii="Arial CYR" w:hAnsi="Arial CYR" w:cs="Arial CYR"/>
          <w:color w:val="000000"/>
          <w:szCs w:val="22"/>
          <w:highlight w:val="green"/>
          <w:lang w:eastAsia="en-US"/>
        </w:rPr>
        <w:t>Масштабируемый рисунок и статичный для читалки</w:t>
      </w:r>
    </w:p>
    <w:p w14:paraId="2D66E4A6" w14:textId="77777777" w:rsidR="0005712E" w:rsidRDefault="00E76919" w:rsidP="000D4063">
      <w:pPr>
        <w:pStyle w:val="a8"/>
        <w:widowControl w:val="0"/>
        <w:jc w:val="center"/>
        <w:rPr>
          <w:color w:val="000000"/>
          <w:sz w:val="22"/>
          <w:szCs w:val="22"/>
        </w:rPr>
      </w:pPr>
      <w:r>
        <w:rPr>
          <w:noProof/>
          <w:color w:val="000000"/>
          <w:sz w:val="22"/>
          <w:szCs w:val="22"/>
        </w:rPr>
        <w:drawing>
          <wp:inline distT="0" distB="0" distL="0" distR="0" wp14:anchorId="32657DD5" wp14:editId="7A991856">
            <wp:extent cx="3378219" cy="2573963"/>
            <wp:effectExtent l="0" t="0" r="0" b="0"/>
            <wp:docPr id="1053" name="Рисунок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88817" cy="2582038"/>
                    </a:xfrm>
                    <a:prstGeom prst="rect">
                      <a:avLst/>
                    </a:prstGeom>
                    <a:noFill/>
                  </pic:spPr>
                </pic:pic>
              </a:graphicData>
            </a:graphic>
          </wp:inline>
        </w:drawing>
      </w:r>
    </w:p>
    <w:p w14:paraId="5F5E7AA9" w14:textId="77777777" w:rsidR="0005712E" w:rsidRDefault="0005712E" w:rsidP="000D4063">
      <w:pPr>
        <w:pStyle w:val="a8"/>
        <w:widowControl w:val="0"/>
        <w:jc w:val="center"/>
        <w:rPr>
          <w:color w:val="000000"/>
          <w:sz w:val="22"/>
          <w:szCs w:val="22"/>
        </w:rPr>
      </w:pPr>
    </w:p>
    <w:p w14:paraId="469494BD" w14:textId="77777777" w:rsidR="007709E6" w:rsidRDefault="007709E6" w:rsidP="000D4063">
      <w:pPr>
        <w:pStyle w:val="a8"/>
        <w:widowControl w:val="0"/>
        <w:jc w:val="both"/>
        <w:rPr>
          <w:color w:val="000000"/>
          <w:sz w:val="22"/>
          <w:szCs w:val="22"/>
        </w:rPr>
      </w:pPr>
      <w:r>
        <w:rPr>
          <w:color w:val="000000"/>
          <w:sz w:val="22"/>
          <w:szCs w:val="22"/>
        </w:rPr>
        <w:t xml:space="preserve">Система маркетинга должна предугадывать, обслуживать и удовлетворять нужды потребителей, повышая </w:t>
      </w:r>
      <w:r w:rsidRPr="007709E6">
        <w:rPr>
          <w:color w:val="000000"/>
          <w:sz w:val="22"/>
          <w:szCs w:val="22"/>
        </w:rPr>
        <w:t>качество</w:t>
      </w:r>
      <w:r>
        <w:rPr>
          <w:color w:val="000000"/>
          <w:sz w:val="22"/>
          <w:szCs w:val="22"/>
        </w:rPr>
        <w:t xml:space="preserve"> их жизни. Решая эту задачу, маркетологи могут предпринимать действия, которые не обязательно понравятся или принесут выгоду всем без исключения. Менеджеры по маркетингу не должны забывать об основных направлениях критики маркетинга.</w:t>
      </w:r>
    </w:p>
    <w:p w14:paraId="4D1AED5A" w14:textId="77777777" w:rsidR="007709E6" w:rsidRDefault="00F00B70" w:rsidP="000D4063">
      <w:pPr>
        <w:pStyle w:val="a8"/>
        <w:widowControl w:val="0"/>
        <w:jc w:val="both"/>
        <w:rPr>
          <w:color w:val="000000"/>
          <w:sz w:val="22"/>
          <w:szCs w:val="22"/>
        </w:rPr>
      </w:pPr>
      <w:r w:rsidRPr="00F00B70">
        <w:rPr>
          <w:b/>
          <w:i/>
          <w:color w:val="000000"/>
          <w:sz w:val="22"/>
          <w:szCs w:val="22"/>
        </w:rPr>
        <w:t>Воздействие маркетинга на благосостояние отдельного потребителя подвергается критике по причине</w:t>
      </w:r>
      <w:r w:rsidR="007709E6">
        <w:rPr>
          <w:color w:val="000000"/>
          <w:sz w:val="22"/>
          <w:szCs w:val="22"/>
        </w:rPr>
        <w:t xml:space="preserve"> высоких цен, попыток ввода в заблуждение, навязывания покупок, продажи низкопробной и опасной для здоровья продукции, запланированного быстрого устаревания товаров и плохого обслуживания неимущих потребителей. </w:t>
      </w:r>
      <w:r w:rsidRPr="00F00B70">
        <w:rPr>
          <w:b/>
          <w:i/>
          <w:color w:val="000000"/>
          <w:sz w:val="22"/>
          <w:szCs w:val="22"/>
        </w:rPr>
        <w:t xml:space="preserve">Влияние маркетинга на общество подвергается критике за </w:t>
      </w:r>
      <w:r w:rsidR="007709E6">
        <w:rPr>
          <w:color w:val="000000"/>
          <w:sz w:val="22"/>
          <w:szCs w:val="22"/>
        </w:rPr>
        <w:t xml:space="preserve">формирование искусственных потребностей и чрезмерный материализм, незначительную </w:t>
      </w:r>
      <w:r w:rsidR="007709E6">
        <w:rPr>
          <w:color w:val="000000"/>
          <w:sz w:val="22"/>
          <w:szCs w:val="22"/>
        </w:rPr>
        <w:lastRenderedPageBreak/>
        <w:t xml:space="preserve">долю общественных товаров, загрязнение культурной среды и чрезмерную политическую власть. </w:t>
      </w:r>
      <w:r w:rsidRPr="00F00B70">
        <w:rPr>
          <w:b/>
          <w:i/>
          <w:color w:val="000000"/>
          <w:sz w:val="22"/>
          <w:szCs w:val="22"/>
        </w:rPr>
        <w:t xml:space="preserve">Критики также осуждают влияние маркетинга на других предпринимателей за </w:t>
      </w:r>
      <w:r w:rsidR="007709E6">
        <w:rPr>
          <w:color w:val="000000"/>
          <w:sz w:val="22"/>
          <w:szCs w:val="22"/>
        </w:rPr>
        <w:t>нанесение ущерба конкурентам и снижение уровня конкуренции путем поглощения конкурентов, создания барьеров для выхода на рынок и нечестных методов конкуренции в маркетинге.</w:t>
      </w:r>
    </w:p>
    <w:p w14:paraId="1D10759B" w14:textId="77777777" w:rsidR="000005EB" w:rsidRPr="001B131D" w:rsidRDefault="000005EB" w:rsidP="000D4063">
      <w:pPr>
        <w:pStyle w:val="a8"/>
        <w:widowControl w:val="0"/>
        <w:jc w:val="both"/>
        <w:rPr>
          <w:color w:val="000000"/>
          <w:sz w:val="22"/>
          <w:szCs w:val="22"/>
        </w:rPr>
      </w:pPr>
    </w:p>
    <w:p w14:paraId="1B7C81F8" w14:textId="77777777" w:rsidR="000005EB" w:rsidRPr="00C4187D" w:rsidRDefault="00F00B70" w:rsidP="000005EB">
      <w:pPr>
        <w:rPr>
          <w:color w:val="003CB4"/>
        </w:rPr>
      </w:pPr>
      <w:r w:rsidRPr="00F00B70">
        <w:rPr>
          <w:b/>
          <w:color w:val="003CB4"/>
          <w:sz w:val="28"/>
        </w:rPr>
        <w:t>Задания для самопроверки</w:t>
      </w:r>
    </w:p>
    <w:p w14:paraId="1292C596" w14:textId="77777777" w:rsidR="00180EB4" w:rsidRPr="000005EB" w:rsidRDefault="00F00B70" w:rsidP="000D4063">
      <w:pPr>
        <w:rPr>
          <w:rFonts w:cs="Arial"/>
          <w:b/>
          <w:szCs w:val="22"/>
        </w:rPr>
      </w:pPr>
      <w:r w:rsidRPr="00F00B70">
        <w:rPr>
          <w:rFonts w:cs="Arial"/>
          <w:b/>
          <w:szCs w:val="22"/>
        </w:rPr>
        <w:t xml:space="preserve">1. Отметьте существующие маркетинговые концепции: </w:t>
      </w:r>
    </w:p>
    <w:p w14:paraId="23B2D1B4" w14:textId="77777777" w:rsidR="00CE467E" w:rsidRDefault="00A37D35">
      <w:pPr>
        <w:pStyle w:val="ac"/>
        <w:numPr>
          <w:ilvl w:val="0"/>
          <w:numId w:val="83"/>
        </w:numPr>
        <w:spacing w:after="0" w:line="360" w:lineRule="auto"/>
        <w:rPr>
          <w:rFonts w:ascii="Arial" w:hAnsi="Arial" w:cs="Arial"/>
        </w:rPr>
      </w:pPr>
      <w:r>
        <w:rPr>
          <w:rFonts w:ascii="Arial" w:hAnsi="Arial" w:cs="Arial"/>
        </w:rPr>
        <w:t>о</w:t>
      </w:r>
      <w:r w:rsidR="00F00B70" w:rsidRPr="00F00B70">
        <w:rPr>
          <w:rFonts w:ascii="Arial" w:hAnsi="Arial" w:cs="Arial"/>
        </w:rPr>
        <w:t xml:space="preserve">риентация на производство </w:t>
      </w:r>
    </w:p>
    <w:p w14:paraId="1E23A170" w14:textId="77777777" w:rsidR="00CE467E" w:rsidRDefault="00A37D35">
      <w:pPr>
        <w:pStyle w:val="ac"/>
        <w:numPr>
          <w:ilvl w:val="0"/>
          <w:numId w:val="83"/>
        </w:numPr>
        <w:spacing w:after="0" w:line="360" w:lineRule="auto"/>
        <w:rPr>
          <w:rFonts w:ascii="Arial" w:hAnsi="Arial" w:cs="Arial"/>
          <w:b/>
          <w:highlight w:val="yellow"/>
        </w:rPr>
      </w:pPr>
      <w:r>
        <w:rPr>
          <w:rFonts w:ascii="Arial" w:hAnsi="Arial" w:cs="Arial"/>
          <w:b/>
          <w:highlight w:val="yellow"/>
        </w:rPr>
        <w:t>с</w:t>
      </w:r>
      <w:r w:rsidR="00F00B70" w:rsidRPr="00F00B70">
        <w:rPr>
          <w:rFonts w:ascii="Arial" w:hAnsi="Arial" w:cs="Arial"/>
          <w:b/>
          <w:highlight w:val="yellow"/>
        </w:rPr>
        <w:t xml:space="preserve">овершенствование товара </w:t>
      </w:r>
    </w:p>
    <w:p w14:paraId="57F4FE42" w14:textId="77777777" w:rsidR="00CE467E" w:rsidRDefault="00A37D35">
      <w:pPr>
        <w:pStyle w:val="ac"/>
        <w:numPr>
          <w:ilvl w:val="0"/>
          <w:numId w:val="83"/>
        </w:numPr>
        <w:spacing w:after="0" w:line="360" w:lineRule="auto"/>
        <w:rPr>
          <w:rFonts w:ascii="Arial" w:hAnsi="Arial" w:cs="Arial"/>
          <w:b/>
          <w:highlight w:val="yellow"/>
        </w:rPr>
      </w:pPr>
      <w:r>
        <w:rPr>
          <w:rFonts w:ascii="Arial" w:hAnsi="Arial" w:cs="Arial"/>
          <w:b/>
          <w:highlight w:val="yellow"/>
        </w:rPr>
        <w:t>о</w:t>
      </w:r>
      <w:r w:rsidR="00F00B70" w:rsidRPr="00F00B70">
        <w:rPr>
          <w:rFonts w:ascii="Arial" w:hAnsi="Arial" w:cs="Arial"/>
          <w:b/>
          <w:highlight w:val="yellow"/>
        </w:rPr>
        <w:t xml:space="preserve">риентация на потребителя </w:t>
      </w:r>
    </w:p>
    <w:p w14:paraId="6CCB0922" w14:textId="77777777" w:rsidR="00CE467E" w:rsidRDefault="00A37D35">
      <w:pPr>
        <w:pStyle w:val="ac"/>
        <w:numPr>
          <w:ilvl w:val="0"/>
          <w:numId w:val="83"/>
        </w:numPr>
        <w:spacing w:after="0" w:line="360" w:lineRule="auto"/>
        <w:rPr>
          <w:rFonts w:ascii="Arial" w:hAnsi="Arial" w:cs="Arial"/>
          <w:b/>
        </w:rPr>
      </w:pPr>
      <w:r>
        <w:rPr>
          <w:rFonts w:ascii="Arial" w:hAnsi="Arial" w:cs="Arial"/>
          <w:b/>
          <w:highlight w:val="yellow"/>
        </w:rPr>
        <w:t>с</w:t>
      </w:r>
      <w:r w:rsidR="00F00B70" w:rsidRPr="00F00B70">
        <w:rPr>
          <w:rFonts w:ascii="Arial" w:hAnsi="Arial" w:cs="Arial"/>
          <w:b/>
          <w:highlight w:val="yellow"/>
        </w:rPr>
        <w:t>овершенствование производства</w:t>
      </w:r>
      <w:r w:rsidR="00F00B70" w:rsidRPr="00F00B70">
        <w:rPr>
          <w:rFonts w:ascii="Arial" w:hAnsi="Arial" w:cs="Arial"/>
          <w:b/>
        </w:rPr>
        <w:t xml:space="preserve"> </w:t>
      </w:r>
    </w:p>
    <w:p w14:paraId="442A516A" w14:textId="77777777" w:rsidR="00CE467E" w:rsidRDefault="00A37D35">
      <w:pPr>
        <w:pStyle w:val="ac"/>
        <w:numPr>
          <w:ilvl w:val="0"/>
          <w:numId w:val="83"/>
        </w:numPr>
        <w:spacing w:after="0" w:line="360" w:lineRule="auto"/>
        <w:rPr>
          <w:rFonts w:ascii="Arial" w:hAnsi="Arial" w:cs="Arial"/>
        </w:rPr>
      </w:pPr>
      <w:r>
        <w:rPr>
          <w:rFonts w:ascii="Arial" w:hAnsi="Arial" w:cs="Arial"/>
        </w:rPr>
        <w:t>п</w:t>
      </w:r>
      <w:r w:rsidR="00F00B70" w:rsidRPr="00F00B70">
        <w:rPr>
          <w:rFonts w:ascii="Arial" w:hAnsi="Arial" w:cs="Arial"/>
        </w:rPr>
        <w:t xml:space="preserve">олитический маркетинг </w:t>
      </w:r>
    </w:p>
    <w:p w14:paraId="26823749" w14:textId="77777777" w:rsidR="00CE467E" w:rsidRDefault="00A37D35">
      <w:pPr>
        <w:pStyle w:val="ac"/>
        <w:numPr>
          <w:ilvl w:val="0"/>
          <w:numId w:val="83"/>
        </w:numPr>
        <w:spacing w:after="0" w:line="360" w:lineRule="auto"/>
        <w:rPr>
          <w:rFonts w:ascii="Arial" w:hAnsi="Arial" w:cs="Arial"/>
          <w:b/>
          <w:highlight w:val="yellow"/>
        </w:rPr>
      </w:pPr>
      <w:r>
        <w:rPr>
          <w:rFonts w:ascii="Arial" w:hAnsi="Arial" w:cs="Arial"/>
          <w:b/>
          <w:highlight w:val="yellow"/>
        </w:rPr>
        <w:t>о</w:t>
      </w:r>
      <w:r w:rsidR="00F00B70" w:rsidRPr="00F00B70">
        <w:rPr>
          <w:rFonts w:ascii="Arial" w:hAnsi="Arial" w:cs="Arial"/>
          <w:b/>
          <w:highlight w:val="yellow"/>
        </w:rPr>
        <w:t xml:space="preserve">риентация на сбыт </w:t>
      </w:r>
    </w:p>
    <w:p w14:paraId="6C8FB4F2" w14:textId="77777777" w:rsidR="00CE467E" w:rsidRDefault="00A37D35">
      <w:pPr>
        <w:pStyle w:val="ac"/>
        <w:numPr>
          <w:ilvl w:val="0"/>
          <w:numId w:val="83"/>
        </w:numPr>
        <w:spacing w:after="0" w:line="360" w:lineRule="auto"/>
        <w:rPr>
          <w:rFonts w:ascii="Arial" w:hAnsi="Arial" w:cs="Arial"/>
          <w:b/>
        </w:rPr>
      </w:pPr>
      <w:r>
        <w:rPr>
          <w:rFonts w:ascii="Arial" w:hAnsi="Arial" w:cs="Arial"/>
          <w:b/>
          <w:highlight w:val="yellow"/>
        </w:rPr>
        <w:t>с</w:t>
      </w:r>
      <w:r w:rsidR="00F00B70" w:rsidRPr="00F00B70">
        <w:rPr>
          <w:rFonts w:ascii="Arial" w:hAnsi="Arial" w:cs="Arial"/>
          <w:b/>
          <w:highlight w:val="yellow"/>
        </w:rPr>
        <w:t>оциально – этический маркетинг</w:t>
      </w:r>
      <w:r w:rsidR="00F00B70" w:rsidRPr="00F00B70">
        <w:rPr>
          <w:rFonts w:ascii="Arial" w:hAnsi="Arial" w:cs="Arial"/>
          <w:b/>
        </w:rPr>
        <w:t xml:space="preserve"> </w:t>
      </w:r>
    </w:p>
    <w:p w14:paraId="601DA86A" w14:textId="77777777" w:rsidR="00CE467E" w:rsidRDefault="00A37D35">
      <w:pPr>
        <w:pStyle w:val="ac"/>
        <w:numPr>
          <w:ilvl w:val="0"/>
          <w:numId w:val="83"/>
        </w:numPr>
        <w:spacing w:after="0" w:line="360" w:lineRule="auto"/>
        <w:rPr>
          <w:rFonts w:ascii="Arial" w:hAnsi="Arial" w:cs="Arial"/>
        </w:rPr>
      </w:pPr>
      <w:r>
        <w:rPr>
          <w:rFonts w:ascii="Arial" w:hAnsi="Arial" w:cs="Arial"/>
        </w:rPr>
        <w:t>н</w:t>
      </w:r>
      <w:r w:rsidR="00F00B70" w:rsidRPr="00F00B70">
        <w:rPr>
          <w:rFonts w:ascii="Arial" w:hAnsi="Arial" w:cs="Arial"/>
        </w:rPr>
        <w:t xml:space="preserve">и один из вариантов не является правильным </w:t>
      </w:r>
    </w:p>
    <w:p w14:paraId="6CD2D820" w14:textId="77777777" w:rsidR="00A37D35" w:rsidRDefault="00A37D35" w:rsidP="000D4063">
      <w:pPr>
        <w:rPr>
          <w:rFonts w:cs="Arial"/>
          <w:b/>
          <w:szCs w:val="22"/>
        </w:rPr>
      </w:pPr>
    </w:p>
    <w:p w14:paraId="6FBA39DC" w14:textId="77777777" w:rsidR="00CE467E" w:rsidRDefault="00F00B70">
      <w:pPr>
        <w:jc w:val="both"/>
        <w:rPr>
          <w:rFonts w:cs="Arial"/>
          <w:b/>
          <w:szCs w:val="22"/>
        </w:rPr>
      </w:pPr>
      <w:r w:rsidRPr="00F00B70">
        <w:rPr>
          <w:rFonts w:cs="Arial"/>
          <w:b/>
          <w:szCs w:val="22"/>
        </w:rPr>
        <w:t xml:space="preserve">2.  Для какой из концепций маркетинга наиболее соответствуют следующие понятия: главенствующая роль маркетинга в компании, стремление следовать за структурой потребительского спроса и </w:t>
      </w:r>
      <w:r w:rsidR="00A37D35">
        <w:rPr>
          <w:rFonts w:cs="Arial"/>
          <w:b/>
          <w:szCs w:val="22"/>
        </w:rPr>
        <w:t xml:space="preserve">направлять </w:t>
      </w:r>
      <w:r w:rsidRPr="00F00B70">
        <w:rPr>
          <w:rFonts w:cs="Arial"/>
          <w:b/>
          <w:szCs w:val="22"/>
        </w:rPr>
        <w:t xml:space="preserve">значительные бюджеты на проведение маркетинговых исследований (несколько вариантов ответов): </w:t>
      </w:r>
    </w:p>
    <w:p w14:paraId="564A9F09" w14:textId="77777777" w:rsidR="00CE467E" w:rsidRDefault="00A37D35">
      <w:pPr>
        <w:pStyle w:val="ac"/>
        <w:numPr>
          <w:ilvl w:val="0"/>
          <w:numId w:val="84"/>
        </w:numPr>
        <w:spacing w:after="0" w:line="360" w:lineRule="auto"/>
        <w:rPr>
          <w:rFonts w:ascii="Arial" w:hAnsi="Arial" w:cs="Arial"/>
        </w:rPr>
      </w:pPr>
      <w:r>
        <w:rPr>
          <w:rFonts w:ascii="Arial" w:hAnsi="Arial" w:cs="Arial"/>
        </w:rPr>
        <w:t>п</w:t>
      </w:r>
      <w:r w:rsidR="00F00B70" w:rsidRPr="00F00B70">
        <w:rPr>
          <w:rFonts w:ascii="Arial" w:hAnsi="Arial" w:cs="Arial"/>
        </w:rPr>
        <w:t xml:space="preserve">роизводственная концепция </w:t>
      </w:r>
    </w:p>
    <w:p w14:paraId="07C40EB0" w14:textId="77777777" w:rsidR="00CE467E" w:rsidRDefault="00A37D35">
      <w:pPr>
        <w:pStyle w:val="ac"/>
        <w:numPr>
          <w:ilvl w:val="0"/>
          <w:numId w:val="84"/>
        </w:numPr>
        <w:spacing w:after="0" w:line="360" w:lineRule="auto"/>
        <w:rPr>
          <w:rFonts w:ascii="Arial" w:hAnsi="Arial" w:cs="Arial"/>
        </w:rPr>
      </w:pPr>
      <w:r>
        <w:rPr>
          <w:rFonts w:ascii="Arial" w:hAnsi="Arial" w:cs="Arial"/>
        </w:rPr>
        <w:t>с</w:t>
      </w:r>
      <w:r w:rsidR="00F00B70" w:rsidRPr="00F00B70">
        <w:rPr>
          <w:rFonts w:ascii="Arial" w:hAnsi="Arial" w:cs="Arial"/>
        </w:rPr>
        <w:t xml:space="preserve">бытовая концепция </w:t>
      </w:r>
    </w:p>
    <w:p w14:paraId="0774376E" w14:textId="77777777" w:rsidR="00CE467E" w:rsidRDefault="00A37D35">
      <w:pPr>
        <w:pStyle w:val="ac"/>
        <w:numPr>
          <w:ilvl w:val="0"/>
          <w:numId w:val="84"/>
        </w:numPr>
        <w:spacing w:after="0" w:line="360" w:lineRule="auto"/>
        <w:rPr>
          <w:rFonts w:ascii="Arial" w:hAnsi="Arial" w:cs="Arial"/>
        </w:rPr>
      </w:pPr>
      <w:r>
        <w:rPr>
          <w:rFonts w:ascii="Arial" w:hAnsi="Arial" w:cs="Arial"/>
        </w:rPr>
        <w:t>т</w:t>
      </w:r>
      <w:r w:rsidR="00F00B70" w:rsidRPr="00F00B70">
        <w:rPr>
          <w:rFonts w:ascii="Arial" w:hAnsi="Arial" w:cs="Arial"/>
        </w:rPr>
        <w:t xml:space="preserve">оварная концепция </w:t>
      </w:r>
    </w:p>
    <w:p w14:paraId="107F2100" w14:textId="77777777" w:rsidR="00CE467E" w:rsidRDefault="00A37D35">
      <w:pPr>
        <w:pStyle w:val="ac"/>
        <w:numPr>
          <w:ilvl w:val="0"/>
          <w:numId w:val="84"/>
        </w:numPr>
        <w:spacing w:after="0" w:line="360" w:lineRule="auto"/>
        <w:rPr>
          <w:rFonts w:ascii="Arial" w:hAnsi="Arial" w:cs="Arial"/>
          <w:b/>
          <w:highlight w:val="yellow"/>
        </w:rPr>
      </w:pPr>
      <w:r>
        <w:rPr>
          <w:rFonts w:ascii="Arial" w:hAnsi="Arial" w:cs="Arial"/>
          <w:b/>
          <w:highlight w:val="yellow"/>
        </w:rPr>
        <w:t>п</w:t>
      </w:r>
      <w:r w:rsidR="00F00B70" w:rsidRPr="00F00B70">
        <w:rPr>
          <w:rFonts w:ascii="Arial" w:hAnsi="Arial" w:cs="Arial"/>
          <w:b/>
          <w:highlight w:val="yellow"/>
        </w:rPr>
        <w:t xml:space="preserve">отребительская концепция </w:t>
      </w:r>
    </w:p>
    <w:p w14:paraId="7821ACA7" w14:textId="77777777" w:rsidR="00CE467E" w:rsidRDefault="00A37D35">
      <w:pPr>
        <w:pStyle w:val="ac"/>
        <w:numPr>
          <w:ilvl w:val="0"/>
          <w:numId w:val="84"/>
        </w:numPr>
        <w:spacing w:after="0" w:line="360" w:lineRule="auto"/>
        <w:rPr>
          <w:rFonts w:ascii="Arial" w:hAnsi="Arial" w:cs="Arial"/>
          <w:b/>
        </w:rPr>
      </w:pPr>
      <w:r>
        <w:rPr>
          <w:rFonts w:ascii="Arial" w:hAnsi="Arial" w:cs="Arial"/>
          <w:b/>
          <w:highlight w:val="yellow"/>
        </w:rPr>
        <w:t>с</w:t>
      </w:r>
      <w:r w:rsidR="00F00B70" w:rsidRPr="00F00B70">
        <w:rPr>
          <w:rFonts w:ascii="Arial" w:hAnsi="Arial" w:cs="Arial"/>
          <w:b/>
          <w:highlight w:val="yellow"/>
        </w:rPr>
        <w:t>оциально-этическая концепция</w:t>
      </w:r>
      <w:r w:rsidR="00F00B70" w:rsidRPr="00F00B70">
        <w:rPr>
          <w:rFonts w:ascii="Arial" w:hAnsi="Arial" w:cs="Arial"/>
          <w:b/>
        </w:rPr>
        <w:t xml:space="preserve"> </w:t>
      </w:r>
    </w:p>
    <w:p w14:paraId="3EE97097" w14:textId="77777777" w:rsidR="00A37D35" w:rsidRPr="001342B7" w:rsidRDefault="00A37D35" w:rsidP="000D4063">
      <w:pPr>
        <w:pStyle w:val="1"/>
        <w:spacing w:before="0" w:after="0"/>
        <w:rPr>
          <w:color w:val="003CB4"/>
        </w:rPr>
      </w:pPr>
      <w:bookmarkStart w:id="65" w:name="_Toc210732389"/>
      <w:bookmarkStart w:id="66" w:name="_Toc217107989"/>
    </w:p>
    <w:p w14:paraId="1C911651" w14:textId="77777777" w:rsidR="007709E6" w:rsidRPr="001342B7" w:rsidRDefault="00F00B70" w:rsidP="000D4063">
      <w:pPr>
        <w:pStyle w:val="1"/>
        <w:spacing w:before="0" w:after="0"/>
        <w:rPr>
          <w:color w:val="003CB4"/>
        </w:rPr>
      </w:pPr>
      <w:r w:rsidRPr="00F00B70">
        <w:rPr>
          <w:color w:val="003CB4"/>
        </w:rPr>
        <w:t>1.7. Маркетинговая философия</w:t>
      </w:r>
      <w:bookmarkEnd w:id="65"/>
      <w:bookmarkEnd w:id="66"/>
    </w:p>
    <w:p w14:paraId="0511E384" w14:textId="77777777" w:rsidR="007709E6" w:rsidRPr="003F35B7" w:rsidRDefault="00F00B70" w:rsidP="000D4063">
      <w:pPr>
        <w:pStyle w:val="a8"/>
        <w:widowControl w:val="0"/>
        <w:jc w:val="both"/>
        <w:rPr>
          <w:b/>
          <w:i/>
          <w:color w:val="000000"/>
          <w:sz w:val="22"/>
          <w:szCs w:val="22"/>
        </w:rPr>
      </w:pPr>
      <w:r w:rsidRPr="00F00B70">
        <w:rPr>
          <w:b/>
          <w:bCs/>
          <w:i/>
          <w:color w:val="000000"/>
          <w:sz w:val="22"/>
          <w:szCs w:val="22"/>
          <w:u w:val="single"/>
        </w:rPr>
        <w:t>Маркетинг</w:t>
      </w:r>
      <w:r w:rsidR="007709E6">
        <w:rPr>
          <w:color w:val="000000"/>
          <w:sz w:val="22"/>
          <w:szCs w:val="22"/>
        </w:rPr>
        <w:t xml:space="preserve"> — </w:t>
      </w:r>
      <w:r w:rsidRPr="00F00B70">
        <w:rPr>
          <w:b/>
          <w:i/>
          <w:color w:val="000000"/>
          <w:sz w:val="22"/>
          <w:szCs w:val="22"/>
        </w:rPr>
        <w:t>одновременно философия бизнеса и ориентирование на действие процесс.</w:t>
      </w:r>
    </w:p>
    <w:p w14:paraId="1A51FA60" w14:textId="77777777" w:rsidR="007709E6" w:rsidRDefault="00F00B70" w:rsidP="000D4063">
      <w:pPr>
        <w:pStyle w:val="a8"/>
        <w:widowControl w:val="0"/>
        <w:jc w:val="both"/>
        <w:rPr>
          <w:color w:val="000000"/>
          <w:sz w:val="22"/>
          <w:szCs w:val="22"/>
        </w:rPr>
      </w:pPr>
      <w:r w:rsidRPr="00F00B70">
        <w:rPr>
          <w:b/>
          <w:i/>
          <w:color w:val="000000"/>
          <w:sz w:val="22"/>
          <w:szCs w:val="22"/>
        </w:rPr>
        <w:t xml:space="preserve">Философия, которая лежит в основе маркетинга, опирается на </w:t>
      </w:r>
      <w:r w:rsidRPr="00F00B70">
        <w:rPr>
          <w:b/>
          <w:i/>
          <w:iCs/>
          <w:color w:val="000000"/>
          <w:sz w:val="22"/>
          <w:szCs w:val="22"/>
          <w:u w:val="single"/>
        </w:rPr>
        <w:t>теорию индивидуального выбора</w:t>
      </w:r>
      <w:r w:rsidRPr="00F00B70">
        <w:rPr>
          <w:b/>
          <w:i/>
          <w:color w:val="000000"/>
          <w:sz w:val="22"/>
          <w:szCs w:val="22"/>
        </w:rPr>
        <w:t xml:space="preserve"> и ее практическую реализацию в виде </w:t>
      </w:r>
      <w:r w:rsidRPr="00F00B70">
        <w:rPr>
          <w:b/>
          <w:i/>
          <w:iCs/>
          <w:color w:val="000000"/>
          <w:sz w:val="22"/>
          <w:szCs w:val="22"/>
          <w:u w:val="single"/>
        </w:rPr>
        <w:t>принципа суверенитета потребителя</w:t>
      </w:r>
      <w:r w:rsidRPr="00F00B70">
        <w:rPr>
          <w:b/>
          <w:i/>
          <w:color w:val="000000"/>
          <w:sz w:val="22"/>
          <w:szCs w:val="22"/>
        </w:rPr>
        <w:t xml:space="preserve">. </w:t>
      </w:r>
      <w:r w:rsidR="007709E6">
        <w:rPr>
          <w:color w:val="000000"/>
          <w:sz w:val="22"/>
          <w:szCs w:val="22"/>
        </w:rPr>
        <w:t xml:space="preserve">С этой точки зрения, </w:t>
      </w:r>
      <w:r w:rsidRPr="00F00B70">
        <w:rPr>
          <w:b/>
          <w:i/>
          <w:color w:val="000000"/>
          <w:sz w:val="22"/>
          <w:szCs w:val="22"/>
          <w:u w:val="single"/>
        </w:rPr>
        <w:t>маркетинг</w:t>
      </w:r>
      <w:r w:rsidRPr="00F00B70">
        <w:rPr>
          <w:b/>
          <w:i/>
          <w:color w:val="000000"/>
          <w:sz w:val="22"/>
          <w:szCs w:val="22"/>
        </w:rPr>
        <w:t xml:space="preserve"> есть не более чем общественное проявление принципов</w:t>
      </w:r>
      <w:r w:rsidR="007709E6">
        <w:rPr>
          <w:color w:val="000000"/>
          <w:sz w:val="22"/>
          <w:szCs w:val="22"/>
        </w:rPr>
        <w:t xml:space="preserve">, которые в конце XVIII в. пропагандировали экономисты-классики и которые впоследствии превратились в операционные правила </w:t>
      </w:r>
      <w:r w:rsidR="007709E6" w:rsidRPr="007709E6">
        <w:rPr>
          <w:color w:val="000000"/>
          <w:sz w:val="22"/>
          <w:szCs w:val="22"/>
        </w:rPr>
        <w:t>менеджмента</w:t>
      </w:r>
      <w:r w:rsidR="007709E6">
        <w:rPr>
          <w:color w:val="000000"/>
          <w:sz w:val="22"/>
          <w:szCs w:val="22"/>
        </w:rPr>
        <w:t xml:space="preserve">. Данные принципы, сформулированные еще </w:t>
      </w:r>
      <w:r w:rsidRPr="00F00B70">
        <w:rPr>
          <w:b/>
          <w:color w:val="000000"/>
          <w:sz w:val="22"/>
          <w:szCs w:val="22"/>
        </w:rPr>
        <w:t>А. Смитом</w:t>
      </w:r>
      <w:r w:rsidR="007709E6">
        <w:rPr>
          <w:color w:val="000000"/>
          <w:sz w:val="22"/>
          <w:szCs w:val="22"/>
        </w:rPr>
        <w:t xml:space="preserve">, составляют основу </w:t>
      </w:r>
      <w:r w:rsidR="007709E6">
        <w:rPr>
          <w:color w:val="000000"/>
          <w:sz w:val="22"/>
          <w:szCs w:val="22"/>
        </w:rPr>
        <w:lastRenderedPageBreak/>
        <w:t>рыночной экономики и в сжатом</w:t>
      </w:r>
      <w:r w:rsidR="00A166E1">
        <w:rPr>
          <w:color w:val="000000"/>
          <w:sz w:val="22"/>
          <w:szCs w:val="22"/>
        </w:rPr>
        <w:t xml:space="preserve"> </w:t>
      </w:r>
      <w:r w:rsidR="007709E6">
        <w:rPr>
          <w:color w:val="000000"/>
          <w:sz w:val="22"/>
          <w:szCs w:val="22"/>
        </w:rPr>
        <w:t xml:space="preserve">виде могут быть сформулированы следующим образом: </w:t>
      </w:r>
      <w:r w:rsidRPr="00F00B70">
        <w:rPr>
          <w:b/>
          <w:i/>
          <w:color w:val="000000"/>
          <w:sz w:val="22"/>
          <w:szCs w:val="22"/>
        </w:rPr>
        <w:t>благосостояние общества является результатом не столько альтруистического поведения, сколько совпадения корыстных интересов покупателей и продавцов, которое выражается в добровольном и конкурентном обмене</w:t>
      </w:r>
      <w:r w:rsidR="007709E6">
        <w:rPr>
          <w:color w:val="000000"/>
          <w:sz w:val="22"/>
          <w:szCs w:val="22"/>
        </w:rPr>
        <w:t>.</w:t>
      </w:r>
    </w:p>
    <w:p w14:paraId="55FEE9EC" w14:textId="77777777" w:rsidR="007709E6" w:rsidRDefault="00A37D35" w:rsidP="000D4063">
      <w:pPr>
        <w:pStyle w:val="a8"/>
        <w:widowControl w:val="0"/>
        <w:jc w:val="both"/>
        <w:rPr>
          <w:color w:val="000000"/>
          <w:sz w:val="22"/>
          <w:szCs w:val="22"/>
        </w:rPr>
      </w:pPr>
      <w:r>
        <w:rPr>
          <w:noProof/>
          <w:color w:val="000000"/>
          <w:sz w:val="22"/>
          <w:szCs w:val="22"/>
        </w:rPr>
        <w:drawing>
          <wp:anchor distT="0" distB="0" distL="114300" distR="114300" simplePos="0" relativeHeight="251638272" behindDoc="0" locked="0" layoutInCell="1" allowOverlap="1" wp14:anchorId="5E4791C7" wp14:editId="7AB066EA">
            <wp:simplePos x="0" y="0"/>
            <wp:positionH relativeFrom="column">
              <wp:posOffset>19050</wp:posOffset>
            </wp:positionH>
            <wp:positionV relativeFrom="paragraph">
              <wp:posOffset>23600</wp:posOffset>
            </wp:positionV>
            <wp:extent cx="870585" cy="1076960"/>
            <wp:effectExtent l="0" t="0" r="0" b="0"/>
            <wp:wrapSquare wrapText="bothSides"/>
            <wp:docPr id="2077" name="Рисунок 9" descr="C:\Users\o_afanasiadi\Desktop\87078_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_afanasiadi\Desktop\87078_or.jpg"/>
                    <pic:cNvPicPr>
                      <a:picLocks noChangeAspect="1" noChangeArrowheads="1"/>
                    </pic:cNvPicPr>
                  </pic:nvPicPr>
                  <pic:blipFill>
                    <a:blip r:embed="rId35" cstate="print"/>
                    <a:srcRect/>
                    <a:stretch>
                      <a:fillRect/>
                    </a:stretch>
                  </pic:blipFill>
                  <pic:spPr bwMode="auto">
                    <a:xfrm>
                      <a:off x="0" y="0"/>
                      <a:ext cx="870585" cy="1076960"/>
                    </a:xfrm>
                    <a:prstGeom prst="rect">
                      <a:avLst/>
                    </a:prstGeom>
                    <a:noFill/>
                    <a:ln w="9525">
                      <a:noFill/>
                      <a:miter lim="800000"/>
                      <a:headEnd/>
                      <a:tailEnd/>
                    </a:ln>
                  </pic:spPr>
                </pic:pic>
              </a:graphicData>
            </a:graphic>
          </wp:anchor>
        </w:drawing>
      </w:r>
      <w:r w:rsidR="007709E6">
        <w:rPr>
          <w:color w:val="000000"/>
          <w:sz w:val="22"/>
          <w:szCs w:val="22"/>
        </w:rPr>
        <w:t xml:space="preserve">Исходя из того, что большинству людей </w:t>
      </w:r>
      <w:commentRangeStart w:id="67"/>
      <w:r w:rsidR="007709E6">
        <w:rPr>
          <w:color w:val="000000"/>
          <w:sz w:val="22"/>
          <w:szCs w:val="22"/>
        </w:rPr>
        <w:t>присуще</w:t>
      </w:r>
      <w:commentRangeEnd w:id="67"/>
      <w:r w:rsidR="003D03FE">
        <w:rPr>
          <w:rStyle w:val="af3"/>
          <w:rFonts w:cs="Times New Roman"/>
        </w:rPr>
        <w:commentReference w:id="67"/>
      </w:r>
      <w:r w:rsidR="007709E6">
        <w:rPr>
          <w:color w:val="000000"/>
          <w:sz w:val="22"/>
          <w:szCs w:val="22"/>
        </w:rPr>
        <w:t xml:space="preserve"> преследование личных интересов — как бы это ни было печально, с моральной точки зрения, однако факт остается фактом — </w:t>
      </w:r>
      <w:r w:rsidR="00F00B70" w:rsidRPr="00F00B70">
        <w:rPr>
          <w:b/>
          <w:color w:val="000000"/>
          <w:sz w:val="22"/>
          <w:szCs w:val="22"/>
        </w:rPr>
        <w:t>А. Смит</w:t>
      </w:r>
      <w:r w:rsidR="007709E6">
        <w:rPr>
          <w:color w:val="000000"/>
          <w:sz w:val="22"/>
          <w:szCs w:val="22"/>
        </w:rPr>
        <w:t xml:space="preserve"> предложил принимать людей такими, какие они есть, но при этом разработать систему, в которой эгоцентричные индивиды «работали» бы на благо общества, а не только для собственного блага. Это и есть </w:t>
      </w:r>
      <w:r w:rsidR="00F00B70" w:rsidRPr="00F00B70">
        <w:rPr>
          <w:b/>
          <w:i/>
          <w:color w:val="000000"/>
          <w:sz w:val="22"/>
          <w:szCs w:val="22"/>
        </w:rPr>
        <w:t xml:space="preserve">система добровольного и конкурентного обмена, управляемая </w:t>
      </w:r>
      <w:r w:rsidR="00F00B70" w:rsidRPr="00F00B70">
        <w:rPr>
          <w:b/>
          <w:i/>
          <w:iCs/>
          <w:color w:val="000000"/>
          <w:sz w:val="22"/>
          <w:szCs w:val="22"/>
        </w:rPr>
        <w:t>невидимой рукой</w:t>
      </w:r>
      <w:r w:rsidR="007709E6">
        <w:rPr>
          <w:color w:val="000000"/>
          <w:sz w:val="22"/>
          <w:szCs w:val="22"/>
        </w:rPr>
        <w:t>, или эгоистичное преследование личных интересов, в конечном итоге соответствующее интересам общества в целом.</w:t>
      </w:r>
    </w:p>
    <w:p w14:paraId="2F60F3A7" w14:textId="77777777" w:rsidR="00446AB4" w:rsidRDefault="00446AB4" w:rsidP="000D4063">
      <w:pPr>
        <w:pStyle w:val="a8"/>
        <w:widowControl w:val="0"/>
        <w:jc w:val="both"/>
        <w:rPr>
          <w:color w:val="000000" w:themeColor="text1"/>
          <w:sz w:val="22"/>
          <w:szCs w:val="22"/>
        </w:rPr>
      </w:pPr>
      <w:r w:rsidRPr="00446AB4">
        <w:rPr>
          <w:color w:val="000000" w:themeColor="text1"/>
          <w:sz w:val="22"/>
          <w:szCs w:val="22"/>
          <w:highlight w:val="yellow"/>
        </w:rPr>
        <w:t xml:space="preserve">Видеовставка 6. </w:t>
      </w:r>
      <w:r w:rsidR="00F00B70" w:rsidRPr="00F00B70">
        <w:rPr>
          <w:b/>
          <w:i/>
          <w:color w:val="000000" w:themeColor="text1"/>
          <w:sz w:val="22"/>
          <w:szCs w:val="22"/>
          <w:highlight w:val="yellow"/>
          <w:u w:val="single"/>
        </w:rPr>
        <w:t>Это интересно</w:t>
      </w:r>
      <w:r w:rsidRPr="00446AB4">
        <w:rPr>
          <w:color w:val="000000" w:themeColor="text1"/>
          <w:sz w:val="22"/>
          <w:szCs w:val="22"/>
          <w:highlight w:val="yellow"/>
        </w:rPr>
        <w:t xml:space="preserve">. Многие люди сегодня путают два понятия «эгоизм» и «эгоцентризм», поскольку в основе каждого термина лежит латинское «эго», то есть </w:t>
      </w:r>
      <w:r w:rsidR="00461391">
        <w:rPr>
          <w:color w:val="000000" w:themeColor="text1"/>
          <w:sz w:val="22"/>
          <w:szCs w:val="22"/>
          <w:highlight w:val="yellow"/>
        </w:rPr>
        <w:t xml:space="preserve">- </w:t>
      </w:r>
      <w:r w:rsidRPr="00446AB4">
        <w:rPr>
          <w:color w:val="000000" w:themeColor="text1"/>
          <w:sz w:val="22"/>
          <w:szCs w:val="22"/>
          <w:highlight w:val="yellow"/>
        </w:rPr>
        <w:t xml:space="preserve">я. А </w:t>
      </w:r>
      <w:r w:rsidR="00461391">
        <w:rPr>
          <w:color w:val="000000" w:themeColor="text1"/>
          <w:sz w:val="22"/>
          <w:szCs w:val="22"/>
          <w:highlight w:val="yellow"/>
        </w:rPr>
        <w:t>В</w:t>
      </w:r>
      <w:r w:rsidRPr="00446AB4">
        <w:rPr>
          <w:color w:val="000000" w:themeColor="text1"/>
          <w:sz w:val="22"/>
          <w:szCs w:val="22"/>
          <w:highlight w:val="yellow"/>
        </w:rPr>
        <w:t xml:space="preserve">ы знаете, в чем отличие эгоизма от эгоцентризма? Считается, что </w:t>
      </w:r>
      <w:r w:rsidR="00F00B70" w:rsidRPr="00F00B70">
        <w:rPr>
          <w:b/>
          <w:i/>
          <w:color w:val="000000" w:themeColor="text1"/>
          <w:sz w:val="22"/>
          <w:szCs w:val="22"/>
          <w:highlight w:val="yellow"/>
          <w:u w:val="single"/>
        </w:rPr>
        <w:t>эгоизм</w:t>
      </w:r>
      <w:r w:rsidR="00F00B70" w:rsidRPr="00F00B70">
        <w:rPr>
          <w:b/>
          <w:i/>
          <w:color w:val="000000" w:themeColor="text1"/>
          <w:sz w:val="22"/>
          <w:szCs w:val="22"/>
          <w:highlight w:val="yellow"/>
        </w:rPr>
        <w:t xml:space="preserve"> – это поведение индивида, целиком определяемое мыслью о собственной пользе, когда индивид ставит свои интересы выше других</w:t>
      </w:r>
      <w:r w:rsidRPr="00446AB4">
        <w:rPr>
          <w:color w:val="000000" w:themeColor="text1"/>
          <w:sz w:val="22"/>
          <w:szCs w:val="22"/>
          <w:highlight w:val="yellow"/>
        </w:rPr>
        <w:t xml:space="preserve">. В слове эгоцентризм помимо «эго» есть и </w:t>
      </w:r>
      <w:r w:rsidRPr="00793006">
        <w:rPr>
          <w:color w:val="000000" w:themeColor="text1"/>
          <w:sz w:val="22"/>
          <w:szCs w:val="22"/>
          <w:highlight w:val="yellow"/>
        </w:rPr>
        <w:t xml:space="preserve">другая часть, </w:t>
      </w:r>
      <w:r w:rsidRPr="00793006">
        <w:rPr>
          <w:color w:val="000000" w:themeColor="text1"/>
          <w:sz w:val="22"/>
          <w:szCs w:val="22"/>
          <w:highlight w:val="yellow"/>
          <w:lang w:val="en-US"/>
        </w:rPr>
        <w:t>centrum</w:t>
      </w:r>
      <w:r w:rsidRPr="00793006">
        <w:rPr>
          <w:color w:val="000000" w:themeColor="text1"/>
          <w:sz w:val="22"/>
          <w:szCs w:val="22"/>
          <w:highlight w:val="yellow"/>
        </w:rPr>
        <w:t xml:space="preserve">, или центр круга. Поэтому, </w:t>
      </w:r>
      <w:r w:rsidR="00F00B70" w:rsidRPr="00F00B70">
        <w:rPr>
          <w:b/>
          <w:i/>
          <w:color w:val="000000" w:themeColor="text1"/>
          <w:sz w:val="22"/>
          <w:szCs w:val="22"/>
          <w:highlight w:val="yellow"/>
          <w:u w:val="single"/>
        </w:rPr>
        <w:t>эгоцентризм</w:t>
      </w:r>
      <w:r w:rsidR="00F00B70" w:rsidRPr="00F00B70">
        <w:rPr>
          <w:b/>
          <w:i/>
          <w:color w:val="000000" w:themeColor="text1"/>
          <w:sz w:val="22"/>
          <w:szCs w:val="22"/>
          <w:highlight w:val="yellow"/>
        </w:rPr>
        <w:t xml:space="preserve"> это неспособность принять чужую точку зрения, восприятие своего мнения как единственно существующего</w:t>
      </w:r>
      <w:r w:rsidRPr="00793006">
        <w:rPr>
          <w:color w:val="000000" w:themeColor="text1"/>
          <w:sz w:val="22"/>
          <w:szCs w:val="22"/>
          <w:highlight w:val="yellow"/>
        </w:rPr>
        <w:t xml:space="preserve">. Самое интересное, что </w:t>
      </w:r>
      <w:r w:rsidR="00793006" w:rsidRPr="00793006">
        <w:rPr>
          <w:color w:val="000000" w:themeColor="text1"/>
          <w:sz w:val="22"/>
          <w:szCs w:val="22"/>
          <w:highlight w:val="yellow"/>
        </w:rPr>
        <w:t>слово эгоцентризм изначально означало поведение, характерное для детей от 8 до 10 лет.</w:t>
      </w:r>
    </w:p>
    <w:p w14:paraId="35701D3E" w14:textId="77777777" w:rsidR="0047751E" w:rsidRDefault="0047751E" w:rsidP="000D4063">
      <w:pPr>
        <w:pStyle w:val="a8"/>
        <w:widowControl w:val="0"/>
        <w:jc w:val="both"/>
        <w:rPr>
          <w:color w:val="000000"/>
          <w:sz w:val="22"/>
          <w:szCs w:val="22"/>
          <w:highlight w:val="green"/>
        </w:rPr>
      </w:pPr>
      <w:r w:rsidRPr="00734CE5">
        <w:rPr>
          <w:color w:val="000000"/>
          <w:sz w:val="22"/>
          <w:szCs w:val="22"/>
          <w:highlight w:val="green"/>
        </w:rPr>
        <w:t>Статичный рисунок для читалки:</w:t>
      </w:r>
    </w:p>
    <w:p w14:paraId="291EA99E" w14:textId="77777777" w:rsidR="00CE467E" w:rsidRDefault="0047751E">
      <w:pPr>
        <w:pStyle w:val="a8"/>
        <w:widowControl w:val="0"/>
        <w:jc w:val="center"/>
        <w:rPr>
          <w:color w:val="000000" w:themeColor="text1"/>
          <w:sz w:val="22"/>
          <w:szCs w:val="22"/>
        </w:rPr>
      </w:pPr>
      <w:commentRangeStart w:id="68"/>
      <w:commentRangeStart w:id="69"/>
      <w:r>
        <w:rPr>
          <w:noProof/>
          <w:color w:val="000000" w:themeColor="text1"/>
          <w:sz w:val="22"/>
          <w:szCs w:val="22"/>
        </w:rPr>
        <w:drawing>
          <wp:inline distT="0" distB="0" distL="0" distR="0" wp14:anchorId="5C69273A" wp14:editId="4912BE9A">
            <wp:extent cx="5071274" cy="2302166"/>
            <wp:effectExtent l="0" t="0" r="0" b="0"/>
            <wp:docPr id="2048" name="Рисунок 3" descr="C:\Users\o_afanasiadi\Desktop\Без имени-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_afanasiadi\Desktop\Без имени-1.jpg"/>
                    <pic:cNvPicPr>
                      <a:picLocks noChangeAspect="1" noChangeArrowheads="1"/>
                    </pic:cNvPicPr>
                  </pic:nvPicPr>
                  <pic:blipFill>
                    <a:blip r:embed="rId36" cstate="print"/>
                    <a:srcRect/>
                    <a:stretch>
                      <a:fillRect/>
                    </a:stretch>
                  </pic:blipFill>
                  <pic:spPr bwMode="auto">
                    <a:xfrm>
                      <a:off x="0" y="0"/>
                      <a:ext cx="5072640" cy="2302786"/>
                    </a:xfrm>
                    <a:prstGeom prst="rect">
                      <a:avLst/>
                    </a:prstGeom>
                    <a:noFill/>
                    <a:ln w="9525">
                      <a:noFill/>
                      <a:miter lim="800000"/>
                      <a:headEnd/>
                      <a:tailEnd/>
                    </a:ln>
                  </pic:spPr>
                </pic:pic>
              </a:graphicData>
            </a:graphic>
          </wp:inline>
        </w:drawing>
      </w:r>
      <w:commentRangeEnd w:id="68"/>
      <w:commentRangeEnd w:id="69"/>
      <w:r w:rsidR="00461391">
        <w:rPr>
          <w:rStyle w:val="af3"/>
          <w:rFonts w:cs="Times New Roman"/>
        </w:rPr>
        <w:commentReference w:id="68"/>
      </w:r>
      <w:r>
        <w:rPr>
          <w:rStyle w:val="af3"/>
          <w:rFonts w:cs="Times New Roman"/>
        </w:rPr>
        <w:commentReference w:id="69"/>
      </w:r>
    </w:p>
    <w:p w14:paraId="185DE0ED" w14:textId="77777777" w:rsidR="00461391" w:rsidRDefault="00461391" w:rsidP="000D4063">
      <w:pPr>
        <w:pStyle w:val="a8"/>
        <w:widowControl w:val="0"/>
        <w:jc w:val="both"/>
        <w:rPr>
          <w:color w:val="000000"/>
          <w:sz w:val="22"/>
          <w:szCs w:val="22"/>
        </w:rPr>
      </w:pPr>
    </w:p>
    <w:p w14:paraId="648AA55C" w14:textId="77777777" w:rsidR="007709E6" w:rsidRDefault="007709E6" w:rsidP="000D4063">
      <w:pPr>
        <w:pStyle w:val="a8"/>
        <w:widowControl w:val="0"/>
        <w:jc w:val="both"/>
        <w:rPr>
          <w:color w:val="000000"/>
          <w:sz w:val="22"/>
          <w:szCs w:val="22"/>
        </w:rPr>
      </w:pPr>
      <w:r>
        <w:rPr>
          <w:color w:val="000000"/>
          <w:sz w:val="22"/>
          <w:szCs w:val="22"/>
        </w:rPr>
        <w:t xml:space="preserve">В современной экономике данный базисный принцип применяется в несколько измененном виде: в нем учитываются </w:t>
      </w:r>
      <w:r w:rsidR="00F00B70" w:rsidRPr="00F00B70">
        <w:rPr>
          <w:b/>
          <w:i/>
          <w:color w:val="000000"/>
          <w:sz w:val="22"/>
          <w:szCs w:val="22"/>
        </w:rPr>
        <w:t>социальные</w:t>
      </w:r>
      <w:r>
        <w:rPr>
          <w:color w:val="000000"/>
          <w:sz w:val="22"/>
          <w:szCs w:val="22"/>
        </w:rPr>
        <w:t xml:space="preserve"> (</w:t>
      </w:r>
      <w:r w:rsidR="00F00B70" w:rsidRPr="00F00B70">
        <w:rPr>
          <w:i/>
          <w:color w:val="000000"/>
          <w:sz w:val="22"/>
          <w:szCs w:val="22"/>
        </w:rPr>
        <w:t>солидарность</w:t>
      </w:r>
      <w:r>
        <w:rPr>
          <w:color w:val="000000"/>
          <w:sz w:val="22"/>
          <w:szCs w:val="22"/>
        </w:rPr>
        <w:t xml:space="preserve">) и </w:t>
      </w:r>
      <w:r w:rsidR="00F00B70" w:rsidRPr="00F00B70">
        <w:rPr>
          <w:b/>
          <w:i/>
          <w:color w:val="000000"/>
          <w:sz w:val="22"/>
          <w:szCs w:val="22"/>
        </w:rPr>
        <w:t>общественные</w:t>
      </w:r>
      <w:r>
        <w:rPr>
          <w:color w:val="000000"/>
          <w:sz w:val="22"/>
          <w:szCs w:val="22"/>
        </w:rPr>
        <w:t xml:space="preserve"> (</w:t>
      </w:r>
      <w:r w:rsidR="00F00B70" w:rsidRPr="00F00B70">
        <w:rPr>
          <w:i/>
          <w:color w:val="000000"/>
          <w:sz w:val="22"/>
          <w:szCs w:val="22"/>
        </w:rPr>
        <w:t>внешние эффекты, общественные блага, государственное регулирование</w:t>
      </w:r>
      <w:r>
        <w:rPr>
          <w:color w:val="000000"/>
          <w:sz w:val="22"/>
          <w:szCs w:val="22"/>
        </w:rPr>
        <w:t xml:space="preserve">) аспекты. И </w:t>
      </w:r>
      <w:r>
        <w:rPr>
          <w:color w:val="000000"/>
          <w:sz w:val="22"/>
          <w:szCs w:val="22"/>
        </w:rPr>
        <w:lastRenderedPageBreak/>
        <w:t xml:space="preserve">все же он остается главным принципом, которому подчинена экономическая деятельность успешной компании, действующей в условиях свободной конкуренции. Более того, сегодня мы можем с уверенностью говорить, что страны, которые отвергли идеи </w:t>
      </w:r>
      <w:r w:rsidR="00F00B70" w:rsidRPr="00F00B70">
        <w:rPr>
          <w:b/>
          <w:color w:val="000000"/>
          <w:sz w:val="22"/>
          <w:szCs w:val="22"/>
        </w:rPr>
        <w:t>А. Смита</w:t>
      </w:r>
      <w:r>
        <w:rPr>
          <w:color w:val="000000"/>
          <w:sz w:val="22"/>
          <w:szCs w:val="22"/>
        </w:rPr>
        <w:t xml:space="preserve">, находятся на данный момент в менее выгодном экономическом положении. </w:t>
      </w:r>
    </w:p>
    <w:p w14:paraId="35F69C47" w14:textId="77777777" w:rsidR="007709E6" w:rsidRDefault="007709E6" w:rsidP="000D4063">
      <w:pPr>
        <w:rPr>
          <w:rFonts w:cs="Arial"/>
          <w:color w:val="000000"/>
        </w:rPr>
      </w:pPr>
      <w:r w:rsidRPr="007B109D">
        <w:rPr>
          <w:rFonts w:cs="Arial"/>
          <w:color w:val="000000"/>
        </w:rPr>
        <w:t xml:space="preserve">Рыночная экономика </w:t>
      </w:r>
      <w:r w:rsidR="00B7481A">
        <w:rPr>
          <w:rFonts w:cs="Arial"/>
          <w:color w:val="000000"/>
        </w:rPr>
        <w:t>основывается</w:t>
      </w:r>
      <w:r w:rsidR="00BC4996" w:rsidRPr="007B109D">
        <w:rPr>
          <w:rFonts w:cs="Arial"/>
          <w:color w:val="000000"/>
        </w:rPr>
        <w:t xml:space="preserve"> </w:t>
      </w:r>
      <w:r w:rsidRPr="007B109D">
        <w:rPr>
          <w:rFonts w:cs="Arial"/>
          <w:color w:val="000000"/>
        </w:rPr>
        <w:t>на четырех основных положениях. На первый взгляд, данные положения просты, однако их следствия в плане философского подхода к рынку поистине огромны.</w:t>
      </w:r>
      <w:r w:rsidR="003D03FE" w:rsidRPr="003D03FE">
        <w:rPr>
          <w:rFonts w:ascii="Arial CYR" w:hAnsi="Arial CYR" w:cs="Arial CYR"/>
          <w:color w:val="000000"/>
          <w:szCs w:val="22"/>
          <w:highlight w:val="green"/>
          <w:lang w:eastAsia="en-US"/>
        </w:rPr>
        <w:t xml:space="preserve"> </w:t>
      </w:r>
      <w:r w:rsidR="003D03FE">
        <w:rPr>
          <w:rFonts w:ascii="Arial CYR" w:hAnsi="Arial CYR" w:cs="Arial CYR"/>
          <w:color w:val="000000"/>
          <w:szCs w:val="22"/>
          <w:highlight w:val="green"/>
          <w:lang w:eastAsia="en-US"/>
        </w:rPr>
        <w:t xml:space="preserve">Интерактивный рисунок для </w:t>
      </w:r>
      <w:proofErr w:type="spellStart"/>
      <w:r w:rsidR="003D03FE">
        <w:rPr>
          <w:rFonts w:ascii="Arial CYR" w:hAnsi="Arial CYR" w:cs="Arial CYR"/>
          <w:color w:val="000000"/>
          <w:szCs w:val="22"/>
          <w:highlight w:val="green"/>
          <w:lang w:eastAsia="en-US"/>
        </w:rPr>
        <w:t>ibook</w:t>
      </w:r>
      <w:proofErr w:type="spellEnd"/>
      <w:r w:rsidR="003D03FE">
        <w:rPr>
          <w:rFonts w:ascii="Arial CYR" w:hAnsi="Arial CYR" w:cs="Arial CYR"/>
          <w:color w:val="000000"/>
          <w:szCs w:val="22"/>
          <w:highlight w:val="green"/>
          <w:lang w:eastAsia="en-US"/>
        </w:rPr>
        <w:t xml:space="preserve"> (последовательное появление блоков) и статичный рисунок для читалки</w:t>
      </w:r>
    </w:p>
    <w:p w14:paraId="50D6322C" w14:textId="77777777" w:rsidR="00693908" w:rsidRPr="007B109D" w:rsidRDefault="00E76919" w:rsidP="000D4063">
      <w:pPr>
        <w:jc w:val="center"/>
        <w:rPr>
          <w:rFonts w:cs="Arial"/>
          <w:color w:val="000000"/>
        </w:rPr>
      </w:pPr>
      <w:r>
        <w:rPr>
          <w:rFonts w:cs="Arial"/>
          <w:noProof/>
          <w:color w:val="000000"/>
        </w:rPr>
        <w:drawing>
          <wp:inline distT="0" distB="0" distL="0" distR="0" wp14:anchorId="6F26EE50" wp14:editId="43916122">
            <wp:extent cx="3616798" cy="1856850"/>
            <wp:effectExtent l="0" t="0" r="0" b="0"/>
            <wp:docPr id="1054" name="Рисунок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20926"/>
                    <a:stretch/>
                  </pic:blipFill>
                  <pic:spPr bwMode="auto">
                    <a:xfrm>
                      <a:off x="0" y="0"/>
                      <a:ext cx="3629126" cy="1863179"/>
                    </a:xfrm>
                    <a:prstGeom prst="rect">
                      <a:avLst/>
                    </a:prstGeom>
                    <a:noFill/>
                    <a:ln>
                      <a:noFill/>
                    </a:ln>
                    <a:extLst>
                      <a:ext uri="{53640926-AAD7-44D8-BBD7-CCE9431645EC}">
                        <a14:shadowObscured xmlns:a14="http://schemas.microsoft.com/office/drawing/2010/main"/>
                      </a:ext>
                    </a:extLst>
                  </pic:spPr>
                </pic:pic>
              </a:graphicData>
            </a:graphic>
          </wp:inline>
        </w:drawing>
      </w:r>
    </w:p>
    <w:p w14:paraId="444FAEC8" w14:textId="77777777" w:rsidR="00CE467E" w:rsidRDefault="00043C7B">
      <w:pPr>
        <w:jc w:val="both"/>
        <w:rPr>
          <w:rFonts w:cs="Arial"/>
          <w:color w:val="000000"/>
        </w:rPr>
      </w:pPr>
      <w:r>
        <w:rPr>
          <w:rFonts w:cs="Arial"/>
          <w:color w:val="000000"/>
        </w:rPr>
        <w:t xml:space="preserve">1. </w:t>
      </w:r>
      <w:r w:rsidR="00F00B70" w:rsidRPr="00F00B70">
        <w:rPr>
          <w:rFonts w:cs="Arial"/>
          <w:b/>
          <w:i/>
          <w:color w:val="000000"/>
        </w:rPr>
        <w:t xml:space="preserve">Индивиды </w:t>
      </w:r>
      <w:r w:rsidR="00F00B70" w:rsidRPr="00F00B70">
        <w:rPr>
          <w:rFonts w:cs="Arial"/>
          <w:b/>
          <w:i/>
          <w:color w:val="000000"/>
          <w:u w:val="single"/>
        </w:rPr>
        <w:t xml:space="preserve">стремятся к </w:t>
      </w:r>
      <w:r w:rsidR="00F00B70" w:rsidRPr="00F00B70">
        <w:rPr>
          <w:rFonts w:cs="Arial"/>
          <w:b/>
          <w:i/>
          <w:iCs/>
          <w:color w:val="000000"/>
          <w:u w:val="single"/>
        </w:rPr>
        <w:t>вознаграждению</w:t>
      </w:r>
      <w:r w:rsidR="007709E6" w:rsidRPr="007B109D">
        <w:rPr>
          <w:rFonts w:cs="Arial"/>
          <w:color w:val="000000"/>
        </w:rPr>
        <w:t xml:space="preserve">; </w:t>
      </w:r>
      <w:r w:rsidR="00F00B70" w:rsidRPr="00F00B70">
        <w:rPr>
          <w:rFonts w:cs="Arial"/>
          <w:b/>
          <w:i/>
          <w:color w:val="000000"/>
        </w:rPr>
        <w:t>именно корыстолюбие толкает людей на труд и достижение результата</w:t>
      </w:r>
      <w:r w:rsidR="007709E6" w:rsidRPr="007B109D">
        <w:rPr>
          <w:rFonts w:cs="Arial"/>
          <w:color w:val="000000"/>
        </w:rPr>
        <w:t>. Данное стремление является двигателем роста, или индивидуального развития, и</w:t>
      </w:r>
      <w:r>
        <w:rPr>
          <w:rFonts w:cs="Arial"/>
          <w:color w:val="000000"/>
        </w:rPr>
        <w:t>,</w:t>
      </w:r>
      <w:r w:rsidR="007709E6" w:rsidRPr="007B109D">
        <w:rPr>
          <w:rFonts w:cs="Arial"/>
          <w:color w:val="000000"/>
        </w:rPr>
        <w:t xml:space="preserve"> в конечном итоге</w:t>
      </w:r>
      <w:r>
        <w:rPr>
          <w:rFonts w:cs="Arial"/>
          <w:color w:val="000000"/>
        </w:rPr>
        <w:t>,</w:t>
      </w:r>
      <w:r w:rsidR="007709E6" w:rsidRPr="007B109D">
        <w:rPr>
          <w:rFonts w:cs="Arial"/>
          <w:color w:val="000000"/>
        </w:rPr>
        <w:t xml:space="preserve"> определяет общее благосостояние. </w:t>
      </w:r>
    </w:p>
    <w:p w14:paraId="3FF0FE9B" w14:textId="77777777" w:rsidR="00CE467E" w:rsidRDefault="00043C7B">
      <w:pPr>
        <w:jc w:val="both"/>
        <w:rPr>
          <w:rFonts w:cs="Arial"/>
          <w:color w:val="000000"/>
        </w:rPr>
      </w:pPr>
      <w:r>
        <w:rPr>
          <w:rFonts w:cs="Arial"/>
          <w:iCs/>
          <w:color w:val="000000"/>
        </w:rPr>
        <w:t>2.</w:t>
      </w:r>
      <w:r>
        <w:rPr>
          <w:rFonts w:cs="Arial"/>
          <w:i/>
          <w:iCs/>
          <w:color w:val="000000"/>
        </w:rPr>
        <w:t xml:space="preserve"> </w:t>
      </w:r>
      <w:r w:rsidR="00F00B70" w:rsidRPr="00F00B70">
        <w:rPr>
          <w:rFonts w:cs="Arial"/>
          <w:b/>
          <w:i/>
          <w:iCs/>
          <w:color w:val="000000"/>
        </w:rPr>
        <w:t>Индивидуальный выбор:</w:t>
      </w:r>
      <w:r w:rsidR="00F00B70" w:rsidRPr="00F00B70">
        <w:rPr>
          <w:rFonts w:cs="Arial"/>
          <w:b/>
          <w:i/>
          <w:color w:val="000000"/>
        </w:rPr>
        <w:t xml:space="preserve"> индивид сам себе выбирает </w:t>
      </w:r>
      <w:r w:rsidR="00F00B70" w:rsidRPr="00F00B70">
        <w:rPr>
          <w:rFonts w:cs="Arial"/>
          <w:b/>
          <w:i/>
          <w:color w:val="000000"/>
          <w:u w:val="single"/>
        </w:rPr>
        <w:t>вознаграждение</w:t>
      </w:r>
      <w:r w:rsidR="00F00B70" w:rsidRPr="00F00B70">
        <w:rPr>
          <w:rFonts w:cs="Arial"/>
          <w:b/>
          <w:i/>
          <w:color w:val="000000"/>
        </w:rPr>
        <w:t>.</w:t>
      </w:r>
      <w:r w:rsidR="007709E6" w:rsidRPr="007B109D">
        <w:rPr>
          <w:rFonts w:cs="Arial"/>
          <w:color w:val="000000"/>
        </w:rPr>
        <w:t xml:space="preserve"> Вознаграждение зависит от вкусов, культуры, ценностей и т.д. В отношении ценности или, наоборот, незначительности этого выбора или деления потребностей на «истинные» и «ложные» не применяются никакие правила, кроме принятых в обществе этических, нравственных и социальных норм. Система </w:t>
      </w:r>
      <w:proofErr w:type="spellStart"/>
      <w:r w:rsidR="007709E6" w:rsidRPr="007B109D">
        <w:rPr>
          <w:rFonts w:cs="Arial"/>
          <w:color w:val="000000"/>
        </w:rPr>
        <w:t>плюралистична</w:t>
      </w:r>
      <w:proofErr w:type="spellEnd"/>
      <w:r w:rsidR="007709E6" w:rsidRPr="007B109D">
        <w:rPr>
          <w:rFonts w:cs="Arial"/>
          <w:color w:val="000000"/>
        </w:rPr>
        <w:t xml:space="preserve"> и предполагает разнообразие вкусов и предпочтений. </w:t>
      </w:r>
    </w:p>
    <w:p w14:paraId="1B6452E2" w14:textId="77777777" w:rsidR="00CE467E" w:rsidRDefault="00043C7B">
      <w:pPr>
        <w:jc w:val="both"/>
        <w:rPr>
          <w:rFonts w:cs="Arial"/>
          <w:color w:val="000000"/>
        </w:rPr>
      </w:pPr>
      <w:r>
        <w:rPr>
          <w:rFonts w:cs="Arial"/>
          <w:color w:val="000000"/>
        </w:rPr>
        <w:t xml:space="preserve">3. </w:t>
      </w:r>
      <w:r w:rsidR="00F00B70" w:rsidRPr="00F00B70">
        <w:rPr>
          <w:rFonts w:cs="Arial"/>
          <w:b/>
          <w:i/>
          <w:color w:val="000000"/>
        </w:rPr>
        <w:t xml:space="preserve">Индивиды и организации, с которыми они имеют дело, наилучшим образом достигают своих целей </w:t>
      </w:r>
      <w:r w:rsidR="00F00B70" w:rsidRPr="00F00B70">
        <w:rPr>
          <w:rFonts w:cs="Arial"/>
          <w:b/>
          <w:i/>
          <w:color w:val="000000"/>
          <w:u w:val="single"/>
        </w:rPr>
        <w:t xml:space="preserve">посредством </w:t>
      </w:r>
      <w:r w:rsidR="00F00B70" w:rsidRPr="00F00B70">
        <w:rPr>
          <w:rFonts w:cs="Arial"/>
          <w:b/>
          <w:i/>
          <w:iCs/>
          <w:color w:val="000000"/>
          <w:u w:val="single"/>
        </w:rPr>
        <w:t>свободного и конкурентного обмена</w:t>
      </w:r>
      <w:r w:rsidR="00F00B70" w:rsidRPr="00F00B70">
        <w:rPr>
          <w:rFonts w:cs="Arial"/>
          <w:b/>
          <w:i/>
          <w:color w:val="000000"/>
        </w:rPr>
        <w:t>.</w:t>
      </w:r>
      <w:r w:rsidR="007709E6" w:rsidRPr="007B109D">
        <w:rPr>
          <w:rFonts w:cs="Arial"/>
          <w:color w:val="000000"/>
        </w:rPr>
        <w:t xml:space="preserve"> Свободным обмен является только тогда, когда он приносит пользу обеим сторонам; конкурентный характер обмена заключается в том, что опасность злоупотребления рыночной властью со стороны производителей ограничена. </w:t>
      </w:r>
    </w:p>
    <w:p w14:paraId="72CC6205" w14:textId="77777777" w:rsidR="00CE467E" w:rsidRDefault="00043C7B">
      <w:pPr>
        <w:jc w:val="both"/>
        <w:rPr>
          <w:rFonts w:cs="Arial"/>
          <w:color w:val="000000"/>
        </w:rPr>
      </w:pPr>
      <w:r>
        <w:rPr>
          <w:rFonts w:cs="Arial"/>
          <w:color w:val="000000"/>
        </w:rPr>
        <w:t xml:space="preserve">4. </w:t>
      </w:r>
      <w:r w:rsidR="00F00B70" w:rsidRPr="00F00B70">
        <w:rPr>
          <w:rFonts w:cs="Arial"/>
          <w:b/>
          <w:i/>
          <w:color w:val="000000"/>
        </w:rPr>
        <w:t xml:space="preserve">В основе механизмов рыночной экономики лежит принцип индивидуальной свободы, или, точнее, </w:t>
      </w:r>
      <w:r w:rsidR="00F00B70" w:rsidRPr="00F00B70">
        <w:rPr>
          <w:rFonts w:cs="Arial"/>
          <w:b/>
          <w:i/>
          <w:iCs/>
          <w:color w:val="000000"/>
          <w:u w:val="single"/>
        </w:rPr>
        <w:t>принцип суверенитета потребителя</w:t>
      </w:r>
      <w:r w:rsidR="007709E6" w:rsidRPr="008F7BA2">
        <w:rPr>
          <w:rFonts w:cs="Arial"/>
          <w:color w:val="000000"/>
        </w:rPr>
        <w:t xml:space="preserve">. Моральный фундамент системы базируется на признании того факта, что индивиды несут </w:t>
      </w:r>
      <w:r w:rsidR="007709E6" w:rsidRPr="002A620F">
        <w:rPr>
          <w:rFonts w:cs="Arial"/>
          <w:color w:val="000000"/>
        </w:rPr>
        <w:lastRenderedPageBreak/>
        <w:t xml:space="preserve">ответственность за свои действия и могут сами решать, что для них хорошо, а что — плохо. </w:t>
      </w:r>
    </w:p>
    <w:p w14:paraId="25D94351" w14:textId="77777777" w:rsidR="00CE467E" w:rsidRDefault="007709E6">
      <w:pPr>
        <w:jc w:val="both"/>
        <w:rPr>
          <w:rFonts w:cs="Arial"/>
          <w:color w:val="000000"/>
        </w:rPr>
      </w:pPr>
      <w:r w:rsidRPr="007B109D">
        <w:rPr>
          <w:rFonts w:cs="Arial"/>
          <w:color w:val="000000"/>
        </w:rPr>
        <w:t xml:space="preserve">На этих четырех принципах и основан маркетинг. Отсюда возникает философия действия, имеющая силу в любой организации, обслуживающей потребности любой группы потребителей. </w:t>
      </w:r>
      <w:r w:rsidR="00F00B70" w:rsidRPr="00F00B70">
        <w:rPr>
          <w:rFonts w:cs="Arial"/>
          <w:b/>
          <w:i/>
          <w:color w:val="000000"/>
        </w:rPr>
        <w:t xml:space="preserve">Всю область действия маркетинга можно разделить </w:t>
      </w:r>
      <w:r w:rsidR="00F00B70" w:rsidRPr="00F00B70">
        <w:rPr>
          <w:rFonts w:cs="Arial"/>
          <w:b/>
          <w:i/>
          <w:color w:val="000000"/>
          <w:u w:val="single"/>
        </w:rPr>
        <w:t>на три сферы</w:t>
      </w:r>
      <w:r w:rsidRPr="007B109D">
        <w:rPr>
          <w:rFonts w:cs="Arial"/>
          <w:color w:val="000000"/>
        </w:rPr>
        <w:t>:</w:t>
      </w:r>
    </w:p>
    <w:p w14:paraId="1AF84AAD" w14:textId="77777777" w:rsidR="00CE467E" w:rsidRDefault="00F00B70">
      <w:pPr>
        <w:pStyle w:val="ac"/>
        <w:numPr>
          <w:ilvl w:val="0"/>
          <w:numId w:val="85"/>
        </w:numPr>
        <w:spacing w:after="0" w:line="360" w:lineRule="auto"/>
        <w:ind w:left="0" w:firstLine="0"/>
        <w:jc w:val="both"/>
        <w:rPr>
          <w:rFonts w:cs="Arial"/>
          <w:color w:val="000000"/>
        </w:rPr>
      </w:pPr>
      <w:r w:rsidRPr="00F00B70">
        <w:rPr>
          <w:rFonts w:ascii="Arial" w:hAnsi="Arial" w:cs="Arial"/>
          <w:b/>
          <w:i/>
          <w:iCs/>
          <w:color w:val="000000"/>
        </w:rPr>
        <w:t>потребительский маркетинг</w:t>
      </w:r>
      <w:r w:rsidRPr="00F00B70">
        <w:rPr>
          <w:rFonts w:ascii="Arial" w:hAnsi="Arial" w:cs="Arial"/>
          <w:color w:val="000000"/>
        </w:rPr>
        <w:t xml:space="preserve">, когда транзакции осуществляются между компаниями и конечными потребителями, частными лицами или домашними хозяйствами; </w:t>
      </w:r>
    </w:p>
    <w:p w14:paraId="425596EE" w14:textId="77777777" w:rsidR="00CE467E" w:rsidRDefault="00F00B70">
      <w:pPr>
        <w:pStyle w:val="ac"/>
        <w:numPr>
          <w:ilvl w:val="0"/>
          <w:numId w:val="85"/>
        </w:numPr>
        <w:spacing w:after="0" w:line="360" w:lineRule="auto"/>
        <w:ind w:left="0" w:firstLine="0"/>
        <w:jc w:val="both"/>
        <w:rPr>
          <w:rFonts w:cs="Arial"/>
          <w:color w:val="000000"/>
        </w:rPr>
      </w:pPr>
      <w:r w:rsidRPr="00F00B70">
        <w:rPr>
          <w:rFonts w:ascii="Arial" w:hAnsi="Arial" w:cs="Arial"/>
          <w:b/>
          <w:i/>
          <w:iCs/>
          <w:color w:val="000000"/>
        </w:rPr>
        <w:t>деловой маркетинг</w:t>
      </w:r>
      <w:r w:rsidRPr="00F00B70">
        <w:rPr>
          <w:rFonts w:ascii="Arial" w:hAnsi="Arial" w:cs="Arial"/>
          <w:b/>
          <w:i/>
          <w:color w:val="000000"/>
        </w:rPr>
        <w:t xml:space="preserve"> (B2B-маркетинг)</w:t>
      </w:r>
      <w:r w:rsidRPr="00F00B70">
        <w:rPr>
          <w:rFonts w:ascii="Arial" w:hAnsi="Arial" w:cs="Arial"/>
          <w:color w:val="000000"/>
        </w:rPr>
        <w:t xml:space="preserve">, когда обе стороны обмена представлены организациями; </w:t>
      </w:r>
    </w:p>
    <w:p w14:paraId="688BF842" w14:textId="77777777" w:rsidR="00CE467E" w:rsidRDefault="00F00B70">
      <w:pPr>
        <w:pStyle w:val="ac"/>
        <w:numPr>
          <w:ilvl w:val="0"/>
          <w:numId w:val="85"/>
        </w:numPr>
        <w:spacing w:after="0" w:line="360" w:lineRule="auto"/>
        <w:ind w:left="0" w:firstLine="0"/>
        <w:jc w:val="both"/>
        <w:rPr>
          <w:rFonts w:cs="Arial"/>
          <w:color w:val="000000"/>
        </w:rPr>
      </w:pPr>
      <w:r w:rsidRPr="00F00B70">
        <w:rPr>
          <w:rFonts w:ascii="Arial" w:hAnsi="Arial" w:cs="Arial"/>
          <w:b/>
          <w:i/>
          <w:iCs/>
          <w:color w:val="000000"/>
        </w:rPr>
        <w:t>социальный маркетинг</w:t>
      </w:r>
      <w:r w:rsidRPr="00F00B70">
        <w:rPr>
          <w:rFonts w:ascii="Arial" w:hAnsi="Arial" w:cs="Arial"/>
          <w:color w:val="000000"/>
        </w:rPr>
        <w:t xml:space="preserve">, охватывающий сферу деятельности некоммерческих организаций, таких как музеи, университеты и т.д. </w:t>
      </w:r>
    </w:p>
    <w:p w14:paraId="5CBFE6F9" w14:textId="77777777" w:rsidR="00043C7B" w:rsidRDefault="00043C7B" w:rsidP="000D4063">
      <w:pPr>
        <w:pStyle w:val="1"/>
        <w:spacing w:before="0" w:after="0"/>
      </w:pPr>
      <w:bookmarkStart w:id="70" w:name="_Toc210732390"/>
      <w:bookmarkStart w:id="71" w:name="_Toc217107990"/>
    </w:p>
    <w:p w14:paraId="490CC6FB" w14:textId="77777777" w:rsidR="007709E6" w:rsidRPr="001342B7" w:rsidRDefault="00F00B70" w:rsidP="000D4063">
      <w:pPr>
        <w:pStyle w:val="1"/>
        <w:spacing w:before="0" w:after="0"/>
        <w:rPr>
          <w:color w:val="003CB4"/>
        </w:rPr>
      </w:pPr>
      <w:r w:rsidRPr="00F00B70">
        <w:rPr>
          <w:color w:val="003CB4"/>
        </w:rPr>
        <w:t>1.8. Подходы к маркетингу</w:t>
      </w:r>
      <w:bookmarkEnd w:id="70"/>
      <w:bookmarkEnd w:id="71"/>
    </w:p>
    <w:p w14:paraId="0A3A73F0" w14:textId="77777777" w:rsidR="00CE467E" w:rsidRDefault="007709E6">
      <w:pPr>
        <w:jc w:val="both"/>
        <w:rPr>
          <w:rFonts w:cs="Arial"/>
          <w:color w:val="000000"/>
        </w:rPr>
      </w:pPr>
      <w:r w:rsidRPr="007B109D">
        <w:rPr>
          <w:rFonts w:cs="Arial"/>
          <w:color w:val="000000"/>
        </w:rPr>
        <w:t xml:space="preserve">Из данного подхода следует, что </w:t>
      </w:r>
      <w:r w:rsidR="00F00B70" w:rsidRPr="00F00B70">
        <w:rPr>
          <w:rFonts w:cs="Arial"/>
          <w:b/>
          <w:i/>
          <w:color w:val="000000"/>
        </w:rPr>
        <w:t xml:space="preserve">главной целью всей осуществляемой в организации деятельности должно быть </w:t>
      </w:r>
      <w:r w:rsidR="00F00B70" w:rsidRPr="00F00B70">
        <w:rPr>
          <w:rFonts w:cs="Arial"/>
          <w:b/>
          <w:i/>
          <w:color w:val="000000"/>
          <w:u w:val="single"/>
        </w:rPr>
        <w:t>удовлетворение потребностей покупателей</w:t>
      </w:r>
      <w:r w:rsidRPr="007B109D">
        <w:rPr>
          <w:rFonts w:cs="Arial"/>
          <w:color w:val="000000"/>
        </w:rPr>
        <w:t>. При условии, конечно, что это является наилучшим способом достижения целей организации в отношении роста и прибыльности. Образ действия диктует не альтруизм, а корысть организации.</w:t>
      </w:r>
    </w:p>
    <w:p w14:paraId="7F7E6F1D" w14:textId="77777777" w:rsidR="00CE467E" w:rsidRDefault="007709E6">
      <w:pPr>
        <w:jc w:val="both"/>
        <w:rPr>
          <w:rFonts w:cs="Arial"/>
          <w:color w:val="000000"/>
        </w:rPr>
      </w:pPr>
      <w:r w:rsidRPr="007B109D">
        <w:rPr>
          <w:rFonts w:cs="Arial"/>
          <w:color w:val="000000"/>
        </w:rPr>
        <w:t xml:space="preserve">Такова идеология маркетинга. Нетрудно догадаться, что существует большая разница между тем, каким должен быть маркетинг, и тем, каков он есть на самом деле. Тем не менее, преуспевающая компания должна стремиться к идеальному маркетингу. Быть может, </w:t>
      </w:r>
      <w:r w:rsidR="00F00B70" w:rsidRPr="00F00B70">
        <w:rPr>
          <w:rFonts w:cs="Arial"/>
          <w:b/>
          <w:i/>
          <w:color w:val="000000"/>
        </w:rPr>
        <w:t xml:space="preserve">идеальный маркетинг — миф, но </w:t>
      </w:r>
      <w:r w:rsidR="00F00B70" w:rsidRPr="00F00B70">
        <w:rPr>
          <w:rFonts w:cs="Arial"/>
          <w:b/>
          <w:i/>
          <w:color w:val="000000"/>
          <w:u w:val="single"/>
        </w:rPr>
        <w:t xml:space="preserve">это </w:t>
      </w:r>
      <w:r w:rsidR="00F00B70" w:rsidRPr="00F00B70">
        <w:rPr>
          <w:rFonts w:cs="Arial"/>
          <w:b/>
          <w:i/>
          <w:iCs/>
          <w:color w:val="000000"/>
          <w:u w:val="single"/>
        </w:rPr>
        <w:t>движущий миф</w:t>
      </w:r>
      <w:r w:rsidR="00F00B70" w:rsidRPr="00F00B70">
        <w:rPr>
          <w:rFonts w:cs="Arial"/>
          <w:b/>
          <w:i/>
          <w:color w:val="000000"/>
        </w:rPr>
        <w:t>, которым должны постоянно руководствоваться фирмы в своей деятельности</w:t>
      </w:r>
      <w:r w:rsidRPr="007B109D">
        <w:rPr>
          <w:rFonts w:cs="Arial"/>
          <w:color w:val="000000"/>
        </w:rPr>
        <w:t>.</w:t>
      </w:r>
    </w:p>
    <w:p w14:paraId="30799CD4" w14:textId="77777777" w:rsidR="00CE467E" w:rsidRDefault="00F00B70">
      <w:pPr>
        <w:autoSpaceDE w:val="0"/>
        <w:autoSpaceDN w:val="0"/>
        <w:adjustRightInd w:val="0"/>
        <w:jc w:val="both"/>
        <w:rPr>
          <w:rFonts w:ascii="Arial CYR" w:hAnsi="Arial CYR" w:cs="Arial CYR"/>
          <w:color w:val="000000"/>
          <w:szCs w:val="22"/>
          <w:highlight w:val="green"/>
          <w:lang w:eastAsia="en-US"/>
        </w:rPr>
      </w:pPr>
      <w:r w:rsidRPr="00F00B70">
        <w:rPr>
          <w:rFonts w:cs="Arial"/>
          <w:b/>
          <w:i/>
          <w:color w:val="000000"/>
        </w:rPr>
        <w:t>Применение фирмой рассмотренной выше философии действия на практике предполагает два подхода</w:t>
      </w:r>
      <w:r w:rsidR="007709E6" w:rsidRPr="007B109D">
        <w:rPr>
          <w:rFonts w:cs="Arial"/>
          <w:color w:val="000000"/>
        </w:rPr>
        <w:t>.</w:t>
      </w:r>
      <w:r w:rsidR="003D03FE" w:rsidRPr="003D03FE">
        <w:rPr>
          <w:rFonts w:ascii="Arial CYR" w:hAnsi="Arial CYR" w:cs="Arial CYR"/>
          <w:color w:val="000000"/>
          <w:szCs w:val="22"/>
          <w:highlight w:val="green"/>
          <w:lang w:eastAsia="en-US"/>
        </w:rPr>
        <w:t xml:space="preserve"> </w:t>
      </w:r>
      <w:r w:rsidR="003D03FE">
        <w:rPr>
          <w:rFonts w:ascii="Arial CYR" w:hAnsi="Arial CYR" w:cs="Arial CYR"/>
          <w:color w:val="000000"/>
          <w:szCs w:val="22"/>
          <w:highlight w:val="green"/>
          <w:lang w:eastAsia="en-US"/>
        </w:rPr>
        <w:t xml:space="preserve">Представить для </w:t>
      </w:r>
      <w:proofErr w:type="spellStart"/>
      <w:r w:rsidR="003D03FE">
        <w:rPr>
          <w:rFonts w:ascii="Arial CYR" w:hAnsi="Arial CYR" w:cs="Arial CYR"/>
          <w:color w:val="000000"/>
          <w:szCs w:val="22"/>
          <w:highlight w:val="green"/>
          <w:lang w:eastAsia="en-US"/>
        </w:rPr>
        <w:t>iBook</w:t>
      </w:r>
      <w:proofErr w:type="spellEnd"/>
      <w:r w:rsidR="003D03FE">
        <w:rPr>
          <w:rFonts w:ascii="Arial CYR" w:hAnsi="Arial CYR" w:cs="Arial CYR"/>
          <w:color w:val="000000"/>
          <w:szCs w:val="22"/>
          <w:highlight w:val="green"/>
          <w:lang w:eastAsia="en-US"/>
        </w:rPr>
        <w:t xml:space="preserve"> как разворачивающийся список (при нажатии на слово, выделенное жирным – выезжает текст-объяснение к нему), для читалки – форматированный текст</w:t>
      </w:r>
    </w:p>
    <w:p w14:paraId="44823D11" w14:textId="77777777" w:rsidR="00CE467E" w:rsidRDefault="007709E6">
      <w:pPr>
        <w:numPr>
          <w:ilvl w:val="0"/>
          <w:numId w:val="6"/>
        </w:numPr>
        <w:ind w:left="0" w:firstLine="0"/>
        <w:jc w:val="both"/>
        <w:rPr>
          <w:rFonts w:cs="Arial"/>
          <w:color w:val="000000"/>
          <w:highlight w:val="cyan"/>
        </w:rPr>
      </w:pPr>
      <w:r w:rsidRPr="003D03FE">
        <w:rPr>
          <w:rFonts w:cs="Arial"/>
          <w:b/>
          <w:color w:val="000000"/>
          <w:highlight w:val="cyan"/>
        </w:rPr>
        <w:t xml:space="preserve">Цели </w:t>
      </w:r>
      <w:r w:rsidRPr="003D03FE">
        <w:rPr>
          <w:rFonts w:cs="Arial"/>
          <w:b/>
          <w:i/>
          <w:iCs/>
          <w:color w:val="000000"/>
          <w:highlight w:val="cyan"/>
        </w:rPr>
        <w:t>стратегического маркетинга</w:t>
      </w:r>
      <w:r w:rsidRPr="003D03FE">
        <w:rPr>
          <w:rFonts w:cs="Arial"/>
          <w:b/>
          <w:color w:val="000000"/>
          <w:highlight w:val="cyan"/>
        </w:rPr>
        <w:t xml:space="preserve"> обычно включают в себя</w:t>
      </w:r>
      <w:r w:rsidRPr="003D03FE">
        <w:rPr>
          <w:rFonts w:cs="Arial"/>
          <w:color w:val="000000"/>
          <w:highlight w:val="cyan"/>
        </w:rPr>
        <w:t xml:space="preserve">: систематический и непрерывный анализ потребностей и запросов ключевых потребительских групп, а также разработку и производство товара (оказание услуги), что позволяет компании обслуживать выбранные группы или сегменты более эффективно, чем конкурентам. Достигая этих целей, фирма обеспечивает себе устойчивое конкурентное преимущество. </w:t>
      </w:r>
    </w:p>
    <w:p w14:paraId="536D9D07" w14:textId="77777777" w:rsidR="00CE467E" w:rsidRDefault="007709E6">
      <w:pPr>
        <w:numPr>
          <w:ilvl w:val="0"/>
          <w:numId w:val="6"/>
        </w:numPr>
        <w:ind w:left="0" w:firstLine="0"/>
        <w:jc w:val="both"/>
        <w:rPr>
          <w:rFonts w:cs="Arial"/>
          <w:color w:val="000000"/>
          <w:szCs w:val="22"/>
        </w:rPr>
      </w:pPr>
      <w:r w:rsidRPr="007950EB">
        <w:rPr>
          <w:rFonts w:cs="Arial"/>
          <w:b/>
          <w:color w:val="000000"/>
          <w:highlight w:val="cyan"/>
        </w:rPr>
        <w:lastRenderedPageBreak/>
        <w:t xml:space="preserve">Роль </w:t>
      </w:r>
      <w:r w:rsidRPr="007950EB">
        <w:rPr>
          <w:rFonts w:cs="Arial"/>
          <w:b/>
          <w:i/>
          <w:iCs/>
          <w:color w:val="000000"/>
          <w:highlight w:val="cyan"/>
        </w:rPr>
        <w:t>операционного маркетинга</w:t>
      </w:r>
      <w:r w:rsidRPr="007950EB">
        <w:rPr>
          <w:rFonts w:cs="Arial"/>
          <w:b/>
          <w:color w:val="000000"/>
          <w:highlight w:val="cyan"/>
        </w:rPr>
        <w:t xml:space="preserve"> включает в себя</w:t>
      </w:r>
      <w:r w:rsidRPr="007950EB">
        <w:rPr>
          <w:rFonts w:cs="Arial"/>
          <w:color w:val="000000"/>
          <w:highlight w:val="cyan"/>
        </w:rPr>
        <w:t xml:space="preserve"> организацию дистрибьюторской, сбытовой и коммуникационной политики с целью информирования потенциальных покупателей и продвижения отличительных качеств товара с одновременным снижением информационных затрат. </w:t>
      </w:r>
    </w:p>
    <w:p w14:paraId="2F2DE5F1" w14:textId="77777777" w:rsidR="007950EB" w:rsidRPr="00070F2B" w:rsidRDefault="00E76919" w:rsidP="000D4063">
      <w:pPr>
        <w:jc w:val="center"/>
        <w:rPr>
          <w:rFonts w:cs="Arial"/>
          <w:color w:val="000000"/>
          <w:szCs w:val="22"/>
        </w:rPr>
      </w:pPr>
      <w:r>
        <w:rPr>
          <w:rFonts w:cs="Arial"/>
          <w:noProof/>
          <w:color w:val="000000"/>
          <w:szCs w:val="22"/>
        </w:rPr>
        <w:drawing>
          <wp:inline distT="0" distB="0" distL="0" distR="0" wp14:anchorId="3B4828BF" wp14:editId="5A500798">
            <wp:extent cx="4848556" cy="1290258"/>
            <wp:effectExtent l="0" t="0" r="0" b="0"/>
            <wp:docPr id="1055" name="Рисунок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31870" cy="1312429"/>
                    </a:xfrm>
                    <a:prstGeom prst="rect">
                      <a:avLst/>
                    </a:prstGeom>
                    <a:noFill/>
                  </pic:spPr>
                </pic:pic>
              </a:graphicData>
            </a:graphic>
          </wp:inline>
        </w:drawing>
      </w:r>
    </w:p>
    <w:p w14:paraId="0EDB2492" w14:textId="77777777" w:rsidR="003D03FE" w:rsidRDefault="00F00B70" w:rsidP="000D4063">
      <w:pPr>
        <w:pStyle w:val="1"/>
        <w:spacing w:before="0" w:after="0"/>
        <w:rPr>
          <w:rFonts w:ascii="Arial CYR" w:hAnsi="Arial CYR" w:cs="Arial CYR"/>
          <w:b w:val="0"/>
          <w:color w:val="000000"/>
          <w:sz w:val="22"/>
          <w:szCs w:val="22"/>
          <w:highlight w:val="green"/>
          <w:lang w:eastAsia="en-US"/>
        </w:rPr>
      </w:pPr>
      <w:bookmarkStart w:id="72" w:name="_Toc210732391"/>
      <w:bookmarkStart w:id="73" w:name="_Toc217107991"/>
      <w:r w:rsidRPr="00F00B70">
        <w:rPr>
          <w:rFonts w:ascii="Arial CYR" w:hAnsi="Arial CYR" w:cs="Arial CYR"/>
          <w:b w:val="0"/>
          <w:color w:val="000000"/>
          <w:sz w:val="22"/>
          <w:szCs w:val="22"/>
          <w:highlight w:val="green"/>
          <w:lang w:eastAsia="en-US"/>
        </w:rPr>
        <w:t xml:space="preserve">Интерактивный рисунок для </w:t>
      </w:r>
      <w:proofErr w:type="spellStart"/>
      <w:r w:rsidRPr="00F00B70">
        <w:rPr>
          <w:rFonts w:ascii="Arial CYR" w:hAnsi="Arial CYR" w:cs="Arial CYR"/>
          <w:b w:val="0"/>
          <w:color w:val="000000"/>
          <w:sz w:val="22"/>
          <w:szCs w:val="22"/>
          <w:highlight w:val="green"/>
          <w:lang w:eastAsia="en-US"/>
        </w:rPr>
        <w:t>ibook</w:t>
      </w:r>
      <w:proofErr w:type="spellEnd"/>
      <w:r w:rsidRPr="00F00B70">
        <w:rPr>
          <w:rFonts w:ascii="Arial CYR" w:hAnsi="Arial CYR" w:cs="Arial CYR"/>
          <w:b w:val="0"/>
          <w:color w:val="000000"/>
          <w:sz w:val="22"/>
          <w:szCs w:val="22"/>
          <w:highlight w:val="green"/>
          <w:lang w:eastAsia="en-US"/>
        </w:rPr>
        <w:t xml:space="preserve"> (последовательное появление блоков) и статичный рисунок для читалки</w:t>
      </w:r>
    </w:p>
    <w:p w14:paraId="0816BC99" w14:textId="77777777" w:rsidR="00CE467E" w:rsidRDefault="00CE467E">
      <w:pPr>
        <w:rPr>
          <w:b/>
          <w:color w:val="003CB4"/>
          <w:highlight w:val="green"/>
          <w:lang w:eastAsia="en-US"/>
        </w:rPr>
      </w:pPr>
    </w:p>
    <w:p w14:paraId="6B4DFEF7" w14:textId="77777777" w:rsidR="002550DC" w:rsidRPr="001342B7" w:rsidRDefault="00F00B70">
      <w:pPr>
        <w:rPr>
          <w:color w:val="003CB4"/>
        </w:rPr>
      </w:pPr>
      <w:r w:rsidRPr="00F00B70">
        <w:rPr>
          <w:b/>
          <w:color w:val="003CB4"/>
          <w:sz w:val="28"/>
        </w:rPr>
        <w:t>Задания для самопроверки</w:t>
      </w:r>
    </w:p>
    <w:p w14:paraId="2A3B2B37" w14:textId="77777777" w:rsidR="00CE467E" w:rsidRDefault="00F00B70">
      <w:pPr>
        <w:pStyle w:val="ac"/>
        <w:spacing w:after="0" w:line="360" w:lineRule="auto"/>
        <w:ind w:left="0"/>
        <w:rPr>
          <w:rFonts w:ascii="Arial" w:hAnsi="Arial" w:cs="Arial"/>
          <w:b/>
        </w:rPr>
      </w:pPr>
      <w:r w:rsidRPr="00F00B70">
        <w:rPr>
          <w:rFonts w:eastAsiaTheme="majorEastAsia" w:cs="Arial"/>
          <w:b/>
          <w:bCs/>
          <w:color w:val="003399"/>
          <w:sz w:val="28"/>
          <w:szCs w:val="28"/>
        </w:rPr>
        <w:t xml:space="preserve">1. </w:t>
      </w:r>
      <w:r w:rsidRPr="00F00B70">
        <w:rPr>
          <w:rFonts w:ascii="Arial" w:hAnsi="Arial" w:cs="Arial"/>
          <w:b/>
        </w:rPr>
        <w:t>Философия маркетинга предполагает:</w:t>
      </w:r>
    </w:p>
    <w:p w14:paraId="3AF59C98" w14:textId="77777777" w:rsidR="00CE467E" w:rsidRDefault="00F00B70">
      <w:pPr>
        <w:pStyle w:val="ac"/>
        <w:numPr>
          <w:ilvl w:val="0"/>
          <w:numId w:val="86"/>
        </w:numPr>
        <w:spacing w:after="0" w:line="360" w:lineRule="auto"/>
        <w:rPr>
          <w:rFonts w:cs="Arial"/>
          <w:b/>
          <w:highlight w:val="yellow"/>
        </w:rPr>
      </w:pPr>
      <w:r w:rsidRPr="00F00B70">
        <w:rPr>
          <w:rFonts w:ascii="Arial" w:hAnsi="Arial" w:cs="Arial"/>
          <w:b/>
          <w:highlight w:val="yellow"/>
        </w:rPr>
        <w:t>«увещевание» потребителя</w:t>
      </w:r>
    </w:p>
    <w:p w14:paraId="7B855539" w14:textId="77777777" w:rsidR="00CE467E" w:rsidRDefault="00F00B70">
      <w:pPr>
        <w:pStyle w:val="ac"/>
        <w:numPr>
          <w:ilvl w:val="0"/>
          <w:numId w:val="86"/>
        </w:numPr>
        <w:spacing w:after="0" w:line="360" w:lineRule="auto"/>
        <w:rPr>
          <w:rFonts w:cs="Arial"/>
          <w:b/>
          <w:highlight w:val="yellow"/>
        </w:rPr>
      </w:pPr>
      <w:r w:rsidRPr="00F00B70">
        <w:rPr>
          <w:rFonts w:ascii="Arial" w:hAnsi="Arial" w:cs="Arial"/>
          <w:b/>
          <w:highlight w:val="yellow"/>
        </w:rPr>
        <w:t>добровольный конкурентный обмен</w:t>
      </w:r>
    </w:p>
    <w:p w14:paraId="45235C06" w14:textId="77777777" w:rsidR="00CE467E" w:rsidRDefault="00F00B70">
      <w:pPr>
        <w:pStyle w:val="ac"/>
        <w:numPr>
          <w:ilvl w:val="0"/>
          <w:numId w:val="86"/>
        </w:numPr>
        <w:spacing w:after="0" w:line="360" w:lineRule="auto"/>
        <w:rPr>
          <w:rFonts w:cs="Arial"/>
          <w:b/>
          <w:highlight w:val="yellow"/>
        </w:rPr>
      </w:pPr>
      <w:r w:rsidRPr="00F00B70">
        <w:rPr>
          <w:rFonts w:ascii="Arial" w:hAnsi="Arial" w:cs="Arial"/>
          <w:b/>
          <w:highlight w:val="yellow"/>
        </w:rPr>
        <w:t>производство товаров без оглядки на потребителя</w:t>
      </w:r>
    </w:p>
    <w:p w14:paraId="788E36CE" w14:textId="77777777" w:rsidR="00CE467E" w:rsidRDefault="00F00B70">
      <w:pPr>
        <w:pStyle w:val="ac"/>
        <w:numPr>
          <w:ilvl w:val="0"/>
          <w:numId w:val="86"/>
        </w:numPr>
        <w:spacing w:after="0" w:line="360" w:lineRule="auto"/>
        <w:rPr>
          <w:rFonts w:cs="Arial"/>
          <w:highlight w:val="yellow"/>
        </w:rPr>
      </w:pPr>
      <w:r w:rsidRPr="00F00B70">
        <w:rPr>
          <w:rFonts w:ascii="Arial" w:hAnsi="Arial" w:cs="Arial"/>
          <w:b/>
          <w:highlight w:val="yellow"/>
        </w:rPr>
        <w:t>массированное продвижение</w:t>
      </w:r>
    </w:p>
    <w:p w14:paraId="02D97ADF" w14:textId="77777777" w:rsidR="00662D03" w:rsidRPr="00B7481A" w:rsidRDefault="00662D03" w:rsidP="000D4063">
      <w:pPr>
        <w:contextualSpacing/>
        <w:rPr>
          <w:rFonts w:cs="Arial"/>
          <w:b/>
          <w:szCs w:val="22"/>
          <w:lang w:eastAsia="en-US"/>
        </w:rPr>
      </w:pPr>
    </w:p>
    <w:p w14:paraId="6C4B5E34" w14:textId="77777777" w:rsidR="00CE467E" w:rsidRDefault="00F00B70">
      <w:pPr>
        <w:tabs>
          <w:tab w:val="num" w:pos="1069"/>
        </w:tabs>
        <w:contextualSpacing/>
        <w:rPr>
          <w:rFonts w:cs="Arial"/>
          <w:b/>
          <w:szCs w:val="22"/>
          <w:lang w:eastAsia="en-US"/>
        </w:rPr>
      </w:pPr>
      <w:r w:rsidRPr="00F00B70">
        <w:rPr>
          <w:rFonts w:cs="Arial"/>
          <w:b/>
          <w:szCs w:val="22"/>
          <w:lang w:eastAsia="en-US"/>
        </w:rPr>
        <w:t>2. Рыночная экономика основывается на 4-х принципах:</w:t>
      </w:r>
    </w:p>
    <w:p w14:paraId="2269DCA4" w14:textId="77777777" w:rsidR="00CE467E" w:rsidRDefault="00B7481A">
      <w:pPr>
        <w:pStyle w:val="ac"/>
        <w:numPr>
          <w:ilvl w:val="0"/>
          <w:numId w:val="87"/>
        </w:numPr>
        <w:spacing w:after="0" w:line="360" w:lineRule="auto"/>
        <w:rPr>
          <w:rFonts w:cs="Arial"/>
        </w:rPr>
      </w:pPr>
      <w:r>
        <w:rPr>
          <w:rFonts w:ascii="Arial" w:hAnsi="Arial" w:cs="Arial"/>
        </w:rPr>
        <w:t>и</w:t>
      </w:r>
      <w:r w:rsidR="00F00B70" w:rsidRPr="00F00B70">
        <w:rPr>
          <w:rFonts w:ascii="Arial" w:hAnsi="Arial" w:cs="Arial"/>
        </w:rPr>
        <w:t>ндивидуальный выбор</w:t>
      </w:r>
    </w:p>
    <w:p w14:paraId="524251C6" w14:textId="77777777" w:rsidR="00CE467E" w:rsidRDefault="00B7481A">
      <w:pPr>
        <w:pStyle w:val="ac"/>
        <w:numPr>
          <w:ilvl w:val="0"/>
          <w:numId w:val="87"/>
        </w:numPr>
        <w:spacing w:after="0" w:line="360" w:lineRule="auto"/>
        <w:rPr>
          <w:rFonts w:cs="Arial"/>
        </w:rPr>
      </w:pPr>
      <w:r>
        <w:rPr>
          <w:rFonts w:ascii="Arial" w:hAnsi="Arial" w:cs="Arial"/>
        </w:rPr>
        <w:t>с</w:t>
      </w:r>
      <w:r w:rsidR="00F00B70" w:rsidRPr="00F00B70">
        <w:rPr>
          <w:rFonts w:ascii="Arial" w:hAnsi="Arial" w:cs="Arial"/>
        </w:rPr>
        <w:t>вободный и конкурентный обмен</w:t>
      </w:r>
    </w:p>
    <w:p w14:paraId="5547FCBC" w14:textId="77777777" w:rsidR="00CE467E" w:rsidRDefault="00B7481A">
      <w:pPr>
        <w:pStyle w:val="ac"/>
        <w:numPr>
          <w:ilvl w:val="0"/>
          <w:numId w:val="87"/>
        </w:numPr>
        <w:spacing w:after="0" w:line="360" w:lineRule="auto"/>
        <w:rPr>
          <w:rFonts w:cs="Arial"/>
        </w:rPr>
      </w:pPr>
      <w:r>
        <w:rPr>
          <w:rFonts w:ascii="Arial" w:hAnsi="Arial" w:cs="Arial"/>
        </w:rPr>
        <w:t>п</w:t>
      </w:r>
      <w:r w:rsidR="00F00B70" w:rsidRPr="00F00B70">
        <w:rPr>
          <w:rFonts w:ascii="Arial" w:hAnsi="Arial" w:cs="Arial"/>
        </w:rPr>
        <w:t>ринцип суверенитета потребителя</w:t>
      </w:r>
    </w:p>
    <w:p w14:paraId="45B7900A" w14:textId="77777777" w:rsidR="00CE467E" w:rsidRDefault="00F00B70">
      <w:pPr>
        <w:pStyle w:val="ac"/>
        <w:numPr>
          <w:ilvl w:val="0"/>
          <w:numId w:val="87"/>
        </w:numPr>
        <w:spacing w:after="0" w:line="360" w:lineRule="auto"/>
        <w:rPr>
          <w:rFonts w:cs="Arial"/>
          <w:b/>
          <w:highlight w:val="yellow"/>
        </w:rPr>
      </w:pPr>
      <w:r w:rsidRPr="00F00B70">
        <w:rPr>
          <w:rFonts w:ascii="Arial" w:hAnsi="Arial" w:cs="Arial"/>
          <w:b/>
          <w:highlight w:val="yellow"/>
        </w:rPr>
        <w:t>___________________________(</w:t>
      </w:r>
      <w:r w:rsidR="00B7481A">
        <w:rPr>
          <w:rFonts w:ascii="Arial" w:hAnsi="Arial" w:cs="Arial"/>
          <w:b/>
          <w:highlight w:val="yellow"/>
        </w:rPr>
        <w:t>в</w:t>
      </w:r>
      <w:r w:rsidRPr="00F00B70">
        <w:rPr>
          <w:rFonts w:ascii="Arial" w:hAnsi="Arial" w:cs="Arial"/>
          <w:b/>
          <w:highlight w:val="yellow"/>
        </w:rPr>
        <w:t>ознаграждение)</w:t>
      </w:r>
    </w:p>
    <w:p w14:paraId="2E1D9E02" w14:textId="77777777" w:rsidR="00662D03" w:rsidRPr="001342B7" w:rsidRDefault="00662D03" w:rsidP="000D4063">
      <w:pPr>
        <w:rPr>
          <w:rFonts w:cs="Arial"/>
          <w:b/>
          <w:color w:val="003CB4"/>
          <w:sz w:val="24"/>
          <w:lang w:eastAsia="en-US"/>
        </w:rPr>
      </w:pPr>
    </w:p>
    <w:p w14:paraId="41438C6A" w14:textId="77777777" w:rsidR="007709E6" w:rsidRPr="001342B7" w:rsidRDefault="00F00B70" w:rsidP="000D4063">
      <w:pPr>
        <w:pStyle w:val="1"/>
        <w:spacing w:before="0" w:after="0"/>
        <w:rPr>
          <w:color w:val="003CB4"/>
        </w:rPr>
      </w:pPr>
      <w:r w:rsidRPr="00F00B70">
        <w:rPr>
          <w:color w:val="003CB4"/>
        </w:rPr>
        <w:t>1.9. Начало развития маркетинговой концепции</w:t>
      </w:r>
      <w:bookmarkEnd w:id="72"/>
      <w:bookmarkEnd w:id="73"/>
    </w:p>
    <w:p w14:paraId="576EA89B" w14:textId="77777777" w:rsidR="007709E6" w:rsidRDefault="007709E6" w:rsidP="000D4063">
      <w:pPr>
        <w:pStyle w:val="a8"/>
        <w:widowControl w:val="0"/>
        <w:jc w:val="both"/>
        <w:rPr>
          <w:color w:val="000000"/>
          <w:sz w:val="22"/>
          <w:szCs w:val="22"/>
        </w:rPr>
      </w:pPr>
      <w:r>
        <w:rPr>
          <w:color w:val="000000"/>
          <w:sz w:val="22"/>
          <w:szCs w:val="22"/>
        </w:rPr>
        <w:t>С начала XX в. и особенно после Первой мировой войны</w:t>
      </w:r>
      <w:r w:rsidR="006939BC">
        <w:rPr>
          <w:color w:val="000000"/>
          <w:sz w:val="22"/>
          <w:szCs w:val="22"/>
        </w:rPr>
        <w:t>,</w:t>
      </w:r>
      <w:r>
        <w:rPr>
          <w:color w:val="000000"/>
          <w:sz w:val="22"/>
          <w:szCs w:val="22"/>
        </w:rPr>
        <w:t xml:space="preserve"> продажи стали основной задачей большинства компаний.</w:t>
      </w:r>
    </w:p>
    <w:p w14:paraId="4B4723F1" w14:textId="77777777" w:rsidR="007709E6" w:rsidRDefault="00F00B70" w:rsidP="000D4063">
      <w:pPr>
        <w:pStyle w:val="a8"/>
        <w:widowControl w:val="0"/>
        <w:jc w:val="both"/>
        <w:rPr>
          <w:color w:val="000000"/>
          <w:sz w:val="22"/>
          <w:szCs w:val="22"/>
        </w:rPr>
      </w:pPr>
      <w:r w:rsidRPr="00F00B70">
        <w:rPr>
          <w:b/>
          <w:i/>
          <w:color w:val="000000"/>
          <w:sz w:val="22"/>
          <w:szCs w:val="22"/>
        </w:rPr>
        <w:t>Компания</w:t>
      </w:r>
      <w:r w:rsidR="007709E6">
        <w:rPr>
          <w:color w:val="000000"/>
          <w:sz w:val="22"/>
          <w:szCs w:val="22"/>
        </w:rPr>
        <w:t xml:space="preserve">, с точки зрения управления ею, являлась </w:t>
      </w:r>
      <w:r w:rsidRPr="00F00B70">
        <w:rPr>
          <w:b/>
          <w:i/>
          <w:iCs/>
          <w:color w:val="000000"/>
          <w:sz w:val="22"/>
          <w:szCs w:val="22"/>
        </w:rPr>
        <w:t>производственной единицей и занимала центральное положение в окружающей ее экономической среде</w:t>
      </w:r>
      <w:r w:rsidR="007709E6">
        <w:rPr>
          <w:color w:val="000000"/>
          <w:sz w:val="22"/>
          <w:szCs w:val="22"/>
        </w:rPr>
        <w:t>. Во-первых, компания была окружена поставщиками торговых площадей и оборудования, сырья и труда, во-вторых — конкурентами и, наконец, потенциальными покупателями, которые, по мнению руководителей компании, вращались на ее орбите.</w:t>
      </w:r>
    </w:p>
    <w:p w14:paraId="033AA208" w14:textId="77777777" w:rsidR="007709E6" w:rsidRPr="00E06120" w:rsidRDefault="007709E6" w:rsidP="000D4063">
      <w:pPr>
        <w:pStyle w:val="a8"/>
        <w:widowControl w:val="0"/>
        <w:jc w:val="both"/>
        <w:rPr>
          <w:i/>
          <w:color w:val="000000"/>
          <w:sz w:val="22"/>
          <w:szCs w:val="22"/>
        </w:rPr>
      </w:pPr>
      <w:r>
        <w:rPr>
          <w:color w:val="000000"/>
          <w:sz w:val="22"/>
          <w:szCs w:val="22"/>
        </w:rPr>
        <w:t>После окончания Второй мировой войны</w:t>
      </w:r>
      <w:r w:rsidR="006939BC">
        <w:rPr>
          <w:color w:val="000000"/>
          <w:sz w:val="22"/>
          <w:szCs w:val="22"/>
        </w:rPr>
        <w:t>,</w:t>
      </w:r>
      <w:r>
        <w:rPr>
          <w:color w:val="000000"/>
          <w:sz w:val="22"/>
          <w:szCs w:val="22"/>
        </w:rPr>
        <w:t xml:space="preserve"> </w:t>
      </w:r>
      <w:r w:rsidR="00F00B70" w:rsidRPr="00F00B70">
        <w:rPr>
          <w:b/>
          <w:i/>
          <w:iCs/>
          <w:color w:val="000000"/>
          <w:sz w:val="22"/>
          <w:szCs w:val="22"/>
        </w:rPr>
        <w:t>политические партии</w:t>
      </w:r>
      <w:r>
        <w:rPr>
          <w:color w:val="000000"/>
          <w:sz w:val="22"/>
          <w:szCs w:val="22"/>
        </w:rPr>
        <w:t xml:space="preserve"> открыли для себя маркетинг выборов. Затем </w:t>
      </w:r>
      <w:r w:rsidR="00F00B70" w:rsidRPr="00F00B70">
        <w:rPr>
          <w:b/>
          <w:i/>
          <w:iCs/>
          <w:color w:val="000000"/>
          <w:sz w:val="22"/>
          <w:szCs w:val="22"/>
        </w:rPr>
        <w:t xml:space="preserve">социальные, филантропические, религиозные и </w:t>
      </w:r>
      <w:r w:rsidR="00F00B70" w:rsidRPr="00F00B70">
        <w:rPr>
          <w:b/>
          <w:i/>
          <w:iCs/>
          <w:color w:val="000000"/>
          <w:sz w:val="22"/>
          <w:szCs w:val="22"/>
        </w:rPr>
        <w:lastRenderedPageBreak/>
        <w:t>благотворительные организации</w:t>
      </w:r>
      <w:r>
        <w:rPr>
          <w:i/>
          <w:iCs/>
          <w:color w:val="000000"/>
          <w:sz w:val="22"/>
          <w:szCs w:val="22"/>
        </w:rPr>
        <w:t xml:space="preserve"> </w:t>
      </w:r>
      <w:r>
        <w:rPr>
          <w:color w:val="000000"/>
          <w:sz w:val="22"/>
          <w:szCs w:val="22"/>
        </w:rPr>
        <w:t>обратились к средствам маркетинга, пытаясь изменить привычки населения (</w:t>
      </w:r>
      <w:r w:rsidR="00F00B70" w:rsidRPr="00F00B70">
        <w:rPr>
          <w:i/>
          <w:color w:val="000000"/>
          <w:sz w:val="22"/>
          <w:szCs w:val="22"/>
        </w:rPr>
        <w:t>организации, выступающие против курения</w:t>
      </w:r>
      <w:r>
        <w:rPr>
          <w:color w:val="000000"/>
          <w:sz w:val="22"/>
          <w:szCs w:val="22"/>
        </w:rPr>
        <w:t>), получить добровольные пожертвования (</w:t>
      </w:r>
      <w:r w:rsidR="00F00B70" w:rsidRPr="00F00B70">
        <w:rPr>
          <w:i/>
          <w:color w:val="000000"/>
          <w:sz w:val="22"/>
          <w:szCs w:val="22"/>
        </w:rPr>
        <w:t>ЮНИСЕФ, Красный Крест</w:t>
      </w:r>
      <w:r>
        <w:rPr>
          <w:color w:val="000000"/>
          <w:sz w:val="22"/>
          <w:szCs w:val="22"/>
        </w:rPr>
        <w:t>) или привлечь верующих (</w:t>
      </w:r>
      <w:r w:rsidR="00F00B70" w:rsidRPr="00F00B70">
        <w:rPr>
          <w:i/>
          <w:color w:val="000000"/>
          <w:sz w:val="22"/>
          <w:szCs w:val="22"/>
        </w:rPr>
        <w:t>Церковь</w:t>
      </w:r>
      <w:r>
        <w:rPr>
          <w:color w:val="000000"/>
          <w:sz w:val="22"/>
          <w:szCs w:val="22"/>
        </w:rPr>
        <w:t xml:space="preserve">). </w:t>
      </w:r>
      <w:r w:rsidR="00F00B70" w:rsidRPr="00F00B70">
        <w:rPr>
          <w:b/>
          <w:i/>
          <w:color w:val="000000"/>
          <w:sz w:val="22"/>
          <w:szCs w:val="22"/>
        </w:rPr>
        <w:t>Органы государственной власти, органы местного самоуправления и администрации</w:t>
      </w:r>
      <w:r>
        <w:rPr>
          <w:color w:val="000000"/>
          <w:sz w:val="22"/>
          <w:szCs w:val="22"/>
        </w:rPr>
        <w:t xml:space="preserve"> также попали под влияние маркетинга. </w:t>
      </w:r>
      <w:r w:rsidR="00F00B70" w:rsidRPr="00F00B70">
        <w:rPr>
          <w:i/>
          <w:color w:val="000000"/>
          <w:sz w:val="22"/>
          <w:szCs w:val="22"/>
          <w:u w:val="single"/>
        </w:rPr>
        <w:t>Примером</w:t>
      </w:r>
      <w:r>
        <w:rPr>
          <w:color w:val="000000"/>
          <w:sz w:val="22"/>
          <w:szCs w:val="22"/>
        </w:rPr>
        <w:t xml:space="preserve"> </w:t>
      </w:r>
      <w:r w:rsidR="00F00B70" w:rsidRPr="00F00B70">
        <w:rPr>
          <w:i/>
          <w:color w:val="000000"/>
          <w:sz w:val="22"/>
          <w:szCs w:val="22"/>
        </w:rPr>
        <w:t>этому служат финансируемые государством кампании по экономии электроэнергии, безопасности на дорогах, трудоустройству молодежи или мероприятия, проводимые муниципалитетами для привлечения промышленного капитала.</w:t>
      </w:r>
    </w:p>
    <w:p w14:paraId="7B66B956" w14:textId="77777777" w:rsidR="00793006" w:rsidRDefault="00793006" w:rsidP="000D4063">
      <w:pPr>
        <w:pStyle w:val="a8"/>
        <w:widowControl w:val="0"/>
        <w:jc w:val="both"/>
        <w:rPr>
          <w:color w:val="000000"/>
          <w:sz w:val="22"/>
          <w:szCs w:val="22"/>
        </w:rPr>
      </w:pPr>
      <w:r w:rsidRPr="00793006">
        <w:rPr>
          <w:color w:val="000000"/>
          <w:sz w:val="22"/>
          <w:szCs w:val="22"/>
          <w:highlight w:val="yellow"/>
        </w:rPr>
        <w:t xml:space="preserve">Видеовставка 7. Не многим известно, что секс-символ Америки, </w:t>
      </w:r>
      <w:r w:rsidR="00F00B70" w:rsidRPr="00F00B70">
        <w:rPr>
          <w:b/>
          <w:color w:val="000000"/>
          <w:sz w:val="22"/>
          <w:szCs w:val="22"/>
          <w:highlight w:val="yellow"/>
        </w:rPr>
        <w:t>Мерлин Монро</w:t>
      </w:r>
      <w:r w:rsidRPr="00793006">
        <w:rPr>
          <w:color w:val="000000"/>
          <w:sz w:val="22"/>
          <w:szCs w:val="22"/>
          <w:highlight w:val="yellow"/>
        </w:rPr>
        <w:t>, до своего появления на</w:t>
      </w:r>
      <w:r w:rsidR="00C72AD1" w:rsidRPr="00C72AD1">
        <w:rPr>
          <w:color w:val="000000"/>
          <w:sz w:val="22"/>
          <w:szCs w:val="22"/>
          <w:highlight w:val="yellow"/>
        </w:rPr>
        <w:t xml:space="preserve"> </w:t>
      </w:r>
      <w:r w:rsidR="00C72AD1">
        <w:rPr>
          <w:color w:val="000000"/>
          <w:sz w:val="22"/>
          <w:szCs w:val="22"/>
          <w:highlight w:val="yellow"/>
        </w:rPr>
        <w:t>кино</w:t>
      </w:r>
      <w:r w:rsidRPr="00793006">
        <w:rPr>
          <w:color w:val="000000"/>
          <w:sz w:val="22"/>
          <w:szCs w:val="22"/>
          <w:highlight w:val="yellow"/>
        </w:rPr>
        <w:t xml:space="preserve">студии «Фокс» работала на авиационном заводе. Там симпатичную девушку </w:t>
      </w:r>
      <w:r>
        <w:rPr>
          <w:color w:val="000000"/>
          <w:sz w:val="22"/>
          <w:szCs w:val="22"/>
          <w:highlight w:val="yellow"/>
        </w:rPr>
        <w:t xml:space="preserve">по имени </w:t>
      </w:r>
      <w:r w:rsidR="00F00B70" w:rsidRPr="00F00B70">
        <w:rPr>
          <w:b/>
          <w:color w:val="000000"/>
          <w:sz w:val="22"/>
          <w:szCs w:val="22"/>
          <w:highlight w:val="yellow"/>
        </w:rPr>
        <w:t>Норма Джин Бейкер</w:t>
      </w:r>
      <w:r>
        <w:rPr>
          <w:color w:val="000000"/>
          <w:sz w:val="22"/>
          <w:szCs w:val="22"/>
          <w:highlight w:val="yellow"/>
        </w:rPr>
        <w:t xml:space="preserve"> </w:t>
      </w:r>
      <w:r w:rsidRPr="00793006">
        <w:rPr>
          <w:color w:val="000000"/>
          <w:sz w:val="22"/>
          <w:szCs w:val="22"/>
          <w:highlight w:val="yellow"/>
        </w:rPr>
        <w:t>в рабочем комбинезоне приметил фотограф одного из журналов, который по заданию редакции должен был продемонстрировать на снимках ударный труд аме</w:t>
      </w:r>
      <w:r w:rsidR="00C72AD1">
        <w:rPr>
          <w:color w:val="000000"/>
          <w:sz w:val="22"/>
          <w:szCs w:val="22"/>
          <w:highlight w:val="yellow"/>
        </w:rPr>
        <w:t>риканской рабочей молодежи в годы</w:t>
      </w:r>
      <w:r>
        <w:rPr>
          <w:color w:val="000000"/>
          <w:sz w:val="22"/>
          <w:szCs w:val="22"/>
          <w:highlight w:val="yellow"/>
        </w:rPr>
        <w:t xml:space="preserve"> Второй мировой</w:t>
      </w:r>
      <w:r w:rsidRPr="00793006">
        <w:rPr>
          <w:color w:val="000000"/>
          <w:sz w:val="22"/>
          <w:szCs w:val="22"/>
          <w:highlight w:val="yellow"/>
        </w:rPr>
        <w:t xml:space="preserve"> войны. </w:t>
      </w:r>
      <w:r w:rsidR="00F00B70" w:rsidRPr="00F00B70">
        <w:rPr>
          <w:b/>
          <w:i/>
          <w:color w:val="000000"/>
          <w:sz w:val="22"/>
          <w:szCs w:val="22"/>
          <w:highlight w:val="yellow"/>
        </w:rPr>
        <w:t>На заре появления маркетинга как концепции</w:t>
      </w:r>
      <w:r w:rsidRPr="00793006">
        <w:rPr>
          <w:color w:val="000000"/>
          <w:sz w:val="22"/>
          <w:szCs w:val="22"/>
          <w:highlight w:val="yellow"/>
        </w:rPr>
        <w:t>, после окончания войны</w:t>
      </w:r>
      <w:r>
        <w:rPr>
          <w:color w:val="000000"/>
          <w:sz w:val="22"/>
          <w:szCs w:val="22"/>
          <w:highlight w:val="yellow"/>
        </w:rPr>
        <w:t xml:space="preserve"> США проводили</w:t>
      </w:r>
      <w:r w:rsidRPr="00793006">
        <w:rPr>
          <w:color w:val="000000"/>
          <w:sz w:val="22"/>
          <w:szCs w:val="22"/>
          <w:highlight w:val="yellow"/>
        </w:rPr>
        <w:t xml:space="preserve"> кампании по демонстрации </w:t>
      </w:r>
      <w:r>
        <w:rPr>
          <w:color w:val="000000"/>
          <w:sz w:val="22"/>
          <w:szCs w:val="22"/>
          <w:highlight w:val="yellow"/>
        </w:rPr>
        <w:t xml:space="preserve">новой </w:t>
      </w:r>
      <w:r w:rsidRPr="00793006">
        <w:rPr>
          <w:color w:val="000000"/>
          <w:sz w:val="22"/>
          <w:szCs w:val="22"/>
          <w:highlight w:val="yellow"/>
        </w:rPr>
        <w:t>военной мощи страны.</w:t>
      </w:r>
    </w:p>
    <w:p w14:paraId="2EE10D6F" w14:textId="77777777" w:rsidR="00004ADE" w:rsidRDefault="00004ADE" w:rsidP="000D4063">
      <w:pPr>
        <w:pStyle w:val="a8"/>
        <w:widowControl w:val="0"/>
        <w:jc w:val="both"/>
        <w:rPr>
          <w:color w:val="000000"/>
          <w:sz w:val="22"/>
          <w:szCs w:val="22"/>
        </w:rPr>
      </w:pPr>
      <w:r w:rsidRPr="00004ADE">
        <w:rPr>
          <w:color w:val="000000"/>
          <w:sz w:val="22"/>
          <w:szCs w:val="22"/>
          <w:highlight w:val="green"/>
        </w:rPr>
        <w:t>Статичные рисунок для читалки:</w:t>
      </w:r>
    </w:p>
    <w:p w14:paraId="0ACD292E" w14:textId="77777777" w:rsidR="00CE467E" w:rsidRDefault="00004ADE">
      <w:pPr>
        <w:pStyle w:val="a8"/>
        <w:widowControl w:val="0"/>
        <w:jc w:val="center"/>
        <w:rPr>
          <w:color w:val="000000"/>
          <w:sz w:val="22"/>
          <w:szCs w:val="22"/>
        </w:rPr>
      </w:pPr>
      <w:commentRangeStart w:id="74"/>
      <w:commentRangeStart w:id="75"/>
      <w:r>
        <w:rPr>
          <w:noProof/>
          <w:color w:val="000000"/>
          <w:sz w:val="22"/>
          <w:szCs w:val="22"/>
        </w:rPr>
        <w:drawing>
          <wp:inline distT="0" distB="0" distL="0" distR="0" wp14:anchorId="4B4034C0" wp14:editId="79347E1E">
            <wp:extent cx="4515902" cy="1806168"/>
            <wp:effectExtent l="0" t="0" r="0" b="0"/>
            <wp:docPr id="2049" name="Рисунок 4" descr="C:\Users\o_afanasiadi\Desktop\Без имени-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_afanasiadi\Desktop\Без имени-1.jpg"/>
                    <pic:cNvPicPr>
                      <a:picLocks noChangeAspect="1" noChangeArrowheads="1"/>
                    </pic:cNvPicPr>
                  </pic:nvPicPr>
                  <pic:blipFill>
                    <a:blip r:embed="rId39" cstate="print"/>
                    <a:srcRect/>
                    <a:stretch>
                      <a:fillRect/>
                    </a:stretch>
                  </pic:blipFill>
                  <pic:spPr bwMode="auto">
                    <a:xfrm>
                      <a:off x="0" y="0"/>
                      <a:ext cx="4527050" cy="1810627"/>
                    </a:xfrm>
                    <a:prstGeom prst="rect">
                      <a:avLst/>
                    </a:prstGeom>
                    <a:noFill/>
                    <a:ln w="9525">
                      <a:noFill/>
                      <a:miter lim="800000"/>
                      <a:headEnd/>
                      <a:tailEnd/>
                    </a:ln>
                  </pic:spPr>
                </pic:pic>
              </a:graphicData>
            </a:graphic>
          </wp:inline>
        </w:drawing>
      </w:r>
      <w:commentRangeEnd w:id="74"/>
      <w:commentRangeEnd w:id="75"/>
      <w:r w:rsidR="000C0FE5">
        <w:rPr>
          <w:rStyle w:val="af3"/>
          <w:rFonts w:cs="Times New Roman"/>
        </w:rPr>
        <w:commentReference w:id="74"/>
      </w:r>
      <w:r>
        <w:rPr>
          <w:rStyle w:val="af3"/>
          <w:rFonts w:cs="Times New Roman"/>
        </w:rPr>
        <w:commentReference w:id="75"/>
      </w:r>
    </w:p>
    <w:p w14:paraId="7BB1729E" w14:textId="77777777" w:rsidR="000C0FE5" w:rsidRDefault="000C0FE5" w:rsidP="000D4063">
      <w:pPr>
        <w:pStyle w:val="a8"/>
        <w:widowControl w:val="0"/>
        <w:jc w:val="both"/>
        <w:rPr>
          <w:color w:val="000000"/>
          <w:sz w:val="22"/>
          <w:szCs w:val="22"/>
        </w:rPr>
      </w:pPr>
    </w:p>
    <w:p w14:paraId="61871E58" w14:textId="77777777" w:rsidR="007709E6" w:rsidRDefault="007709E6" w:rsidP="000D4063">
      <w:pPr>
        <w:pStyle w:val="a8"/>
        <w:widowControl w:val="0"/>
        <w:jc w:val="both"/>
        <w:rPr>
          <w:color w:val="000000"/>
          <w:sz w:val="22"/>
          <w:szCs w:val="22"/>
        </w:rPr>
      </w:pPr>
      <w:r>
        <w:rPr>
          <w:color w:val="000000"/>
          <w:sz w:val="22"/>
          <w:szCs w:val="22"/>
        </w:rPr>
        <w:t xml:space="preserve">Полвека назад в большинстве компаний служба маркетинга занимала весьма скромное место в структуре организации. </w:t>
      </w:r>
      <w:r w:rsidR="00F00B70" w:rsidRPr="00F00B70">
        <w:rPr>
          <w:b/>
          <w:i/>
          <w:color w:val="000000"/>
          <w:sz w:val="22"/>
          <w:szCs w:val="22"/>
        </w:rPr>
        <w:t xml:space="preserve">Это была не более чем </w:t>
      </w:r>
      <w:r w:rsidR="00F00B70" w:rsidRPr="00F00B70">
        <w:rPr>
          <w:b/>
          <w:i/>
          <w:iCs/>
          <w:color w:val="000000"/>
          <w:sz w:val="22"/>
          <w:szCs w:val="22"/>
          <w:u w:val="single"/>
        </w:rPr>
        <w:t>коммерческая служба</w:t>
      </w:r>
      <w:r w:rsidR="00F00B70" w:rsidRPr="00F00B70">
        <w:rPr>
          <w:b/>
          <w:i/>
          <w:color w:val="000000"/>
          <w:sz w:val="22"/>
          <w:szCs w:val="22"/>
        </w:rPr>
        <w:t>, состоящая из нескольких продавцов и офисных работников, которая находилась в ведении директора по производству или директора по административным вопросам</w:t>
      </w:r>
      <w:r>
        <w:rPr>
          <w:color w:val="000000"/>
          <w:sz w:val="22"/>
          <w:szCs w:val="22"/>
        </w:rPr>
        <w:t>.</w:t>
      </w:r>
    </w:p>
    <w:p w14:paraId="17A3F50E" w14:textId="77777777" w:rsidR="000C0FE5" w:rsidRPr="001342B7" w:rsidRDefault="000C0FE5" w:rsidP="000D4063">
      <w:pPr>
        <w:pStyle w:val="1"/>
        <w:spacing w:before="0" w:after="0"/>
        <w:rPr>
          <w:color w:val="003CB4"/>
        </w:rPr>
      </w:pPr>
      <w:bookmarkStart w:id="76" w:name="_Toc210732392"/>
      <w:bookmarkStart w:id="77" w:name="_Toc217107992"/>
    </w:p>
    <w:p w14:paraId="07FCE0D2" w14:textId="77777777" w:rsidR="007709E6" w:rsidRPr="001342B7" w:rsidRDefault="00F00B70" w:rsidP="000D4063">
      <w:pPr>
        <w:pStyle w:val="1"/>
        <w:spacing w:before="0" w:after="0"/>
        <w:rPr>
          <w:color w:val="003CB4"/>
        </w:rPr>
      </w:pPr>
      <w:r w:rsidRPr="00F00B70">
        <w:rPr>
          <w:color w:val="003CB4"/>
        </w:rPr>
        <w:t>1.10. Факторы актуальности маркетинга</w:t>
      </w:r>
      <w:bookmarkEnd w:id="76"/>
      <w:bookmarkEnd w:id="77"/>
    </w:p>
    <w:p w14:paraId="0B499DC0" w14:textId="77777777" w:rsidR="007709E6" w:rsidRDefault="007709E6" w:rsidP="000D4063">
      <w:pPr>
        <w:pStyle w:val="a8"/>
        <w:widowControl w:val="0"/>
        <w:jc w:val="both"/>
        <w:rPr>
          <w:color w:val="000000"/>
          <w:sz w:val="22"/>
          <w:szCs w:val="22"/>
        </w:rPr>
      </w:pPr>
      <w:r>
        <w:rPr>
          <w:color w:val="000000"/>
          <w:sz w:val="22"/>
          <w:szCs w:val="22"/>
        </w:rPr>
        <w:t xml:space="preserve">Несмотря на бурные темпы роста рынков, </w:t>
      </w:r>
      <w:r w:rsidR="00F00B70" w:rsidRPr="00F00B70">
        <w:rPr>
          <w:b/>
          <w:i/>
          <w:color w:val="000000"/>
          <w:sz w:val="22"/>
          <w:szCs w:val="22"/>
        </w:rPr>
        <w:t>системы дистрибуции</w:t>
      </w:r>
      <w:r>
        <w:rPr>
          <w:color w:val="000000"/>
          <w:sz w:val="22"/>
          <w:szCs w:val="22"/>
        </w:rPr>
        <w:t xml:space="preserve"> находились в зачаточном состоянии и не отличались высокой эффективностью.</w:t>
      </w:r>
    </w:p>
    <w:p w14:paraId="223590D7" w14:textId="77777777" w:rsidR="007709E6" w:rsidRDefault="007709E6" w:rsidP="000D4063">
      <w:pPr>
        <w:pStyle w:val="a8"/>
        <w:widowControl w:val="0"/>
        <w:jc w:val="both"/>
        <w:rPr>
          <w:color w:val="000000"/>
          <w:sz w:val="22"/>
          <w:szCs w:val="22"/>
        </w:rPr>
      </w:pPr>
      <w:r>
        <w:rPr>
          <w:color w:val="000000"/>
          <w:sz w:val="22"/>
          <w:szCs w:val="22"/>
        </w:rPr>
        <w:t xml:space="preserve">Причинами формирования нового подхода к </w:t>
      </w:r>
      <w:r w:rsidR="00F00B70" w:rsidRPr="00F00B70">
        <w:rPr>
          <w:b/>
          <w:i/>
          <w:color w:val="000000"/>
          <w:sz w:val="22"/>
          <w:szCs w:val="22"/>
        </w:rPr>
        <w:t>маркетинг-менеджменту</w:t>
      </w:r>
      <w:r>
        <w:rPr>
          <w:color w:val="000000"/>
          <w:sz w:val="22"/>
          <w:szCs w:val="22"/>
        </w:rPr>
        <w:t xml:space="preserve"> стали </w:t>
      </w:r>
      <w:r>
        <w:rPr>
          <w:color w:val="000000"/>
          <w:sz w:val="22"/>
          <w:szCs w:val="22"/>
        </w:rPr>
        <w:lastRenderedPageBreak/>
        <w:t>следующие изменения в экономике.</w:t>
      </w:r>
      <w:r w:rsidR="003D03FE" w:rsidRPr="003D03FE">
        <w:rPr>
          <w:rFonts w:ascii="Arial CYR" w:hAnsi="Arial CYR" w:cs="Arial CYR"/>
          <w:color w:val="000000"/>
          <w:szCs w:val="22"/>
          <w:highlight w:val="green"/>
          <w:lang w:eastAsia="en-US"/>
        </w:rPr>
        <w:t xml:space="preserve"> </w:t>
      </w:r>
      <w:r w:rsidR="003D03FE">
        <w:rPr>
          <w:rFonts w:ascii="Arial CYR" w:hAnsi="Arial CYR" w:cs="Arial CYR"/>
          <w:color w:val="000000"/>
          <w:szCs w:val="22"/>
          <w:highlight w:val="green"/>
          <w:lang w:eastAsia="en-US"/>
        </w:rPr>
        <w:t xml:space="preserve">Представить для </w:t>
      </w:r>
      <w:proofErr w:type="spellStart"/>
      <w:r w:rsidR="003D03FE">
        <w:rPr>
          <w:rFonts w:ascii="Arial CYR" w:hAnsi="Arial CYR" w:cs="Arial CYR"/>
          <w:color w:val="000000"/>
          <w:szCs w:val="22"/>
          <w:highlight w:val="green"/>
          <w:lang w:eastAsia="en-US"/>
        </w:rPr>
        <w:t>iBook</w:t>
      </w:r>
      <w:proofErr w:type="spellEnd"/>
      <w:r w:rsidR="003D03FE">
        <w:rPr>
          <w:rFonts w:ascii="Arial CYR" w:hAnsi="Arial CYR" w:cs="Arial CYR"/>
          <w:color w:val="000000"/>
          <w:szCs w:val="22"/>
          <w:highlight w:val="green"/>
          <w:lang w:eastAsia="en-US"/>
        </w:rPr>
        <w:t xml:space="preserve"> как разворачивающийся список (при нажатии на слово, выделенное жирным – выезжает текст-объяснение к нему), для читалки – форматированный текст</w:t>
      </w:r>
    </w:p>
    <w:p w14:paraId="7C024385" w14:textId="77777777" w:rsidR="00CE467E" w:rsidRDefault="00F00B70">
      <w:pPr>
        <w:pStyle w:val="ac"/>
        <w:numPr>
          <w:ilvl w:val="0"/>
          <w:numId w:val="88"/>
        </w:numPr>
        <w:spacing w:after="0" w:line="360" w:lineRule="auto"/>
        <w:ind w:left="0" w:firstLine="0"/>
        <w:jc w:val="both"/>
        <w:rPr>
          <w:rFonts w:ascii="Arial" w:hAnsi="Arial" w:cs="Arial"/>
          <w:color w:val="000000"/>
          <w:highlight w:val="cyan"/>
        </w:rPr>
      </w:pPr>
      <w:r w:rsidRPr="00F00B70">
        <w:rPr>
          <w:rFonts w:ascii="Arial" w:hAnsi="Arial" w:cs="Arial"/>
          <w:b/>
          <w:color w:val="000000"/>
          <w:highlight w:val="cyan"/>
        </w:rPr>
        <w:t xml:space="preserve">Появление </w:t>
      </w:r>
      <w:r w:rsidRPr="00F00B70">
        <w:rPr>
          <w:rFonts w:ascii="Arial" w:hAnsi="Arial" w:cs="Arial"/>
          <w:b/>
          <w:i/>
          <w:iCs/>
          <w:color w:val="000000"/>
          <w:highlight w:val="cyan"/>
        </w:rPr>
        <w:t>новых форм дистрибуции</w:t>
      </w:r>
      <w:r w:rsidRPr="00F00B70">
        <w:rPr>
          <w:rFonts w:ascii="Arial" w:hAnsi="Arial" w:cs="Arial"/>
          <w:b/>
          <w:color w:val="000000"/>
          <w:highlight w:val="cyan"/>
        </w:rPr>
        <w:t>,</w:t>
      </w:r>
      <w:r w:rsidRPr="00F00B70">
        <w:rPr>
          <w:rFonts w:ascii="Arial" w:hAnsi="Arial" w:cs="Arial"/>
          <w:color w:val="000000"/>
          <w:highlight w:val="cyan"/>
        </w:rPr>
        <w:t xml:space="preserve"> главным образом самообслуживания, способствовало росту производительности обычных систем распределения, не приспособленных к задачам массового распределения. </w:t>
      </w:r>
    </w:p>
    <w:p w14:paraId="7DE54717" w14:textId="77777777" w:rsidR="00CE467E" w:rsidRDefault="00F00B70">
      <w:pPr>
        <w:pStyle w:val="ac"/>
        <w:numPr>
          <w:ilvl w:val="0"/>
          <w:numId w:val="88"/>
        </w:numPr>
        <w:spacing w:after="0" w:line="360" w:lineRule="auto"/>
        <w:ind w:left="0" w:firstLine="0"/>
        <w:jc w:val="both"/>
        <w:rPr>
          <w:rFonts w:ascii="Arial" w:hAnsi="Arial" w:cs="Arial"/>
          <w:color w:val="000000"/>
          <w:highlight w:val="cyan"/>
        </w:rPr>
      </w:pPr>
      <w:r w:rsidRPr="00F00B70">
        <w:rPr>
          <w:rFonts w:ascii="Arial" w:hAnsi="Arial" w:cs="Arial"/>
          <w:b/>
          <w:i/>
          <w:iCs/>
          <w:color w:val="000000"/>
          <w:highlight w:val="cyan"/>
        </w:rPr>
        <w:t>Географическое расширение рынков</w:t>
      </w:r>
      <w:r w:rsidRPr="00F00B70">
        <w:rPr>
          <w:rFonts w:ascii="Arial" w:hAnsi="Arial" w:cs="Arial"/>
          <w:i/>
          <w:iCs/>
          <w:color w:val="000000"/>
          <w:highlight w:val="cyan"/>
        </w:rPr>
        <w:t xml:space="preserve"> </w:t>
      </w:r>
      <w:r w:rsidRPr="00F00B70">
        <w:rPr>
          <w:rFonts w:ascii="Arial" w:hAnsi="Arial" w:cs="Arial"/>
          <w:color w:val="000000"/>
          <w:highlight w:val="cyan"/>
        </w:rPr>
        <w:t>и возникший в результате физический и психологический разрыв между производителями и потребителями потребовали активного использования средств коммуникации, таких как реклама в средствах массовой информации.</w:t>
      </w:r>
    </w:p>
    <w:p w14:paraId="5FE52E45" w14:textId="77777777" w:rsidR="00CE467E" w:rsidRDefault="00F00B70">
      <w:pPr>
        <w:pStyle w:val="ac"/>
        <w:numPr>
          <w:ilvl w:val="0"/>
          <w:numId w:val="88"/>
        </w:numPr>
        <w:spacing w:after="0" w:line="360" w:lineRule="auto"/>
        <w:ind w:left="0" w:firstLine="0"/>
        <w:jc w:val="both"/>
        <w:rPr>
          <w:rFonts w:ascii="Arial" w:hAnsi="Arial" w:cs="Arial"/>
          <w:color w:val="000000"/>
          <w:highlight w:val="cyan"/>
        </w:rPr>
      </w:pPr>
      <w:r w:rsidRPr="00F00B70">
        <w:rPr>
          <w:rFonts w:ascii="Arial" w:hAnsi="Arial" w:cs="Arial"/>
          <w:b/>
          <w:color w:val="000000"/>
          <w:highlight w:val="cyan"/>
        </w:rPr>
        <w:t xml:space="preserve">Появились </w:t>
      </w:r>
      <w:r w:rsidRPr="00F00B70">
        <w:rPr>
          <w:rFonts w:ascii="Arial" w:hAnsi="Arial" w:cs="Arial"/>
          <w:b/>
          <w:i/>
          <w:iCs/>
          <w:color w:val="000000"/>
          <w:highlight w:val="cyan"/>
        </w:rPr>
        <w:t xml:space="preserve">политики </w:t>
      </w:r>
      <w:proofErr w:type="spellStart"/>
      <w:r w:rsidRPr="00F00B70">
        <w:rPr>
          <w:rFonts w:ascii="Arial" w:hAnsi="Arial" w:cs="Arial"/>
          <w:b/>
          <w:i/>
          <w:iCs/>
          <w:color w:val="000000"/>
          <w:highlight w:val="cyan"/>
        </w:rPr>
        <w:t>брендинга</w:t>
      </w:r>
      <w:proofErr w:type="spellEnd"/>
      <w:r w:rsidRPr="00F00B70">
        <w:rPr>
          <w:rFonts w:ascii="Arial" w:hAnsi="Arial" w:cs="Arial"/>
          <w:color w:val="000000"/>
          <w:highlight w:val="cyan"/>
        </w:rPr>
        <w:t xml:space="preserve"> — необходимое условие продажи товаров в магазинах самообслуживания и способ контроля над спросом со стороны конечных потребителей. На этой стадии приоритетом маркетинга является создание эффективной коммерческой организации. </w:t>
      </w:r>
    </w:p>
    <w:p w14:paraId="762D0313" w14:textId="77777777" w:rsidR="003D03FE" w:rsidRPr="003D03FE" w:rsidRDefault="003D03FE" w:rsidP="000D4063">
      <w:pPr>
        <w:pStyle w:val="ac"/>
        <w:spacing w:after="0" w:line="360" w:lineRule="auto"/>
        <w:ind w:left="0"/>
        <w:jc w:val="both"/>
        <w:rPr>
          <w:rFonts w:cs="Arial"/>
          <w:color w:val="000000"/>
          <w:highlight w:val="cyan"/>
        </w:rPr>
      </w:pPr>
      <w:r>
        <w:rPr>
          <w:rFonts w:ascii="Arial CYR" w:hAnsi="Arial CYR" w:cs="Arial CYR"/>
          <w:color w:val="000000"/>
          <w:highlight w:val="green"/>
        </w:rPr>
        <w:t xml:space="preserve">Интерактивный рисунок для </w:t>
      </w:r>
      <w:proofErr w:type="spellStart"/>
      <w:r>
        <w:rPr>
          <w:rFonts w:ascii="Arial CYR" w:hAnsi="Arial CYR" w:cs="Arial CYR"/>
          <w:color w:val="000000"/>
          <w:highlight w:val="green"/>
        </w:rPr>
        <w:t>ibook</w:t>
      </w:r>
      <w:proofErr w:type="spellEnd"/>
      <w:r>
        <w:rPr>
          <w:rFonts w:ascii="Arial CYR" w:hAnsi="Arial CYR" w:cs="Arial CYR"/>
          <w:color w:val="000000"/>
          <w:highlight w:val="green"/>
        </w:rPr>
        <w:t xml:space="preserve"> (последовательное появление блоков) и статичный рисунок для читалки</w:t>
      </w:r>
    </w:p>
    <w:p w14:paraId="37DBF354" w14:textId="77777777" w:rsidR="007709E6" w:rsidRDefault="007709E6" w:rsidP="000D4063">
      <w:pPr>
        <w:pStyle w:val="a8"/>
        <w:widowControl w:val="0"/>
        <w:jc w:val="center"/>
        <w:rPr>
          <w:color w:val="000000"/>
          <w:sz w:val="22"/>
          <w:szCs w:val="22"/>
        </w:rPr>
      </w:pPr>
      <w:r>
        <w:rPr>
          <w:noProof/>
          <w:color w:val="000000"/>
          <w:sz w:val="22"/>
          <w:szCs w:val="22"/>
        </w:rPr>
        <w:drawing>
          <wp:inline distT="0" distB="0" distL="0" distR="0" wp14:anchorId="6DD732F7" wp14:editId="73CB277C">
            <wp:extent cx="3820284" cy="1368020"/>
            <wp:effectExtent l="0" t="0" r="0" b="0"/>
            <wp:docPr id="22" name="Рисунок 5" descr="pi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5"/>
                    <pic:cNvPicPr>
                      <a:picLocks noChangeAspect="1" noChangeArrowheads="1"/>
                    </pic:cNvPicPr>
                  </pic:nvPicPr>
                  <pic:blipFill>
                    <a:blip r:embed="rId40" cstate="print"/>
                    <a:srcRect/>
                    <a:stretch>
                      <a:fillRect/>
                    </a:stretch>
                  </pic:blipFill>
                  <pic:spPr bwMode="auto">
                    <a:xfrm>
                      <a:off x="0" y="0"/>
                      <a:ext cx="3868025" cy="1385116"/>
                    </a:xfrm>
                    <a:prstGeom prst="rect">
                      <a:avLst/>
                    </a:prstGeom>
                    <a:noFill/>
                    <a:ln w="9525">
                      <a:noFill/>
                      <a:miter lim="800000"/>
                      <a:headEnd/>
                      <a:tailEnd/>
                    </a:ln>
                  </pic:spPr>
                </pic:pic>
              </a:graphicData>
            </a:graphic>
          </wp:inline>
        </w:drawing>
      </w:r>
    </w:p>
    <w:p w14:paraId="0C12A813" w14:textId="77777777" w:rsidR="007709E6" w:rsidRPr="00A112AE" w:rsidRDefault="00F00B70" w:rsidP="000D4063">
      <w:pPr>
        <w:pStyle w:val="1"/>
        <w:spacing w:before="0" w:after="0"/>
        <w:jc w:val="center"/>
        <w:rPr>
          <w:color w:val="000000" w:themeColor="text1"/>
          <w:sz w:val="22"/>
        </w:rPr>
      </w:pPr>
      <w:bookmarkStart w:id="78" w:name="_Toc210732264"/>
      <w:bookmarkStart w:id="79" w:name="_Toc210732393"/>
      <w:bookmarkStart w:id="80" w:name="_Toc217107993"/>
      <w:r w:rsidRPr="00F00B70">
        <w:rPr>
          <w:color w:val="000000" w:themeColor="text1"/>
          <w:sz w:val="22"/>
        </w:rPr>
        <w:t>Рис. 5. Факторы актуальности маркетинга</w:t>
      </w:r>
      <w:bookmarkEnd w:id="78"/>
      <w:bookmarkEnd w:id="79"/>
      <w:bookmarkEnd w:id="80"/>
      <w:r w:rsidRPr="00F00B70">
        <w:rPr>
          <w:color w:val="000000" w:themeColor="text1"/>
          <w:sz w:val="22"/>
        </w:rPr>
        <w:t>.</w:t>
      </w:r>
    </w:p>
    <w:p w14:paraId="42C68A1D" w14:textId="77777777" w:rsidR="00EB0EB5" w:rsidRDefault="00EB0EB5" w:rsidP="000D4063">
      <w:pPr>
        <w:pStyle w:val="1"/>
        <w:spacing w:before="0" w:after="0"/>
      </w:pPr>
      <w:bookmarkStart w:id="81" w:name="_Toc210732394"/>
      <w:bookmarkStart w:id="82" w:name="_Toc217107994"/>
    </w:p>
    <w:p w14:paraId="55AD50A0" w14:textId="77777777" w:rsidR="007709E6" w:rsidRPr="00867BE1" w:rsidRDefault="00F00B70" w:rsidP="000D4063">
      <w:pPr>
        <w:pStyle w:val="1"/>
        <w:spacing w:before="0" w:after="0"/>
        <w:rPr>
          <w:color w:val="003CB4"/>
        </w:rPr>
      </w:pPr>
      <w:r w:rsidRPr="00F00B70">
        <w:rPr>
          <w:color w:val="003CB4"/>
        </w:rPr>
        <w:t>1.11. Организационный маркетинг</w:t>
      </w:r>
      <w:bookmarkEnd w:id="81"/>
      <w:bookmarkEnd w:id="82"/>
    </w:p>
    <w:p w14:paraId="74FAFF03" w14:textId="77777777" w:rsidR="00CE467E" w:rsidRDefault="007709E6">
      <w:pPr>
        <w:jc w:val="both"/>
        <w:rPr>
          <w:rFonts w:cs="Arial"/>
          <w:color w:val="000000"/>
        </w:rPr>
      </w:pPr>
      <w:r w:rsidRPr="00623BB4">
        <w:rPr>
          <w:rFonts w:cs="Arial"/>
          <w:color w:val="000000"/>
        </w:rPr>
        <w:t xml:space="preserve">Маркетинг начинает играть более активную роль. Теперь </w:t>
      </w:r>
      <w:r w:rsidR="00F00B70" w:rsidRPr="00F00B70">
        <w:rPr>
          <w:rFonts w:cs="Arial"/>
          <w:b/>
          <w:i/>
          <w:color w:val="000000"/>
          <w:u w:val="single"/>
        </w:rPr>
        <w:t>его задачей</w:t>
      </w:r>
      <w:r w:rsidR="00F00B70" w:rsidRPr="00F00B70">
        <w:rPr>
          <w:rFonts w:cs="Arial"/>
          <w:b/>
          <w:i/>
          <w:color w:val="000000"/>
        </w:rPr>
        <w:t xml:space="preserve"> становится обнаружение и организация рынков для сбыта произведенных товаров</w:t>
      </w:r>
      <w:r w:rsidRPr="00623BB4">
        <w:rPr>
          <w:rFonts w:cs="Arial"/>
          <w:color w:val="000000"/>
        </w:rPr>
        <w:t xml:space="preserve">. На данной стадии большинство фирм концентрируется на потребностях «ядра» рынка, предлагает товары, удовлетворяющие нужды большей части покупателей. Как следствие — рынки сегментированы слабо, а стратегические решения в отношении товарной политики остаются прерогативой производственного отдела. </w:t>
      </w:r>
      <w:r w:rsidR="00F00B70" w:rsidRPr="00F00B70">
        <w:rPr>
          <w:rFonts w:cs="Arial"/>
          <w:b/>
          <w:i/>
          <w:color w:val="000000"/>
          <w:u w:val="single"/>
        </w:rPr>
        <w:t xml:space="preserve">Главная функция маркетинга </w:t>
      </w:r>
      <w:r w:rsidR="00F00B70" w:rsidRPr="00F00B70">
        <w:rPr>
          <w:rFonts w:cs="Arial"/>
          <w:b/>
          <w:i/>
          <w:color w:val="000000"/>
        </w:rPr>
        <w:t>заключается в организации эффективной дистрибуции товаров и в руководстве решением всех задач, возникающих в процессе коммерциализации.</w:t>
      </w:r>
    </w:p>
    <w:p w14:paraId="5C15FDB7" w14:textId="77777777" w:rsidR="00CE467E" w:rsidRDefault="007709E6">
      <w:pPr>
        <w:jc w:val="both"/>
        <w:rPr>
          <w:rFonts w:cs="Arial"/>
          <w:i/>
          <w:color w:val="000000"/>
        </w:rPr>
      </w:pPr>
      <w:r w:rsidRPr="00623BB4">
        <w:rPr>
          <w:rFonts w:cs="Arial"/>
          <w:color w:val="000000"/>
        </w:rPr>
        <w:t xml:space="preserve">Что касается организационной структуры, то указанные изменения приоритетов приводят к созданию </w:t>
      </w:r>
      <w:r w:rsidR="00F00B70" w:rsidRPr="00F00B70">
        <w:rPr>
          <w:rFonts w:cs="Arial"/>
          <w:b/>
          <w:i/>
          <w:iCs/>
          <w:color w:val="000000"/>
        </w:rPr>
        <w:t>отдела сбыта</w:t>
      </w:r>
      <w:r w:rsidRPr="00623BB4">
        <w:rPr>
          <w:rFonts w:cs="Arial"/>
          <w:color w:val="000000"/>
        </w:rPr>
        <w:t xml:space="preserve">, или </w:t>
      </w:r>
      <w:r w:rsidR="00F00B70" w:rsidRPr="00F00B70">
        <w:rPr>
          <w:rFonts w:cs="Arial"/>
          <w:b/>
          <w:i/>
          <w:iCs/>
          <w:color w:val="000000"/>
        </w:rPr>
        <w:t>коммерческого отдела</w:t>
      </w:r>
      <w:r w:rsidRPr="00623BB4">
        <w:rPr>
          <w:rFonts w:cs="Arial"/>
          <w:color w:val="000000"/>
        </w:rPr>
        <w:t xml:space="preserve">, а также к перегруппировке функций. </w:t>
      </w:r>
      <w:r w:rsidR="00F00B70" w:rsidRPr="00F00B70">
        <w:rPr>
          <w:rFonts w:cs="Arial"/>
          <w:b/>
          <w:i/>
          <w:color w:val="000000"/>
        </w:rPr>
        <w:t xml:space="preserve">Отделу сбыта </w:t>
      </w:r>
      <w:r w:rsidRPr="00623BB4">
        <w:rPr>
          <w:rFonts w:cs="Arial"/>
          <w:color w:val="000000"/>
        </w:rPr>
        <w:t xml:space="preserve">поручается создание сбытовой сети, организация физического </w:t>
      </w:r>
      <w:r w:rsidRPr="00623BB4">
        <w:rPr>
          <w:rFonts w:cs="Arial"/>
          <w:color w:val="000000"/>
        </w:rPr>
        <w:lastRenderedPageBreak/>
        <w:t xml:space="preserve">распределения, реклама и стимулирование сбыта. Он же занимается рыночными исследованиями, значение которых приобретает все большую важность. </w:t>
      </w:r>
      <w:r w:rsidR="00F00B70" w:rsidRPr="00F00B70">
        <w:rPr>
          <w:rFonts w:cs="Arial"/>
          <w:i/>
          <w:color w:val="000000"/>
          <w:u w:val="single"/>
        </w:rPr>
        <w:t>Например,</w:t>
      </w:r>
      <w:r w:rsidR="00F00B70" w:rsidRPr="00F00B70">
        <w:rPr>
          <w:rFonts w:cs="Arial"/>
          <w:i/>
          <w:color w:val="000000"/>
        </w:rPr>
        <w:t xml:space="preserve"> компания может исследовать покупательские привычки, эффективность рекламы, воздействие </w:t>
      </w:r>
      <w:proofErr w:type="spellStart"/>
      <w:r w:rsidR="00F00B70" w:rsidRPr="00F00B70">
        <w:rPr>
          <w:rFonts w:cs="Arial"/>
          <w:i/>
          <w:color w:val="000000"/>
        </w:rPr>
        <w:t>брендинга</w:t>
      </w:r>
      <w:proofErr w:type="spellEnd"/>
      <w:r w:rsidR="00F00B70" w:rsidRPr="00F00B70">
        <w:rPr>
          <w:rFonts w:cs="Arial"/>
          <w:i/>
          <w:color w:val="000000"/>
        </w:rPr>
        <w:t>, упаковки и т.д..</w:t>
      </w:r>
    </w:p>
    <w:p w14:paraId="52B33769" w14:textId="77777777" w:rsidR="00CE467E" w:rsidRDefault="00F00B70">
      <w:pPr>
        <w:jc w:val="both"/>
        <w:rPr>
          <w:rFonts w:cs="Arial"/>
          <w:b/>
          <w:i/>
          <w:color w:val="000000"/>
        </w:rPr>
      </w:pPr>
      <w:r w:rsidRPr="00F00B70">
        <w:rPr>
          <w:rFonts w:cs="Arial"/>
          <w:b/>
          <w:i/>
          <w:iCs/>
          <w:color w:val="000000"/>
          <w:u w:val="single"/>
        </w:rPr>
        <w:t>Сбытовая концепция</w:t>
      </w:r>
      <w:r w:rsidR="007709E6" w:rsidRPr="00623BB4">
        <w:rPr>
          <w:rFonts w:cs="Arial"/>
          <w:color w:val="000000"/>
        </w:rPr>
        <w:t xml:space="preserve"> </w:t>
      </w:r>
      <w:r w:rsidRPr="00F00B70">
        <w:rPr>
          <w:rFonts w:cs="Arial"/>
          <w:b/>
          <w:i/>
          <w:color w:val="000000"/>
        </w:rPr>
        <w:t>наиболее характерна для организационного маркетинга.</w:t>
      </w:r>
      <w:r w:rsidR="007709E6" w:rsidRPr="00623BB4">
        <w:rPr>
          <w:rFonts w:cs="Arial"/>
          <w:color w:val="000000"/>
        </w:rPr>
        <w:t xml:space="preserve"> </w:t>
      </w:r>
      <w:r w:rsidRPr="00F00B70">
        <w:rPr>
          <w:rFonts w:cs="Arial"/>
          <w:b/>
          <w:i/>
          <w:color w:val="000000"/>
        </w:rPr>
        <w:t>Она основана на следующих предположениях:</w:t>
      </w:r>
    </w:p>
    <w:p w14:paraId="4061A07E" w14:textId="77777777" w:rsidR="00CE467E" w:rsidRDefault="00F00B70">
      <w:pPr>
        <w:pStyle w:val="ac"/>
        <w:numPr>
          <w:ilvl w:val="0"/>
          <w:numId w:val="89"/>
        </w:numPr>
        <w:spacing w:after="0" w:line="360" w:lineRule="auto"/>
        <w:ind w:left="0" w:firstLine="0"/>
        <w:jc w:val="both"/>
        <w:rPr>
          <w:rFonts w:cs="Arial"/>
          <w:color w:val="000000"/>
        </w:rPr>
      </w:pPr>
      <w:r w:rsidRPr="00F00B70">
        <w:rPr>
          <w:rFonts w:ascii="Arial" w:hAnsi="Arial" w:cs="Arial"/>
          <w:color w:val="000000"/>
        </w:rPr>
        <w:t xml:space="preserve">потребители естественным образом противятся покупкам «невостребованных товаров»; </w:t>
      </w:r>
    </w:p>
    <w:p w14:paraId="7C56EA72" w14:textId="77777777" w:rsidR="00CE467E" w:rsidRDefault="00F00B70">
      <w:pPr>
        <w:pStyle w:val="ac"/>
        <w:numPr>
          <w:ilvl w:val="0"/>
          <w:numId w:val="89"/>
        </w:numPr>
        <w:spacing w:after="0" w:line="360" w:lineRule="auto"/>
        <w:ind w:left="0" w:firstLine="0"/>
        <w:jc w:val="both"/>
        <w:rPr>
          <w:rFonts w:cs="Arial"/>
          <w:color w:val="000000"/>
        </w:rPr>
      </w:pPr>
      <w:r w:rsidRPr="00F00B70">
        <w:rPr>
          <w:rFonts w:ascii="Arial" w:hAnsi="Arial" w:cs="Arial"/>
          <w:color w:val="000000"/>
        </w:rPr>
        <w:t xml:space="preserve">потребителей можно подтолкнуть к увеличению объема покупок при помощи различных средств стимулирования сбыта; </w:t>
      </w:r>
    </w:p>
    <w:p w14:paraId="2D6D0E1A" w14:textId="77777777" w:rsidR="00CE467E" w:rsidRDefault="00F00B70">
      <w:pPr>
        <w:pStyle w:val="ac"/>
        <w:numPr>
          <w:ilvl w:val="0"/>
          <w:numId w:val="89"/>
        </w:numPr>
        <w:spacing w:after="0" w:line="360" w:lineRule="auto"/>
        <w:ind w:left="0" w:firstLine="0"/>
        <w:jc w:val="both"/>
        <w:rPr>
          <w:rFonts w:cs="Arial"/>
          <w:color w:val="000000"/>
        </w:rPr>
      </w:pPr>
      <w:r w:rsidRPr="00F00B70">
        <w:rPr>
          <w:rFonts w:ascii="Arial" w:hAnsi="Arial" w:cs="Arial"/>
          <w:color w:val="000000"/>
        </w:rPr>
        <w:t xml:space="preserve">фирма должна создать мощный отдел сбыта и применять достаточно много средств продвижения для привлечения и удержания потребителей. </w:t>
      </w:r>
    </w:p>
    <w:p w14:paraId="4BC2CA7F" w14:textId="77777777" w:rsidR="00CE467E" w:rsidRDefault="007709E6">
      <w:pPr>
        <w:jc w:val="both"/>
        <w:rPr>
          <w:rFonts w:cs="Arial"/>
          <w:color w:val="000000"/>
        </w:rPr>
      </w:pPr>
      <w:r w:rsidRPr="00623BB4">
        <w:rPr>
          <w:rFonts w:cs="Arial"/>
          <w:color w:val="000000"/>
        </w:rPr>
        <w:t xml:space="preserve">Таким образом, маркетологи компании с ориентацией на продажи придерживаются подхода, который можно охарактеризовать как </w:t>
      </w:r>
      <w:r w:rsidR="00F00B70" w:rsidRPr="00F00B70">
        <w:rPr>
          <w:rFonts w:cs="Arial"/>
          <w:b/>
          <w:i/>
          <w:iCs/>
          <w:color w:val="000000"/>
          <w:u w:val="single"/>
        </w:rPr>
        <w:t>«изнутри — наружу»</w:t>
      </w:r>
      <w:r w:rsidRPr="00623BB4">
        <w:rPr>
          <w:rFonts w:cs="Arial"/>
          <w:color w:val="000000"/>
        </w:rPr>
        <w:t xml:space="preserve">: </w:t>
      </w:r>
      <w:r w:rsidR="00F00B70" w:rsidRPr="00F00B70">
        <w:rPr>
          <w:rFonts w:cs="Arial"/>
          <w:b/>
          <w:i/>
          <w:color w:val="000000"/>
        </w:rPr>
        <w:t>цели компании для них важнее удовлетворения, которое получает покупатель от совершенной покупки.</w:t>
      </w:r>
      <w:r w:rsidRPr="00623BB4">
        <w:rPr>
          <w:rFonts w:cs="Arial"/>
          <w:color w:val="000000"/>
        </w:rPr>
        <w:t xml:space="preserve"> Предполагается, что продажи «делают» продавцы.</w:t>
      </w:r>
    </w:p>
    <w:p w14:paraId="0ADF35D1" w14:textId="77777777" w:rsidR="00CE467E" w:rsidRDefault="00CE467E">
      <w:pPr>
        <w:jc w:val="both"/>
        <w:rPr>
          <w:rFonts w:cs="Arial"/>
          <w:color w:val="000000"/>
        </w:rPr>
      </w:pPr>
    </w:p>
    <w:p w14:paraId="302057F0" w14:textId="77777777" w:rsidR="00D6433F" w:rsidRPr="00867BE1" w:rsidRDefault="00F00B70" w:rsidP="00D6433F">
      <w:pPr>
        <w:rPr>
          <w:color w:val="003CB4"/>
        </w:rPr>
      </w:pPr>
      <w:r w:rsidRPr="00F00B70">
        <w:rPr>
          <w:b/>
          <w:color w:val="003CB4"/>
          <w:sz w:val="28"/>
        </w:rPr>
        <w:t>Задания для самопроверки</w:t>
      </w:r>
    </w:p>
    <w:p w14:paraId="63DA50D3" w14:textId="77777777" w:rsidR="00B74651" w:rsidRPr="003D03FE" w:rsidRDefault="00F00B70" w:rsidP="000D4063">
      <w:pPr>
        <w:contextualSpacing/>
        <w:rPr>
          <w:rFonts w:cs="Arial"/>
          <w:szCs w:val="22"/>
          <w:lang w:eastAsia="en-US"/>
        </w:rPr>
      </w:pPr>
      <w:r w:rsidRPr="00F00B70">
        <w:rPr>
          <w:rFonts w:cs="Arial"/>
          <w:b/>
          <w:szCs w:val="22"/>
          <w:lang w:eastAsia="en-US"/>
        </w:rPr>
        <w:t>1.  Маркетинг в Европе начал активно развиваться:</w:t>
      </w:r>
    </w:p>
    <w:p w14:paraId="495BA929" w14:textId="77777777" w:rsidR="00CE467E" w:rsidRDefault="00D6433F">
      <w:pPr>
        <w:pStyle w:val="ac"/>
        <w:numPr>
          <w:ilvl w:val="0"/>
          <w:numId w:val="90"/>
        </w:numPr>
        <w:spacing w:after="0" w:line="360" w:lineRule="auto"/>
        <w:rPr>
          <w:rFonts w:cs="Arial"/>
        </w:rPr>
      </w:pPr>
      <w:r>
        <w:rPr>
          <w:rFonts w:ascii="Arial" w:hAnsi="Arial" w:cs="Arial"/>
          <w:lang w:val="en-US"/>
        </w:rPr>
        <w:t>в</w:t>
      </w:r>
      <w:r w:rsidR="00F00B70" w:rsidRPr="00F00B70">
        <w:rPr>
          <w:rFonts w:ascii="Arial" w:hAnsi="Arial" w:cs="Arial"/>
        </w:rPr>
        <w:t xml:space="preserve"> </w:t>
      </w:r>
      <w:r w:rsidR="00F00B70" w:rsidRPr="00F00B70">
        <w:rPr>
          <w:rFonts w:ascii="Arial" w:hAnsi="Arial" w:cs="Arial"/>
          <w:lang w:val="en-US"/>
        </w:rPr>
        <w:t>XIII</w:t>
      </w:r>
      <w:r w:rsidR="00F00B70" w:rsidRPr="00F00B70">
        <w:rPr>
          <w:rFonts w:ascii="Arial" w:hAnsi="Arial" w:cs="Arial"/>
        </w:rPr>
        <w:t xml:space="preserve"> веке </w:t>
      </w:r>
    </w:p>
    <w:p w14:paraId="5C75630F" w14:textId="77777777" w:rsidR="00CE467E" w:rsidRDefault="00D6433F">
      <w:pPr>
        <w:pStyle w:val="ac"/>
        <w:numPr>
          <w:ilvl w:val="0"/>
          <w:numId w:val="90"/>
        </w:numPr>
        <w:spacing w:after="0" w:line="360" w:lineRule="auto"/>
        <w:rPr>
          <w:rFonts w:cs="Arial"/>
        </w:rPr>
      </w:pPr>
      <w:r>
        <w:rPr>
          <w:rFonts w:ascii="Arial" w:hAnsi="Arial" w:cs="Arial"/>
        </w:rPr>
        <w:t>п</w:t>
      </w:r>
      <w:r w:rsidR="00F00B70" w:rsidRPr="00F00B70">
        <w:rPr>
          <w:rFonts w:ascii="Arial" w:hAnsi="Arial" w:cs="Arial"/>
        </w:rPr>
        <w:t>осле Первой Мировой Войны</w:t>
      </w:r>
    </w:p>
    <w:p w14:paraId="1E661623" w14:textId="77777777" w:rsidR="00CE467E" w:rsidRDefault="00D6433F">
      <w:pPr>
        <w:pStyle w:val="ac"/>
        <w:numPr>
          <w:ilvl w:val="0"/>
          <w:numId w:val="90"/>
        </w:numPr>
        <w:spacing w:after="0" w:line="360" w:lineRule="auto"/>
        <w:rPr>
          <w:rFonts w:cs="Arial"/>
          <w:b/>
          <w:highlight w:val="yellow"/>
        </w:rPr>
      </w:pPr>
      <w:r>
        <w:rPr>
          <w:rFonts w:ascii="Arial" w:hAnsi="Arial" w:cs="Arial"/>
          <w:b/>
          <w:highlight w:val="yellow"/>
        </w:rPr>
        <w:t>п</w:t>
      </w:r>
      <w:r w:rsidR="00F00B70" w:rsidRPr="00F00B70">
        <w:rPr>
          <w:rFonts w:ascii="Arial" w:hAnsi="Arial" w:cs="Arial"/>
          <w:b/>
          <w:highlight w:val="yellow"/>
        </w:rPr>
        <w:t>осле Второй Мировой войны</w:t>
      </w:r>
    </w:p>
    <w:p w14:paraId="4D6BEE77" w14:textId="77777777" w:rsidR="00CE467E" w:rsidRDefault="00D6433F">
      <w:pPr>
        <w:pStyle w:val="ac"/>
        <w:numPr>
          <w:ilvl w:val="0"/>
          <w:numId w:val="90"/>
        </w:numPr>
        <w:spacing w:after="0" w:line="360" w:lineRule="auto"/>
        <w:rPr>
          <w:rFonts w:cs="Arial"/>
        </w:rPr>
      </w:pPr>
      <w:r>
        <w:rPr>
          <w:rFonts w:ascii="Arial" w:hAnsi="Arial" w:cs="Arial"/>
        </w:rPr>
        <w:t>п</w:t>
      </w:r>
      <w:r w:rsidR="00F00B70" w:rsidRPr="00F00B70">
        <w:rPr>
          <w:rFonts w:ascii="Arial" w:hAnsi="Arial" w:cs="Arial"/>
        </w:rPr>
        <w:t>осле экономического кризиса в США в 1929 г.</w:t>
      </w:r>
    </w:p>
    <w:p w14:paraId="40A83C73" w14:textId="77777777" w:rsidR="00B74651" w:rsidRPr="003D03FE" w:rsidRDefault="00B74651" w:rsidP="000D4063">
      <w:pPr>
        <w:rPr>
          <w:rFonts w:cs="Arial"/>
          <w:color w:val="000000"/>
          <w:szCs w:val="22"/>
        </w:rPr>
      </w:pPr>
    </w:p>
    <w:p w14:paraId="1123CCDD" w14:textId="77777777" w:rsidR="00B74651" w:rsidRPr="00D6433F" w:rsidRDefault="00F00B70" w:rsidP="000D4063">
      <w:pPr>
        <w:rPr>
          <w:rFonts w:cs="Arial"/>
          <w:b/>
          <w:szCs w:val="22"/>
        </w:rPr>
      </w:pPr>
      <w:r w:rsidRPr="00F00B70">
        <w:rPr>
          <w:rFonts w:cs="Arial"/>
          <w:b/>
          <w:szCs w:val="22"/>
        </w:rPr>
        <w:t xml:space="preserve">2. Отметьте факторы, способствующие пересмотру роли маркетинга во второй половине </w:t>
      </w:r>
      <w:r w:rsidRPr="00F00B70">
        <w:rPr>
          <w:rFonts w:cs="Arial"/>
          <w:b/>
          <w:szCs w:val="22"/>
          <w:lang w:val="fr-FR"/>
        </w:rPr>
        <w:t>XX</w:t>
      </w:r>
      <w:r w:rsidRPr="00F00B70">
        <w:rPr>
          <w:rFonts w:cs="Arial"/>
          <w:b/>
          <w:szCs w:val="22"/>
        </w:rPr>
        <w:t xml:space="preserve"> века:</w:t>
      </w:r>
    </w:p>
    <w:p w14:paraId="2576FFE5" w14:textId="77777777" w:rsidR="00CE467E" w:rsidRDefault="00D6433F">
      <w:pPr>
        <w:pStyle w:val="ac"/>
        <w:numPr>
          <w:ilvl w:val="0"/>
          <w:numId w:val="91"/>
        </w:numPr>
        <w:spacing w:after="0" w:line="360" w:lineRule="auto"/>
        <w:rPr>
          <w:rFonts w:cs="Arial"/>
          <w:b/>
          <w:highlight w:val="yellow"/>
        </w:rPr>
      </w:pPr>
      <w:r>
        <w:rPr>
          <w:rFonts w:ascii="Arial" w:hAnsi="Arial" w:cs="Arial"/>
          <w:b/>
          <w:highlight w:val="yellow"/>
        </w:rPr>
        <w:t>н</w:t>
      </w:r>
      <w:r w:rsidR="00F00B70" w:rsidRPr="00F00B70">
        <w:rPr>
          <w:rFonts w:ascii="Arial" w:hAnsi="Arial" w:cs="Arial"/>
          <w:b/>
          <w:highlight w:val="yellow"/>
        </w:rPr>
        <w:t xml:space="preserve">овые формы </w:t>
      </w:r>
      <w:proofErr w:type="spellStart"/>
      <w:r w:rsidR="00F00B70" w:rsidRPr="00F00B70">
        <w:rPr>
          <w:rFonts w:ascii="Arial" w:hAnsi="Arial" w:cs="Arial"/>
          <w:b/>
          <w:highlight w:val="yellow"/>
        </w:rPr>
        <w:t>дистрибьюции</w:t>
      </w:r>
      <w:proofErr w:type="spellEnd"/>
    </w:p>
    <w:p w14:paraId="6143C437" w14:textId="77777777" w:rsidR="00CE467E" w:rsidRDefault="00D6433F">
      <w:pPr>
        <w:pStyle w:val="ac"/>
        <w:numPr>
          <w:ilvl w:val="0"/>
          <w:numId w:val="91"/>
        </w:numPr>
        <w:spacing w:after="0" w:line="360" w:lineRule="auto"/>
        <w:rPr>
          <w:rFonts w:cs="Arial"/>
        </w:rPr>
      </w:pPr>
      <w:r>
        <w:rPr>
          <w:rFonts w:ascii="Arial" w:hAnsi="Arial" w:cs="Arial"/>
        </w:rPr>
        <w:t>к</w:t>
      </w:r>
      <w:r w:rsidR="00F00B70" w:rsidRPr="00F00B70">
        <w:rPr>
          <w:rFonts w:ascii="Arial" w:hAnsi="Arial" w:cs="Arial"/>
        </w:rPr>
        <w:t>ардинальная смена структуры компаний</w:t>
      </w:r>
    </w:p>
    <w:p w14:paraId="7FCB4B84" w14:textId="77777777" w:rsidR="00CE467E" w:rsidRDefault="00D6433F">
      <w:pPr>
        <w:pStyle w:val="ac"/>
        <w:numPr>
          <w:ilvl w:val="0"/>
          <w:numId w:val="91"/>
        </w:numPr>
        <w:spacing w:after="0" w:line="360" w:lineRule="auto"/>
        <w:rPr>
          <w:rFonts w:cs="Arial"/>
          <w:b/>
          <w:highlight w:val="yellow"/>
        </w:rPr>
      </w:pPr>
      <w:r>
        <w:rPr>
          <w:rFonts w:ascii="Arial" w:hAnsi="Arial" w:cs="Arial"/>
          <w:b/>
          <w:highlight w:val="yellow"/>
        </w:rPr>
        <w:t>ге</w:t>
      </w:r>
      <w:r w:rsidR="00F00B70" w:rsidRPr="00F00B70">
        <w:rPr>
          <w:rFonts w:ascii="Arial" w:hAnsi="Arial" w:cs="Arial"/>
          <w:b/>
          <w:highlight w:val="yellow"/>
        </w:rPr>
        <w:t>ографическое расширение рынков</w:t>
      </w:r>
    </w:p>
    <w:p w14:paraId="351D097B" w14:textId="77777777" w:rsidR="00CE467E" w:rsidRDefault="00D6433F">
      <w:pPr>
        <w:pStyle w:val="ac"/>
        <w:numPr>
          <w:ilvl w:val="0"/>
          <w:numId w:val="91"/>
        </w:numPr>
        <w:spacing w:after="0" w:line="360" w:lineRule="auto"/>
        <w:rPr>
          <w:rFonts w:cs="Arial"/>
          <w:b/>
          <w:highlight w:val="yellow"/>
        </w:rPr>
      </w:pPr>
      <w:r>
        <w:rPr>
          <w:rFonts w:ascii="Arial" w:hAnsi="Arial" w:cs="Arial"/>
          <w:b/>
          <w:highlight w:val="yellow"/>
        </w:rPr>
        <w:t>п</w:t>
      </w:r>
      <w:r w:rsidR="00F00B70" w:rsidRPr="00F00B70">
        <w:rPr>
          <w:rFonts w:ascii="Arial" w:hAnsi="Arial" w:cs="Arial"/>
          <w:b/>
          <w:highlight w:val="yellow"/>
        </w:rPr>
        <w:t xml:space="preserve">олитика </w:t>
      </w:r>
      <w:proofErr w:type="spellStart"/>
      <w:r w:rsidR="00F00B70" w:rsidRPr="00F00B70">
        <w:rPr>
          <w:rFonts w:ascii="Arial" w:hAnsi="Arial" w:cs="Arial"/>
          <w:b/>
          <w:highlight w:val="yellow"/>
        </w:rPr>
        <w:t>брендинга</w:t>
      </w:r>
      <w:proofErr w:type="spellEnd"/>
    </w:p>
    <w:p w14:paraId="36017758" w14:textId="77777777" w:rsidR="00CE467E" w:rsidRDefault="00D6433F">
      <w:pPr>
        <w:pStyle w:val="ac"/>
        <w:numPr>
          <w:ilvl w:val="0"/>
          <w:numId w:val="91"/>
        </w:numPr>
        <w:spacing w:after="0" w:line="360" w:lineRule="auto"/>
        <w:rPr>
          <w:rFonts w:cs="Arial"/>
        </w:rPr>
      </w:pPr>
      <w:r>
        <w:rPr>
          <w:rFonts w:ascii="Arial" w:hAnsi="Arial" w:cs="Arial"/>
        </w:rPr>
        <w:t>о</w:t>
      </w:r>
      <w:r w:rsidR="00F00B70" w:rsidRPr="00F00B70">
        <w:rPr>
          <w:rFonts w:ascii="Arial" w:hAnsi="Arial" w:cs="Arial"/>
        </w:rPr>
        <w:t>бщее увеличение прибылей</w:t>
      </w:r>
    </w:p>
    <w:p w14:paraId="714C45A1" w14:textId="77777777" w:rsidR="00CE467E" w:rsidRDefault="00F00B70">
      <w:pPr>
        <w:pStyle w:val="ac"/>
        <w:numPr>
          <w:ilvl w:val="0"/>
          <w:numId w:val="91"/>
        </w:numPr>
        <w:spacing w:after="0" w:line="360" w:lineRule="auto"/>
        <w:rPr>
          <w:rFonts w:cs="Arial"/>
        </w:rPr>
      </w:pPr>
      <w:r w:rsidRPr="00F00B70">
        <w:rPr>
          <w:rFonts w:ascii="Arial" w:hAnsi="Arial" w:cs="Arial"/>
        </w:rPr>
        <w:t xml:space="preserve">«Холодная </w:t>
      </w:r>
      <w:r w:rsidR="00D6433F">
        <w:rPr>
          <w:rFonts w:ascii="Arial" w:hAnsi="Arial" w:cs="Arial"/>
          <w:lang w:val="en-US"/>
        </w:rPr>
        <w:t>в</w:t>
      </w:r>
      <w:proofErr w:type="spellStart"/>
      <w:r w:rsidRPr="00F00B70">
        <w:rPr>
          <w:rFonts w:ascii="Arial" w:hAnsi="Arial" w:cs="Arial"/>
        </w:rPr>
        <w:t>ойна</w:t>
      </w:r>
      <w:proofErr w:type="spellEnd"/>
      <w:r w:rsidRPr="00F00B70">
        <w:rPr>
          <w:rFonts w:ascii="Arial" w:hAnsi="Arial" w:cs="Arial"/>
        </w:rPr>
        <w:t>»</w:t>
      </w:r>
    </w:p>
    <w:p w14:paraId="16182974" w14:textId="77777777" w:rsidR="00B74651" w:rsidRPr="00B74651" w:rsidRDefault="00B74651" w:rsidP="000D4063">
      <w:pPr>
        <w:rPr>
          <w:rFonts w:cs="Arial"/>
          <w:sz w:val="24"/>
          <w:lang w:eastAsia="en-US"/>
        </w:rPr>
      </w:pPr>
    </w:p>
    <w:p w14:paraId="37FAF346" w14:textId="77777777" w:rsidR="007709E6" w:rsidRPr="00867BE1" w:rsidRDefault="00F00B70" w:rsidP="000D4063">
      <w:pPr>
        <w:pStyle w:val="1"/>
        <w:spacing w:before="0" w:after="0"/>
        <w:rPr>
          <w:color w:val="003CB4"/>
        </w:rPr>
      </w:pPr>
      <w:bookmarkStart w:id="83" w:name="_Toc210732395"/>
      <w:bookmarkStart w:id="84" w:name="_Toc217107995"/>
      <w:r w:rsidRPr="00F00B70">
        <w:rPr>
          <w:color w:val="003CB4"/>
        </w:rPr>
        <w:t>1.12. Философия бизнеса, ориентированная на продажи компании</w:t>
      </w:r>
      <w:bookmarkEnd w:id="83"/>
      <w:bookmarkEnd w:id="84"/>
    </w:p>
    <w:p w14:paraId="31539DBF" w14:textId="77777777" w:rsidR="007709E6" w:rsidRDefault="007709E6" w:rsidP="000D4063">
      <w:pPr>
        <w:pStyle w:val="a8"/>
        <w:widowControl w:val="0"/>
        <w:jc w:val="both"/>
        <w:rPr>
          <w:color w:val="000000"/>
          <w:sz w:val="22"/>
          <w:szCs w:val="22"/>
        </w:rPr>
      </w:pPr>
      <w:r>
        <w:rPr>
          <w:color w:val="000000"/>
          <w:sz w:val="22"/>
          <w:szCs w:val="22"/>
        </w:rPr>
        <w:t xml:space="preserve">В некоторых отраслях, производящих товары пассивного спроса (страхование жизни, контрольно-измерительные приборы и т.д.), выработаны различные методы навязывания </w:t>
      </w:r>
      <w:r>
        <w:rPr>
          <w:color w:val="000000"/>
          <w:sz w:val="22"/>
          <w:szCs w:val="22"/>
        </w:rPr>
        <w:lastRenderedPageBreak/>
        <w:t>продукции потребителям. Данные методы популяризованы благодаря многочисленным работам на тему «</w:t>
      </w:r>
      <w:r w:rsidR="0060289C">
        <w:rPr>
          <w:color w:val="000000"/>
          <w:sz w:val="22"/>
          <w:szCs w:val="22"/>
        </w:rPr>
        <w:t>И</w:t>
      </w:r>
      <w:r>
        <w:rPr>
          <w:color w:val="000000"/>
          <w:sz w:val="22"/>
          <w:szCs w:val="22"/>
        </w:rPr>
        <w:t>скусство продавать». Далее, когда в секторе наблюдается переизбыток производственной мощности, компании нередко стараются избавиться от запасов готовой продукции и применяют такие методы, как агрессивная телевизионная реклама, адресная рассылка, реклама в газетах и т.д.</w:t>
      </w:r>
      <w:r w:rsidR="0060289C">
        <w:rPr>
          <w:color w:val="000000"/>
          <w:sz w:val="22"/>
          <w:szCs w:val="22"/>
        </w:rPr>
        <w:t>.</w:t>
      </w:r>
      <w:r>
        <w:rPr>
          <w:color w:val="000000"/>
          <w:sz w:val="22"/>
          <w:szCs w:val="22"/>
        </w:rPr>
        <w:t xml:space="preserve"> Поэтому неудивительно, что общество в целом, равно как и некоторые отдельно взятые компании, приравнивает маркетинг к навязыванию, а иногда даже к насильственной продаже товаров и услуг.</w:t>
      </w:r>
    </w:p>
    <w:p w14:paraId="6FD76FA4" w14:textId="77777777" w:rsidR="007709E6" w:rsidRDefault="007709E6" w:rsidP="000D4063">
      <w:pPr>
        <w:pStyle w:val="a8"/>
        <w:widowControl w:val="0"/>
        <w:jc w:val="both"/>
        <w:rPr>
          <w:color w:val="000000"/>
          <w:sz w:val="22"/>
          <w:szCs w:val="22"/>
        </w:rPr>
      </w:pPr>
      <w:r>
        <w:rPr>
          <w:color w:val="000000"/>
          <w:sz w:val="22"/>
          <w:szCs w:val="22"/>
        </w:rPr>
        <w:t xml:space="preserve">Таким образом, </w:t>
      </w:r>
      <w:r w:rsidR="00F00B70" w:rsidRPr="00F00B70">
        <w:rPr>
          <w:b/>
          <w:i/>
          <w:color w:val="000000"/>
          <w:sz w:val="22"/>
          <w:szCs w:val="22"/>
          <w:u w:val="single"/>
        </w:rPr>
        <w:t>доминантную философию бизнеса ориентированной на продажи компании</w:t>
      </w:r>
      <w:r w:rsidR="00F00B70" w:rsidRPr="00F00B70">
        <w:rPr>
          <w:b/>
          <w:i/>
          <w:color w:val="000000"/>
          <w:sz w:val="22"/>
          <w:szCs w:val="22"/>
        </w:rPr>
        <w:t xml:space="preserve"> можно сформулировать так: залогом успешного бизнеса является способность убедить потенциальных покупателей — посредством рекламы, личной продажи и других </w:t>
      </w:r>
      <w:r w:rsidR="00E76919">
        <w:rPr>
          <w:b/>
          <w:i/>
          <w:noProof/>
          <w:color w:val="000000"/>
          <w:sz w:val="22"/>
          <w:szCs w:val="22"/>
        </w:rPr>
        <w:drawing>
          <wp:anchor distT="0" distB="0" distL="114300" distR="114300" simplePos="0" relativeHeight="251655680" behindDoc="0" locked="0" layoutInCell="1" allowOverlap="1" wp14:anchorId="53B6C6B1" wp14:editId="25F15DE0">
            <wp:simplePos x="0" y="0"/>
            <wp:positionH relativeFrom="column">
              <wp:posOffset>4097647</wp:posOffset>
            </wp:positionH>
            <wp:positionV relativeFrom="paragraph">
              <wp:posOffset>-64135</wp:posOffset>
            </wp:positionV>
            <wp:extent cx="1829435" cy="935990"/>
            <wp:effectExtent l="0" t="0" r="0" b="0"/>
            <wp:wrapSquare wrapText="bothSides"/>
            <wp:docPr id="2078" name="Рисунок 10" descr="C:\Users\o_afanasiadi\Desktop\0_250eb_5d93732b_X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_afanasiadi\Desktop\0_250eb_5d93732b_XL.jpeg"/>
                    <pic:cNvPicPr>
                      <a:picLocks noChangeAspect="1" noChangeArrowheads="1"/>
                    </pic:cNvPicPr>
                  </pic:nvPicPr>
                  <pic:blipFill>
                    <a:blip r:embed="rId41" cstate="print"/>
                    <a:srcRect/>
                    <a:stretch>
                      <a:fillRect/>
                    </a:stretch>
                  </pic:blipFill>
                  <pic:spPr bwMode="auto">
                    <a:xfrm>
                      <a:off x="0" y="0"/>
                      <a:ext cx="1829435" cy="935990"/>
                    </a:xfrm>
                    <a:prstGeom prst="rect">
                      <a:avLst/>
                    </a:prstGeom>
                    <a:noFill/>
                    <a:ln w="9525">
                      <a:noFill/>
                      <a:miter lim="800000"/>
                      <a:headEnd/>
                      <a:tailEnd/>
                    </a:ln>
                  </pic:spPr>
                </pic:pic>
              </a:graphicData>
            </a:graphic>
          </wp:anchor>
        </w:drawing>
      </w:r>
      <w:r w:rsidR="00F00B70" w:rsidRPr="00F00B70">
        <w:rPr>
          <w:b/>
          <w:i/>
          <w:color w:val="000000"/>
          <w:sz w:val="22"/>
          <w:szCs w:val="22"/>
        </w:rPr>
        <w:t xml:space="preserve">средств — в необходимости покупки </w:t>
      </w:r>
      <w:r w:rsidR="0060289C">
        <w:rPr>
          <w:b/>
          <w:i/>
          <w:color w:val="000000"/>
          <w:sz w:val="22"/>
          <w:szCs w:val="22"/>
        </w:rPr>
        <w:t>В</w:t>
      </w:r>
      <w:r w:rsidR="00F00B70" w:rsidRPr="00F00B70">
        <w:rPr>
          <w:b/>
          <w:i/>
          <w:color w:val="000000"/>
          <w:sz w:val="22"/>
          <w:szCs w:val="22"/>
        </w:rPr>
        <w:t xml:space="preserve">аших </w:t>
      </w:r>
      <w:commentRangeStart w:id="85"/>
      <w:r w:rsidR="00F00B70" w:rsidRPr="00F00B70">
        <w:rPr>
          <w:b/>
          <w:i/>
          <w:color w:val="000000"/>
          <w:sz w:val="22"/>
          <w:szCs w:val="22"/>
        </w:rPr>
        <w:t>товаров и услуг</w:t>
      </w:r>
      <w:commentRangeEnd w:id="85"/>
      <w:r w:rsidR="00F00B70" w:rsidRPr="00F00B70">
        <w:rPr>
          <w:rStyle w:val="af3"/>
          <w:rFonts w:cs="Times New Roman"/>
          <w:b/>
          <w:i/>
        </w:rPr>
        <w:commentReference w:id="85"/>
      </w:r>
      <w:r w:rsidR="00F00B70" w:rsidRPr="00F00B70">
        <w:rPr>
          <w:b/>
          <w:i/>
          <w:color w:val="000000"/>
          <w:sz w:val="22"/>
          <w:szCs w:val="22"/>
        </w:rPr>
        <w:t>.</w:t>
      </w:r>
      <w:r>
        <w:rPr>
          <w:color w:val="000000"/>
          <w:sz w:val="22"/>
          <w:szCs w:val="22"/>
        </w:rPr>
        <w:t xml:space="preserve"> Потенциальные покупатели должны быть проинформированы о преимуществах </w:t>
      </w:r>
      <w:r w:rsidR="0060289C">
        <w:rPr>
          <w:color w:val="000000"/>
          <w:sz w:val="22"/>
          <w:szCs w:val="22"/>
        </w:rPr>
        <w:t>В</w:t>
      </w:r>
      <w:r>
        <w:rPr>
          <w:color w:val="000000"/>
          <w:sz w:val="22"/>
          <w:szCs w:val="22"/>
        </w:rPr>
        <w:t>ашей продукции и убеждены в них.</w:t>
      </w:r>
    </w:p>
    <w:p w14:paraId="36E2DCD1" w14:textId="77777777" w:rsidR="003D03FE" w:rsidRDefault="003D03FE" w:rsidP="000D4063">
      <w:pPr>
        <w:pStyle w:val="a8"/>
        <w:widowControl w:val="0"/>
        <w:jc w:val="both"/>
        <w:rPr>
          <w:color w:val="000000"/>
          <w:sz w:val="22"/>
          <w:szCs w:val="22"/>
        </w:rPr>
      </w:pPr>
      <w:r>
        <w:rPr>
          <w:rFonts w:ascii="Arial CYR" w:hAnsi="Arial CYR" w:cs="Arial CYR"/>
          <w:szCs w:val="22"/>
          <w:highlight w:val="green"/>
          <w:lang w:eastAsia="en-US"/>
        </w:rPr>
        <w:t>Выноска</w:t>
      </w:r>
      <w:r w:rsidR="0060289C">
        <w:rPr>
          <w:rFonts w:ascii="Arial CYR" w:hAnsi="Arial CYR" w:cs="Arial CYR"/>
          <w:szCs w:val="22"/>
          <w:lang w:eastAsia="en-US"/>
        </w:rPr>
        <w:t xml:space="preserve"> </w:t>
      </w:r>
      <w:r>
        <w:rPr>
          <w:rFonts w:ascii="Arial CYR" w:hAnsi="Arial CYR" w:cs="Arial CYR"/>
          <w:b/>
          <w:bCs/>
          <w:szCs w:val="22"/>
          <w:lang w:eastAsia="en-US"/>
        </w:rPr>
        <w:t>Обратите внимание!</w:t>
      </w:r>
      <w:r w:rsidR="0060289C">
        <w:rPr>
          <w:rFonts w:ascii="Arial CYR" w:hAnsi="Arial CYR" w:cs="Arial CYR"/>
          <w:b/>
          <w:bCs/>
          <w:szCs w:val="22"/>
          <w:lang w:eastAsia="en-US"/>
        </w:rPr>
        <w:t xml:space="preserve"> </w:t>
      </w:r>
      <w:r>
        <w:rPr>
          <w:rFonts w:ascii="Arial CYR" w:hAnsi="Arial CYR" w:cs="Arial CYR"/>
          <w:szCs w:val="22"/>
          <w:highlight w:val="green"/>
          <w:lang w:eastAsia="en-US"/>
        </w:rPr>
        <w:t xml:space="preserve">Всплывает в отдельном окне для версии </w:t>
      </w:r>
      <w:proofErr w:type="spellStart"/>
      <w:r>
        <w:rPr>
          <w:rFonts w:ascii="Arial CYR" w:hAnsi="Arial CYR" w:cs="Arial CYR"/>
          <w:szCs w:val="22"/>
          <w:highlight w:val="green"/>
          <w:lang w:eastAsia="en-US"/>
        </w:rPr>
        <w:t>iBook</w:t>
      </w:r>
      <w:proofErr w:type="spellEnd"/>
      <w:r>
        <w:rPr>
          <w:rFonts w:ascii="Arial CYR" w:hAnsi="Arial CYR" w:cs="Arial CYR"/>
          <w:szCs w:val="22"/>
          <w:highlight w:val="green"/>
          <w:lang w:eastAsia="en-US"/>
        </w:rPr>
        <w:t xml:space="preserve"> и выделение цветом, шрифтом, форматированием для читалки</w:t>
      </w:r>
    </w:p>
    <w:p w14:paraId="383E09AE" w14:textId="77777777" w:rsidR="0060289C" w:rsidRDefault="00E76919" w:rsidP="000D4063">
      <w:pPr>
        <w:pStyle w:val="a8"/>
        <w:widowControl w:val="0"/>
        <w:jc w:val="center"/>
        <w:rPr>
          <w:color w:val="000000"/>
          <w:sz w:val="22"/>
          <w:szCs w:val="22"/>
        </w:rPr>
      </w:pPr>
      <w:commentRangeStart w:id="86"/>
      <w:r>
        <w:rPr>
          <w:noProof/>
          <w:color w:val="000000"/>
          <w:sz w:val="22"/>
          <w:szCs w:val="22"/>
        </w:rPr>
        <w:drawing>
          <wp:inline distT="0" distB="0" distL="0" distR="0" wp14:anchorId="37AB3198" wp14:editId="3D9A582E">
            <wp:extent cx="4323642" cy="1693411"/>
            <wp:effectExtent l="0" t="0" r="0" b="0"/>
            <wp:docPr id="3075" name="Рисунок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44888" cy="1701732"/>
                    </a:xfrm>
                    <a:prstGeom prst="rect">
                      <a:avLst/>
                    </a:prstGeom>
                    <a:noFill/>
                  </pic:spPr>
                </pic:pic>
              </a:graphicData>
            </a:graphic>
          </wp:inline>
        </w:drawing>
      </w:r>
      <w:commentRangeEnd w:id="86"/>
      <w:r w:rsidR="0060289C">
        <w:rPr>
          <w:rStyle w:val="af3"/>
          <w:rFonts w:cs="Times New Roman"/>
        </w:rPr>
        <w:commentReference w:id="86"/>
      </w:r>
    </w:p>
    <w:p w14:paraId="3F062430" w14:textId="77777777" w:rsidR="00283E7A" w:rsidRDefault="00283E7A" w:rsidP="000D4063">
      <w:pPr>
        <w:pStyle w:val="a8"/>
        <w:widowControl w:val="0"/>
        <w:jc w:val="center"/>
        <w:rPr>
          <w:color w:val="000000"/>
          <w:sz w:val="22"/>
          <w:szCs w:val="22"/>
        </w:rPr>
      </w:pPr>
      <w:r>
        <w:rPr>
          <w:rStyle w:val="af3"/>
          <w:rFonts w:cs="Times New Roman"/>
        </w:rPr>
        <w:commentReference w:id="87"/>
      </w:r>
    </w:p>
    <w:p w14:paraId="69A72651" w14:textId="77777777" w:rsidR="007709E6" w:rsidRDefault="00F00B70" w:rsidP="000D4063">
      <w:pPr>
        <w:pStyle w:val="a8"/>
        <w:widowControl w:val="0"/>
        <w:jc w:val="both"/>
        <w:rPr>
          <w:color w:val="000000"/>
          <w:sz w:val="22"/>
          <w:szCs w:val="22"/>
        </w:rPr>
      </w:pPr>
      <w:r w:rsidRPr="00F00B70">
        <w:rPr>
          <w:b/>
          <w:i/>
          <w:color w:val="000000"/>
          <w:sz w:val="22"/>
          <w:szCs w:val="22"/>
        </w:rPr>
        <w:t xml:space="preserve">Чрезмерное увлечение рекламы и навязчивая продажа может привести к </w:t>
      </w:r>
      <w:r w:rsidRPr="00F00B70">
        <w:rPr>
          <w:b/>
          <w:i/>
          <w:iCs/>
          <w:color w:val="000000"/>
          <w:sz w:val="22"/>
          <w:szCs w:val="22"/>
          <w:u w:val="single"/>
        </w:rPr>
        <w:t>манипулирующему</w:t>
      </w:r>
      <w:r w:rsidRPr="00F00B70">
        <w:rPr>
          <w:b/>
          <w:i/>
          <w:color w:val="000000"/>
          <w:sz w:val="22"/>
          <w:szCs w:val="22"/>
        </w:rPr>
        <w:t xml:space="preserve">, или </w:t>
      </w:r>
      <w:r w:rsidRPr="00F00B70">
        <w:rPr>
          <w:b/>
          <w:i/>
          <w:iCs/>
          <w:color w:val="000000"/>
          <w:sz w:val="22"/>
          <w:szCs w:val="22"/>
        </w:rPr>
        <w:t>«</w:t>
      </w:r>
      <w:r w:rsidRPr="00F00B70">
        <w:rPr>
          <w:b/>
          <w:i/>
          <w:iCs/>
          <w:color w:val="000000"/>
          <w:sz w:val="22"/>
          <w:szCs w:val="22"/>
          <w:u w:val="single"/>
        </w:rPr>
        <w:t>дикому</w:t>
      </w:r>
      <w:r w:rsidRPr="00F00B70">
        <w:rPr>
          <w:b/>
          <w:i/>
          <w:iCs/>
          <w:color w:val="000000"/>
          <w:sz w:val="22"/>
          <w:szCs w:val="22"/>
        </w:rPr>
        <w:t xml:space="preserve">» </w:t>
      </w:r>
      <w:r w:rsidRPr="00F00B70">
        <w:rPr>
          <w:b/>
          <w:i/>
          <w:iCs/>
          <w:color w:val="000000"/>
          <w:sz w:val="22"/>
          <w:szCs w:val="22"/>
          <w:u w:val="single"/>
        </w:rPr>
        <w:t>маркетингу</w:t>
      </w:r>
      <w:r w:rsidRPr="00F00B70">
        <w:rPr>
          <w:b/>
          <w:i/>
          <w:color w:val="000000"/>
          <w:sz w:val="22"/>
          <w:szCs w:val="22"/>
        </w:rPr>
        <w:t>,</w:t>
      </w:r>
      <w:r w:rsidR="007709E6">
        <w:rPr>
          <w:color w:val="000000"/>
          <w:sz w:val="22"/>
          <w:szCs w:val="22"/>
        </w:rPr>
        <w:t xml:space="preserve"> когда делается попытка «втиснуть» спрос в рамки предложения, а не когда предложение подстраивается под ожидания спроса. </w:t>
      </w:r>
    </w:p>
    <w:p w14:paraId="4C75EC4F" w14:textId="77777777" w:rsidR="0060289C" w:rsidRPr="00867BE1" w:rsidRDefault="0060289C" w:rsidP="000D4063">
      <w:pPr>
        <w:pStyle w:val="a8"/>
        <w:widowControl w:val="0"/>
        <w:jc w:val="both"/>
        <w:rPr>
          <w:color w:val="003CB4"/>
          <w:sz w:val="22"/>
          <w:szCs w:val="22"/>
        </w:rPr>
      </w:pPr>
    </w:p>
    <w:p w14:paraId="62F76857" w14:textId="77777777" w:rsidR="007709E6" w:rsidRPr="00867BE1" w:rsidRDefault="00F00B70" w:rsidP="000D4063">
      <w:pPr>
        <w:pStyle w:val="1"/>
        <w:spacing w:before="0" w:after="0"/>
        <w:rPr>
          <w:color w:val="003CB4"/>
        </w:rPr>
      </w:pPr>
      <w:bookmarkStart w:id="88" w:name="_Toc210732396"/>
      <w:bookmarkStart w:id="89" w:name="_Toc217107996"/>
      <w:r w:rsidRPr="00F00B70">
        <w:rPr>
          <w:color w:val="003CB4"/>
        </w:rPr>
        <w:t>1.13. Современная концепция маркетинга</w:t>
      </w:r>
      <w:bookmarkEnd w:id="88"/>
      <w:bookmarkEnd w:id="89"/>
    </w:p>
    <w:p w14:paraId="486AC30C" w14:textId="77777777" w:rsidR="007709E6" w:rsidRPr="0001265D" w:rsidRDefault="007709E6" w:rsidP="000D4063">
      <w:pPr>
        <w:pStyle w:val="a8"/>
        <w:widowControl w:val="0"/>
        <w:jc w:val="both"/>
        <w:rPr>
          <w:b/>
          <w:i/>
          <w:color w:val="000000"/>
          <w:sz w:val="22"/>
          <w:szCs w:val="22"/>
        </w:rPr>
      </w:pPr>
      <w:r>
        <w:rPr>
          <w:color w:val="000000"/>
          <w:sz w:val="22"/>
          <w:szCs w:val="22"/>
        </w:rPr>
        <w:t xml:space="preserve">Сегодня даже в глазах руководства компания перестала быть центром экономической вселенной. Теперь это место принадлежит рынку, т е. покупателям. Поэтому </w:t>
      </w:r>
      <w:r w:rsidR="00F00B70" w:rsidRPr="00F00B70">
        <w:rPr>
          <w:b/>
          <w:i/>
          <w:color w:val="000000"/>
          <w:sz w:val="22"/>
          <w:szCs w:val="22"/>
        </w:rPr>
        <w:t>основной функцией компании является не производство продукции (</w:t>
      </w:r>
      <w:r w:rsidR="00F00B70" w:rsidRPr="00F00B70">
        <w:rPr>
          <w:i/>
          <w:color w:val="000000"/>
          <w:sz w:val="22"/>
          <w:szCs w:val="22"/>
        </w:rPr>
        <w:t>и ее сбыт как второстепенная функция</w:t>
      </w:r>
      <w:r w:rsidR="00F00B70" w:rsidRPr="00F00B70">
        <w:rPr>
          <w:b/>
          <w:i/>
          <w:color w:val="000000"/>
          <w:sz w:val="22"/>
          <w:szCs w:val="22"/>
        </w:rPr>
        <w:t xml:space="preserve">), а </w:t>
      </w:r>
      <w:r w:rsidR="00F00B70" w:rsidRPr="00F00B70">
        <w:rPr>
          <w:b/>
          <w:i/>
          <w:color w:val="000000"/>
          <w:sz w:val="22"/>
          <w:szCs w:val="22"/>
          <w:u w:val="single"/>
        </w:rPr>
        <w:t>продажа</w:t>
      </w:r>
      <w:r w:rsidR="00F00B70" w:rsidRPr="00F00B70">
        <w:rPr>
          <w:b/>
          <w:i/>
          <w:color w:val="000000"/>
          <w:sz w:val="22"/>
          <w:szCs w:val="22"/>
        </w:rPr>
        <w:t>.</w:t>
      </w:r>
    </w:p>
    <w:p w14:paraId="42C97D59" w14:textId="77777777" w:rsidR="00C37663" w:rsidRDefault="00F00B70" w:rsidP="000D4063">
      <w:pPr>
        <w:pStyle w:val="a8"/>
        <w:widowControl w:val="0"/>
        <w:jc w:val="both"/>
        <w:rPr>
          <w:color w:val="000000"/>
          <w:sz w:val="22"/>
          <w:szCs w:val="22"/>
        </w:rPr>
      </w:pPr>
      <w:r w:rsidRPr="00F00B70">
        <w:rPr>
          <w:b/>
          <w:i/>
          <w:color w:val="000000"/>
          <w:sz w:val="22"/>
          <w:szCs w:val="22"/>
          <w:u w:val="single"/>
        </w:rPr>
        <w:t>Главной причиной изменения взглядов на маркетинг</w:t>
      </w:r>
      <w:r w:rsidRPr="00F00B70">
        <w:rPr>
          <w:b/>
          <w:i/>
          <w:color w:val="000000"/>
          <w:sz w:val="22"/>
          <w:szCs w:val="22"/>
        </w:rPr>
        <w:t xml:space="preserve"> стало возникновение так </w:t>
      </w:r>
      <w:r w:rsidRPr="00F00B70">
        <w:rPr>
          <w:b/>
          <w:i/>
          <w:color w:val="000000"/>
          <w:sz w:val="22"/>
          <w:szCs w:val="22"/>
        </w:rPr>
        <w:lastRenderedPageBreak/>
        <w:t>называемого общества изобилия</w:t>
      </w:r>
      <w:r w:rsidR="007709E6">
        <w:rPr>
          <w:color w:val="000000"/>
          <w:sz w:val="22"/>
          <w:szCs w:val="22"/>
        </w:rPr>
        <w:t>. Многочисленные производители предлагают потребителю практически в неограниченном количестве свои товары и услуги,</w:t>
      </w:r>
      <w:r w:rsidR="00B80B24">
        <w:rPr>
          <w:color w:val="000000"/>
          <w:sz w:val="22"/>
          <w:szCs w:val="22"/>
        </w:rPr>
        <w:t xml:space="preserve"> </w:t>
      </w:r>
      <w:r w:rsidR="007709E6">
        <w:rPr>
          <w:color w:val="000000"/>
          <w:sz w:val="22"/>
          <w:szCs w:val="22"/>
        </w:rPr>
        <w:t xml:space="preserve">соответственно, потребитель, или клиент становится для компании самой большой ценностью. </w:t>
      </w:r>
    </w:p>
    <w:p w14:paraId="46DA9EF1" w14:textId="77777777" w:rsidR="001B131D" w:rsidRDefault="007709E6" w:rsidP="000D4063">
      <w:pPr>
        <w:pStyle w:val="a8"/>
        <w:widowControl w:val="0"/>
        <w:jc w:val="both"/>
        <w:rPr>
          <w:color w:val="000000"/>
          <w:sz w:val="22"/>
          <w:szCs w:val="22"/>
        </w:rPr>
      </w:pPr>
      <w:r>
        <w:rPr>
          <w:color w:val="000000"/>
          <w:sz w:val="22"/>
          <w:szCs w:val="22"/>
        </w:rPr>
        <w:t>Технологии производства шагнули далеко вперед и продолжают развиваться, капиталы столь огромны, что для большинства компаний объем производства ограничивается лишь их способностью продать произведенное.</w:t>
      </w:r>
    </w:p>
    <w:p w14:paraId="4C1054B3" w14:textId="77777777" w:rsidR="003D03FE" w:rsidRPr="001B131D" w:rsidRDefault="003D03FE" w:rsidP="000D4063">
      <w:pPr>
        <w:pStyle w:val="a8"/>
        <w:widowControl w:val="0"/>
        <w:jc w:val="both"/>
        <w:rPr>
          <w:color w:val="000000"/>
          <w:sz w:val="22"/>
          <w:szCs w:val="22"/>
        </w:rPr>
      </w:pPr>
      <w:r>
        <w:rPr>
          <w:rFonts w:ascii="Arial CYR" w:hAnsi="Arial CYR" w:cs="Arial CYR"/>
          <w:szCs w:val="22"/>
          <w:highlight w:val="green"/>
          <w:lang w:eastAsia="en-US"/>
        </w:rPr>
        <w:t>Выноска</w:t>
      </w:r>
      <w:r w:rsidR="0001265D">
        <w:rPr>
          <w:rFonts w:ascii="Arial CYR" w:hAnsi="Arial CYR" w:cs="Arial CYR"/>
          <w:szCs w:val="22"/>
          <w:lang w:eastAsia="en-US"/>
        </w:rPr>
        <w:t xml:space="preserve"> </w:t>
      </w:r>
      <w:r>
        <w:rPr>
          <w:rFonts w:ascii="Arial CYR" w:hAnsi="Arial CYR" w:cs="Arial CYR"/>
          <w:b/>
          <w:bCs/>
          <w:szCs w:val="22"/>
          <w:lang w:eastAsia="en-US"/>
        </w:rPr>
        <w:t>Обратите внимание!</w:t>
      </w:r>
      <w:r w:rsidR="0001265D">
        <w:rPr>
          <w:rFonts w:ascii="Arial CYR" w:hAnsi="Arial CYR" w:cs="Arial CYR"/>
          <w:b/>
          <w:bCs/>
          <w:szCs w:val="22"/>
          <w:lang w:eastAsia="en-US"/>
        </w:rPr>
        <w:t xml:space="preserve"> </w:t>
      </w:r>
      <w:r>
        <w:rPr>
          <w:rFonts w:ascii="Arial CYR" w:hAnsi="Arial CYR" w:cs="Arial CYR"/>
          <w:szCs w:val="22"/>
          <w:highlight w:val="green"/>
          <w:lang w:eastAsia="en-US"/>
        </w:rPr>
        <w:t xml:space="preserve">Всплывает в отдельном окне для версии </w:t>
      </w:r>
      <w:proofErr w:type="spellStart"/>
      <w:r>
        <w:rPr>
          <w:rFonts w:ascii="Arial CYR" w:hAnsi="Arial CYR" w:cs="Arial CYR"/>
          <w:szCs w:val="22"/>
          <w:highlight w:val="green"/>
          <w:lang w:eastAsia="en-US"/>
        </w:rPr>
        <w:t>iBook</w:t>
      </w:r>
      <w:proofErr w:type="spellEnd"/>
      <w:r>
        <w:rPr>
          <w:rFonts w:ascii="Arial CYR" w:hAnsi="Arial CYR" w:cs="Arial CYR"/>
          <w:szCs w:val="22"/>
          <w:highlight w:val="green"/>
          <w:lang w:eastAsia="en-US"/>
        </w:rPr>
        <w:t xml:space="preserve"> и выделение цветом, шрифтом, форматированием для читалки</w:t>
      </w:r>
    </w:p>
    <w:p w14:paraId="298E2601" w14:textId="77777777" w:rsidR="001128EF" w:rsidRDefault="00333CBE" w:rsidP="000D4063">
      <w:pPr>
        <w:pStyle w:val="a8"/>
        <w:widowControl w:val="0"/>
        <w:jc w:val="center"/>
        <w:rPr>
          <w:color w:val="000000"/>
          <w:sz w:val="22"/>
          <w:szCs w:val="22"/>
        </w:rPr>
      </w:pPr>
      <w:r>
        <w:rPr>
          <w:rStyle w:val="af3"/>
          <w:rFonts w:cs="Times New Roman"/>
        </w:rPr>
        <w:commentReference w:id="90"/>
      </w:r>
    </w:p>
    <w:p w14:paraId="4D54B912" w14:textId="77777777" w:rsidR="000D07A2" w:rsidRDefault="00E76919" w:rsidP="000D4063">
      <w:pPr>
        <w:pStyle w:val="a8"/>
        <w:widowControl w:val="0"/>
        <w:jc w:val="center"/>
        <w:rPr>
          <w:color w:val="000000"/>
          <w:sz w:val="22"/>
          <w:szCs w:val="22"/>
        </w:rPr>
      </w:pPr>
      <w:commentRangeStart w:id="91"/>
      <w:r>
        <w:rPr>
          <w:noProof/>
          <w:color w:val="000000"/>
          <w:sz w:val="22"/>
          <w:szCs w:val="22"/>
        </w:rPr>
        <w:drawing>
          <wp:inline distT="0" distB="0" distL="0" distR="0" wp14:anchorId="6535ACE2" wp14:editId="57364194">
            <wp:extent cx="3696868" cy="1796498"/>
            <wp:effectExtent l="0" t="0" r="0" b="0"/>
            <wp:docPr id="3077" name="Рисунок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18186" cy="1806858"/>
                    </a:xfrm>
                    <a:prstGeom prst="rect">
                      <a:avLst/>
                    </a:prstGeom>
                    <a:noFill/>
                  </pic:spPr>
                </pic:pic>
              </a:graphicData>
            </a:graphic>
          </wp:inline>
        </w:drawing>
      </w:r>
      <w:commentRangeEnd w:id="91"/>
      <w:r w:rsidR="000D07A2">
        <w:rPr>
          <w:rStyle w:val="af3"/>
          <w:rFonts w:cs="Times New Roman"/>
        </w:rPr>
        <w:commentReference w:id="91"/>
      </w:r>
    </w:p>
    <w:p w14:paraId="464CD708" w14:textId="77777777" w:rsidR="0072030D" w:rsidRDefault="0072030D" w:rsidP="000D4063">
      <w:pPr>
        <w:pStyle w:val="a8"/>
        <w:widowControl w:val="0"/>
        <w:jc w:val="both"/>
        <w:rPr>
          <w:color w:val="000000"/>
          <w:sz w:val="22"/>
          <w:szCs w:val="22"/>
        </w:rPr>
      </w:pPr>
    </w:p>
    <w:p w14:paraId="0CE2328A" w14:textId="77777777" w:rsidR="007709E6" w:rsidRDefault="007709E6" w:rsidP="000D4063">
      <w:pPr>
        <w:pStyle w:val="a8"/>
        <w:widowControl w:val="0"/>
        <w:jc w:val="both"/>
        <w:rPr>
          <w:color w:val="000000"/>
          <w:sz w:val="22"/>
          <w:szCs w:val="22"/>
        </w:rPr>
      </w:pPr>
      <w:r>
        <w:rPr>
          <w:color w:val="000000"/>
          <w:sz w:val="22"/>
          <w:szCs w:val="22"/>
        </w:rPr>
        <w:t xml:space="preserve">Сегодня привлечение клиентов является более длительным и трудным процессом, чем строительство завода, так как во втором случае конкуренции не существует, а в первом — компания конкурирует с другими производителями. Иными словами, в большинстве секторов экономики осуществлен </w:t>
      </w:r>
      <w:r w:rsidR="00F00B70" w:rsidRPr="00F00B70">
        <w:rPr>
          <w:b/>
          <w:i/>
          <w:color w:val="000000"/>
          <w:sz w:val="22"/>
          <w:szCs w:val="22"/>
        </w:rPr>
        <w:t xml:space="preserve">переход от </w:t>
      </w:r>
      <w:r w:rsidR="00F00B70" w:rsidRPr="00F00B70">
        <w:rPr>
          <w:b/>
          <w:i/>
          <w:iCs/>
          <w:color w:val="000000"/>
          <w:sz w:val="22"/>
          <w:szCs w:val="22"/>
        </w:rPr>
        <w:t>рынка продавца</w:t>
      </w:r>
      <w:r w:rsidR="00F00B70" w:rsidRPr="00F00B70">
        <w:rPr>
          <w:b/>
          <w:i/>
          <w:color w:val="000000"/>
          <w:sz w:val="22"/>
          <w:szCs w:val="22"/>
        </w:rPr>
        <w:t xml:space="preserve"> к </w:t>
      </w:r>
      <w:r w:rsidR="00F00B70" w:rsidRPr="00F00B70">
        <w:rPr>
          <w:b/>
          <w:i/>
          <w:iCs/>
          <w:color w:val="000000"/>
          <w:sz w:val="22"/>
          <w:szCs w:val="22"/>
        </w:rPr>
        <w:t>рынку покупателя</w:t>
      </w:r>
      <w:r>
        <w:rPr>
          <w:color w:val="000000"/>
          <w:sz w:val="22"/>
          <w:szCs w:val="22"/>
        </w:rPr>
        <w:t>.</w:t>
      </w:r>
    </w:p>
    <w:p w14:paraId="5CB9896F" w14:textId="77777777" w:rsidR="001B131D" w:rsidRPr="00F63754" w:rsidRDefault="001B131D" w:rsidP="000D4063">
      <w:pPr>
        <w:pStyle w:val="a8"/>
        <w:widowControl w:val="0"/>
        <w:jc w:val="both"/>
        <w:rPr>
          <w:b/>
          <w:i/>
          <w:color w:val="000000"/>
          <w:sz w:val="22"/>
          <w:szCs w:val="22"/>
        </w:rPr>
      </w:pPr>
      <w:r w:rsidRPr="00CF6952">
        <w:rPr>
          <w:color w:val="000000"/>
          <w:sz w:val="22"/>
          <w:szCs w:val="22"/>
          <w:highlight w:val="yellow"/>
        </w:rPr>
        <w:t xml:space="preserve">Видеовставка 8. </w:t>
      </w:r>
      <w:r w:rsidR="00F00B70" w:rsidRPr="00F00B70">
        <w:rPr>
          <w:b/>
          <w:i/>
          <w:color w:val="000000"/>
          <w:sz w:val="22"/>
          <w:szCs w:val="22"/>
          <w:highlight w:val="yellow"/>
          <w:u w:val="single"/>
        </w:rPr>
        <w:t>Пример</w:t>
      </w:r>
      <w:r w:rsidRPr="00CF6952">
        <w:rPr>
          <w:color w:val="000000"/>
          <w:sz w:val="22"/>
          <w:szCs w:val="22"/>
          <w:highlight w:val="yellow"/>
        </w:rPr>
        <w:t xml:space="preserve">. </w:t>
      </w:r>
      <w:r w:rsidR="00F00B70" w:rsidRPr="00F00B70">
        <w:rPr>
          <w:i/>
          <w:color w:val="000000"/>
          <w:sz w:val="22"/>
          <w:szCs w:val="22"/>
          <w:highlight w:val="yellow"/>
        </w:rPr>
        <w:t xml:space="preserve">На сегодняшний день рынок недорогих импортных автомобилей является </w:t>
      </w:r>
      <w:proofErr w:type="spellStart"/>
      <w:r w:rsidR="00F00B70" w:rsidRPr="00F00B70">
        <w:rPr>
          <w:i/>
          <w:color w:val="000000"/>
          <w:sz w:val="22"/>
          <w:szCs w:val="22"/>
          <w:highlight w:val="yellow"/>
        </w:rPr>
        <w:t>высококонкурентным</w:t>
      </w:r>
      <w:proofErr w:type="spellEnd"/>
      <w:r w:rsidR="00F00B70" w:rsidRPr="00F00B70">
        <w:rPr>
          <w:i/>
          <w:color w:val="000000"/>
          <w:sz w:val="22"/>
          <w:szCs w:val="22"/>
          <w:highlight w:val="yellow"/>
        </w:rPr>
        <w:t>. За последние годы в России отчетливо наметилась тенденция к росту среднего класса, людей, чье экономическое положение позволяет приобрести квартиру в ипотеку и автомобиль в кредит. Как правило, эта категория потребителей рассматривает для себя недорогие, но качественные автомобили иностранных производителей. Поэтому, в ценовой категории «середнячков» сегодня активно работают «Пежо», «Фольксваген», «Тойота», «Опель», «Дэу», «Шевроле» и другие автомобильные компании.</w:t>
      </w:r>
      <w:r w:rsidR="00CF6952" w:rsidRPr="00CF6952">
        <w:rPr>
          <w:color w:val="000000"/>
          <w:sz w:val="22"/>
          <w:szCs w:val="22"/>
          <w:highlight w:val="yellow"/>
        </w:rPr>
        <w:t xml:space="preserve"> </w:t>
      </w:r>
      <w:r w:rsidR="00F00B70" w:rsidRPr="00F00B70">
        <w:rPr>
          <w:b/>
          <w:i/>
          <w:color w:val="000000"/>
          <w:sz w:val="22"/>
          <w:szCs w:val="22"/>
          <w:highlight w:val="yellow"/>
        </w:rPr>
        <w:t>Налицо характерная тенденция – переход рынка продавца, характерный для середины 90-х годов, к рынку покупателя, с середины 2000-х.</w:t>
      </w:r>
    </w:p>
    <w:p w14:paraId="54DA5518" w14:textId="77777777" w:rsidR="00857E98" w:rsidRDefault="00857E98" w:rsidP="000D4063">
      <w:pPr>
        <w:pStyle w:val="a8"/>
        <w:widowControl w:val="0"/>
        <w:jc w:val="both"/>
        <w:rPr>
          <w:color w:val="000000"/>
          <w:sz w:val="22"/>
          <w:szCs w:val="22"/>
        </w:rPr>
      </w:pPr>
      <w:r w:rsidRPr="00004ADE">
        <w:rPr>
          <w:color w:val="000000"/>
          <w:sz w:val="22"/>
          <w:szCs w:val="22"/>
          <w:highlight w:val="green"/>
        </w:rPr>
        <w:t>Статичные рисунок для читалки:</w:t>
      </w:r>
    </w:p>
    <w:p w14:paraId="56FF5787" w14:textId="77777777" w:rsidR="00CE467E" w:rsidRDefault="00857E98">
      <w:pPr>
        <w:pStyle w:val="a8"/>
        <w:widowControl w:val="0"/>
        <w:jc w:val="center"/>
        <w:rPr>
          <w:color w:val="000000"/>
          <w:sz w:val="22"/>
          <w:szCs w:val="22"/>
        </w:rPr>
      </w:pPr>
      <w:commentRangeStart w:id="92"/>
      <w:commentRangeStart w:id="93"/>
      <w:r>
        <w:rPr>
          <w:noProof/>
          <w:color w:val="000000"/>
          <w:sz w:val="22"/>
          <w:szCs w:val="22"/>
        </w:rPr>
        <w:lastRenderedPageBreak/>
        <w:drawing>
          <wp:inline distT="0" distB="0" distL="0" distR="0" wp14:anchorId="577E9EAF" wp14:editId="2F9A8A33">
            <wp:extent cx="4207362" cy="2120554"/>
            <wp:effectExtent l="0" t="0" r="0" b="0"/>
            <wp:docPr id="2050" name="Рисунок 5" descr="C:\Users\o_afanasiadi\Desktop\Без имени-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_afanasiadi\Desktop\Без имени-1.jpg"/>
                    <pic:cNvPicPr>
                      <a:picLocks noChangeAspect="1" noChangeArrowheads="1"/>
                    </pic:cNvPicPr>
                  </pic:nvPicPr>
                  <pic:blipFill>
                    <a:blip r:embed="rId44" cstate="print"/>
                    <a:srcRect/>
                    <a:stretch>
                      <a:fillRect/>
                    </a:stretch>
                  </pic:blipFill>
                  <pic:spPr bwMode="auto">
                    <a:xfrm>
                      <a:off x="0" y="0"/>
                      <a:ext cx="4215542" cy="2124677"/>
                    </a:xfrm>
                    <a:prstGeom prst="rect">
                      <a:avLst/>
                    </a:prstGeom>
                    <a:noFill/>
                    <a:ln w="9525">
                      <a:noFill/>
                      <a:miter lim="800000"/>
                      <a:headEnd/>
                      <a:tailEnd/>
                    </a:ln>
                  </pic:spPr>
                </pic:pic>
              </a:graphicData>
            </a:graphic>
          </wp:inline>
        </w:drawing>
      </w:r>
      <w:commentRangeEnd w:id="92"/>
      <w:commentRangeEnd w:id="93"/>
      <w:r w:rsidR="00F63754">
        <w:rPr>
          <w:rStyle w:val="af3"/>
          <w:rFonts w:cs="Times New Roman"/>
        </w:rPr>
        <w:commentReference w:id="92"/>
      </w:r>
      <w:r>
        <w:rPr>
          <w:rStyle w:val="af3"/>
          <w:rFonts w:cs="Times New Roman"/>
        </w:rPr>
        <w:commentReference w:id="93"/>
      </w:r>
    </w:p>
    <w:p w14:paraId="1CCDBFC5" w14:textId="77777777" w:rsidR="00CE467E" w:rsidRDefault="00CE467E">
      <w:pPr>
        <w:pStyle w:val="a8"/>
        <w:widowControl w:val="0"/>
        <w:jc w:val="center"/>
        <w:rPr>
          <w:color w:val="000000"/>
          <w:sz w:val="22"/>
          <w:szCs w:val="22"/>
        </w:rPr>
      </w:pPr>
    </w:p>
    <w:p w14:paraId="1C42A75C" w14:textId="77777777" w:rsidR="007709E6" w:rsidRDefault="00F00B70" w:rsidP="000D4063">
      <w:pPr>
        <w:pStyle w:val="a8"/>
        <w:widowControl w:val="0"/>
        <w:jc w:val="both"/>
        <w:rPr>
          <w:color w:val="000000"/>
          <w:sz w:val="22"/>
          <w:szCs w:val="22"/>
        </w:rPr>
      </w:pPr>
      <w:r w:rsidRPr="00F00B70">
        <w:rPr>
          <w:b/>
          <w:i/>
          <w:color w:val="000000"/>
          <w:sz w:val="22"/>
          <w:szCs w:val="22"/>
        </w:rPr>
        <w:t>Служба маркетинга</w:t>
      </w:r>
      <w:r w:rsidR="007709E6">
        <w:rPr>
          <w:color w:val="000000"/>
          <w:sz w:val="22"/>
          <w:szCs w:val="22"/>
        </w:rPr>
        <w:t xml:space="preserve"> постепенно изменилась и стала в большинстве случаев </w:t>
      </w:r>
      <w:r w:rsidRPr="00F00B70">
        <w:rPr>
          <w:b/>
          <w:i/>
          <w:iCs/>
          <w:color w:val="000000"/>
          <w:sz w:val="22"/>
          <w:szCs w:val="22"/>
        </w:rPr>
        <w:t>самостоятельным подразделением</w:t>
      </w:r>
      <w:r w:rsidR="007709E6">
        <w:rPr>
          <w:color w:val="000000"/>
          <w:sz w:val="22"/>
          <w:szCs w:val="22"/>
        </w:rPr>
        <w:t>, находящимся на одном уровне с производственным, финансовым или кадровым подразделениями. Его значимость в компаниях продолжала возрастать, и все чаще лица, работающие в сфере маркетинга, занимали пост генерального директора, причем не только в компаниях по производству потребительских товаров (эти предприятия осознали ведущую роль маркетинга одними из первых), но и в компаниях сферы услуг, по производству промышленных товаров и высоких технологий. Параллельно с этим постоянно увеличивался объем средств, выделяемых на маркетинг. Нередко маркетинговый бюджет равнялся бюджету производства или даже превосходил его.</w:t>
      </w:r>
    </w:p>
    <w:p w14:paraId="441B3024" w14:textId="77777777" w:rsidR="003D03FE" w:rsidRDefault="007709E6" w:rsidP="000D406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cs="Arial"/>
          <w:color w:val="000000"/>
          <w:szCs w:val="22"/>
          <w:highlight w:val="green"/>
          <w:lang w:eastAsia="en-US"/>
        </w:rPr>
      </w:pPr>
      <w:r>
        <w:rPr>
          <w:color w:val="000000"/>
          <w:szCs w:val="22"/>
        </w:rPr>
        <w:t>С этой новой точки зрения</w:t>
      </w:r>
      <w:r w:rsidRPr="003D03FE">
        <w:rPr>
          <w:rFonts w:cs="Arial"/>
          <w:color w:val="000000"/>
          <w:szCs w:val="22"/>
        </w:rPr>
        <w:t xml:space="preserve">, </w:t>
      </w:r>
      <w:r w:rsidR="00F00B70" w:rsidRPr="00F00B70">
        <w:rPr>
          <w:rFonts w:cs="Arial"/>
          <w:b/>
          <w:i/>
          <w:color w:val="000000"/>
          <w:szCs w:val="22"/>
          <w:u w:val="single"/>
        </w:rPr>
        <w:t>маркетинг</w:t>
      </w:r>
      <w:r w:rsidRPr="00F63754">
        <w:rPr>
          <w:rFonts w:cs="Arial"/>
          <w:color w:val="000000"/>
          <w:szCs w:val="22"/>
        </w:rPr>
        <w:t xml:space="preserve"> (</w:t>
      </w:r>
      <w:r w:rsidRPr="003D03FE">
        <w:rPr>
          <w:rFonts w:cs="Arial"/>
          <w:color w:val="000000"/>
          <w:szCs w:val="22"/>
        </w:rPr>
        <w:t xml:space="preserve">то есть </w:t>
      </w:r>
      <w:r w:rsidR="00F00B70" w:rsidRPr="00F00B70">
        <w:rPr>
          <w:rFonts w:cs="Arial"/>
          <w:b/>
          <w:i/>
          <w:color w:val="000000"/>
          <w:szCs w:val="22"/>
        </w:rPr>
        <w:t>то, что способствовало созданию, сохранению и расширению клиентуры компании и рассматривалось в качестве дополнительного вида деятельности по отношению к производственным, финансовым и организационным функциям</w:t>
      </w:r>
      <w:r w:rsidRPr="003D03FE">
        <w:rPr>
          <w:rFonts w:cs="Arial"/>
          <w:color w:val="000000"/>
          <w:szCs w:val="22"/>
        </w:rPr>
        <w:t>) становится основным видом деятельности, обеспечивающим выживание, рост и процветание компании.</w:t>
      </w:r>
      <w:r w:rsidR="003D03FE" w:rsidRPr="003D03FE">
        <w:rPr>
          <w:rFonts w:cs="Arial"/>
          <w:color w:val="000000"/>
          <w:szCs w:val="22"/>
          <w:highlight w:val="green"/>
          <w:lang w:eastAsia="en-US"/>
        </w:rPr>
        <w:t xml:space="preserve"> Интерактивная таблица для </w:t>
      </w:r>
      <w:proofErr w:type="spellStart"/>
      <w:r w:rsidR="003D03FE" w:rsidRPr="003D03FE">
        <w:rPr>
          <w:rFonts w:cs="Arial"/>
          <w:color w:val="000000"/>
          <w:szCs w:val="22"/>
          <w:highlight w:val="green"/>
          <w:lang w:eastAsia="en-US"/>
        </w:rPr>
        <w:t>ibook</w:t>
      </w:r>
      <w:proofErr w:type="spellEnd"/>
      <w:r w:rsidR="003D03FE" w:rsidRPr="003D03FE">
        <w:rPr>
          <w:rFonts w:cs="Arial"/>
          <w:color w:val="000000"/>
          <w:szCs w:val="22"/>
          <w:highlight w:val="green"/>
          <w:lang w:eastAsia="en-US"/>
        </w:rPr>
        <w:t xml:space="preserve"> и статичный рисунок для читалки</w:t>
      </w:r>
    </w:p>
    <w:p w14:paraId="6212A600" w14:textId="77777777" w:rsidR="00CE467E" w:rsidRDefault="00F6375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rPr>
          <w:rFonts w:cs="Arial"/>
          <w:b/>
          <w:color w:val="000000"/>
          <w:sz w:val="20"/>
          <w:szCs w:val="22"/>
          <w:highlight w:val="green"/>
          <w:lang w:eastAsia="en-US"/>
        </w:rPr>
      </w:pPr>
      <w:r>
        <w:rPr>
          <w:b/>
        </w:rPr>
        <w:t>Таблица 1</w:t>
      </w:r>
      <w:r w:rsidR="00F00B70" w:rsidRPr="00F00B70">
        <w:rPr>
          <w:b/>
        </w:rPr>
        <w:t xml:space="preserve"> Количество маркетологов в современных компаниях</w:t>
      </w:r>
      <w:r>
        <w:rPr>
          <w:b/>
        </w:rPr>
        <w:t>.</w:t>
      </w:r>
    </w:p>
    <w:tbl>
      <w:tblPr>
        <w:tblStyle w:val="-4"/>
        <w:tblW w:w="0" w:type="auto"/>
        <w:tblLook w:val="04A0" w:firstRow="1" w:lastRow="0" w:firstColumn="1" w:lastColumn="0" w:noHBand="0" w:noVBand="1"/>
      </w:tblPr>
      <w:tblGrid>
        <w:gridCol w:w="2089"/>
        <w:gridCol w:w="2141"/>
        <w:gridCol w:w="2110"/>
        <w:gridCol w:w="1875"/>
        <w:gridCol w:w="1356"/>
      </w:tblGrid>
      <w:tr w:rsidR="007709E6" w14:paraId="1FD8E641" w14:textId="77777777" w:rsidTr="003D03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772E70" w14:textId="77777777" w:rsidR="007709E6" w:rsidRPr="00F63754" w:rsidRDefault="007709E6" w:rsidP="000D4063">
            <w:pPr>
              <w:spacing w:line="360" w:lineRule="auto"/>
              <w:jc w:val="center"/>
              <w:rPr>
                <w:rFonts w:cs="Arial"/>
                <w:bCs w:val="0"/>
                <w:color w:val="000000"/>
              </w:rPr>
            </w:pPr>
            <w:r w:rsidRPr="00F63754">
              <w:rPr>
                <w:rFonts w:cs="Arial"/>
                <w:color w:val="000000"/>
              </w:rPr>
              <w:t>Предприятие</w:t>
            </w:r>
          </w:p>
        </w:tc>
        <w:tc>
          <w:tcPr>
            <w:tcW w:w="0" w:type="auto"/>
            <w:hideMark/>
          </w:tcPr>
          <w:p w14:paraId="773D2965" w14:textId="77777777" w:rsidR="007709E6" w:rsidRPr="00F63754" w:rsidRDefault="007709E6" w:rsidP="000D4063">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Cs w:val="0"/>
                <w:color w:val="000000"/>
              </w:rPr>
            </w:pPr>
            <w:r w:rsidRPr="00F63754">
              <w:rPr>
                <w:rFonts w:cs="Arial"/>
                <w:color w:val="000000"/>
              </w:rPr>
              <w:t>Страна</w:t>
            </w:r>
          </w:p>
        </w:tc>
        <w:tc>
          <w:tcPr>
            <w:tcW w:w="0" w:type="auto"/>
            <w:hideMark/>
          </w:tcPr>
          <w:p w14:paraId="0069F611" w14:textId="77777777" w:rsidR="007709E6" w:rsidRPr="00F63754" w:rsidRDefault="007709E6" w:rsidP="000D4063">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Cs w:val="0"/>
                <w:color w:val="000000"/>
              </w:rPr>
            </w:pPr>
            <w:r w:rsidRPr="00F63754">
              <w:rPr>
                <w:rFonts w:cs="Arial"/>
                <w:color w:val="000000"/>
              </w:rPr>
              <w:t>Отрасль</w:t>
            </w:r>
          </w:p>
        </w:tc>
        <w:tc>
          <w:tcPr>
            <w:tcW w:w="0" w:type="auto"/>
            <w:hideMark/>
          </w:tcPr>
          <w:p w14:paraId="7C119841" w14:textId="77777777" w:rsidR="007709E6" w:rsidRPr="00F63754" w:rsidRDefault="007709E6" w:rsidP="000D4063">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Cs w:val="0"/>
                <w:color w:val="000000"/>
              </w:rPr>
            </w:pPr>
            <w:r w:rsidRPr="00F63754">
              <w:rPr>
                <w:rFonts w:cs="Arial"/>
                <w:color w:val="000000"/>
              </w:rPr>
              <w:t>Итого сотрудников</w:t>
            </w:r>
          </w:p>
        </w:tc>
        <w:tc>
          <w:tcPr>
            <w:tcW w:w="0" w:type="auto"/>
            <w:hideMark/>
          </w:tcPr>
          <w:p w14:paraId="4A0AEAA7" w14:textId="77777777" w:rsidR="007709E6" w:rsidRPr="00F63754" w:rsidRDefault="007709E6" w:rsidP="000D4063">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Cs w:val="0"/>
                <w:color w:val="000000"/>
              </w:rPr>
            </w:pPr>
            <w:r w:rsidRPr="00F63754">
              <w:rPr>
                <w:rFonts w:cs="Arial"/>
                <w:color w:val="000000"/>
              </w:rPr>
              <w:t>Маркетинг</w:t>
            </w:r>
          </w:p>
        </w:tc>
      </w:tr>
      <w:tr w:rsidR="007709E6" w14:paraId="4FA24EAA" w14:textId="77777777" w:rsidTr="003D03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06206E" w14:textId="77777777" w:rsidR="007709E6" w:rsidRDefault="007709E6" w:rsidP="000D4063">
            <w:pPr>
              <w:spacing w:line="360" w:lineRule="auto"/>
              <w:rPr>
                <w:rFonts w:cs="Arial"/>
                <w:color w:val="000000"/>
              </w:rPr>
            </w:pPr>
            <w:proofErr w:type="spellStart"/>
            <w:r>
              <w:rPr>
                <w:rFonts w:cs="Arial"/>
                <w:color w:val="000000"/>
              </w:rPr>
              <w:t>Epsilon</w:t>
            </w:r>
            <w:proofErr w:type="spellEnd"/>
          </w:p>
        </w:tc>
        <w:tc>
          <w:tcPr>
            <w:tcW w:w="0" w:type="auto"/>
            <w:hideMark/>
          </w:tcPr>
          <w:p w14:paraId="09170D7B" w14:textId="77777777" w:rsidR="007709E6" w:rsidRDefault="007709E6" w:rsidP="000D4063">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США</w:t>
            </w:r>
          </w:p>
        </w:tc>
        <w:tc>
          <w:tcPr>
            <w:tcW w:w="0" w:type="auto"/>
            <w:hideMark/>
          </w:tcPr>
          <w:p w14:paraId="546CE247" w14:textId="77777777" w:rsidR="007709E6" w:rsidRDefault="007709E6" w:rsidP="000D4063">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Маркетинг БД</w:t>
            </w:r>
          </w:p>
        </w:tc>
        <w:tc>
          <w:tcPr>
            <w:tcW w:w="0" w:type="auto"/>
            <w:hideMark/>
          </w:tcPr>
          <w:p w14:paraId="70319947" w14:textId="77777777" w:rsidR="007709E6" w:rsidRDefault="007709E6" w:rsidP="000D4063">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840</w:t>
            </w:r>
          </w:p>
        </w:tc>
        <w:tc>
          <w:tcPr>
            <w:tcW w:w="0" w:type="auto"/>
            <w:hideMark/>
          </w:tcPr>
          <w:p w14:paraId="39D230AE" w14:textId="77777777" w:rsidR="007709E6" w:rsidRDefault="007709E6" w:rsidP="000D4063">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230</w:t>
            </w:r>
          </w:p>
        </w:tc>
      </w:tr>
      <w:tr w:rsidR="007709E6" w14:paraId="427990DC" w14:textId="77777777" w:rsidTr="003D03F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0A63A" w14:textId="77777777" w:rsidR="007709E6" w:rsidRDefault="007709E6" w:rsidP="000D4063">
            <w:pPr>
              <w:spacing w:line="360" w:lineRule="auto"/>
              <w:rPr>
                <w:rFonts w:cs="Arial"/>
                <w:color w:val="000000"/>
              </w:rPr>
            </w:pPr>
            <w:proofErr w:type="spellStart"/>
            <w:r>
              <w:rPr>
                <w:rFonts w:cs="Arial"/>
                <w:color w:val="000000"/>
              </w:rPr>
              <w:t>Digital</w:t>
            </w:r>
            <w:proofErr w:type="spellEnd"/>
            <w:r>
              <w:rPr>
                <w:rFonts w:cs="Arial"/>
                <w:color w:val="000000"/>
              </w:rPr>
              <w:t xml:space="preserve"> </w:t>
            </w:r>
            <w:proofErr w:type="spellStart"/>
            <w:r>
              <w:rPr>
                <w:rFonts w:cs="Arial"/>
                <w:color w:val="000000"/>
              </w:rPr>
              <w:t>Network</w:t>
            </w:r>
            <w:proofErr w:type="spellEnd"/>
            <w:r>
              <w:rPr>
                <w:rFonts w:cs="Arial"/>
                <w:color w:val="000000"/>
              </w:rPr>
              <w:t xml:space="preserve"> </w:t>
            </w:r>
            <w:proofErr w:type="spellStart"/>
            <w:r>
              <w:rPr>
                <w:rFonts w:cs="Arial"/>
                <w:color w:val="000000"/>
              </w:rPr>
              <w:t>Products</w:t>
            </w:r>
            <w:proofErr w:type="spellEnd"/>
          </w:p>
        </w:tc>
        <w:tc>
          <w:tcPr>
            <w:tcW w:w="0" w:type="auto"/>
            <w:hideMark/>
          </w:tcPr>
          <w:p w14:paraId="33E5CA13" w14:textId="77777777" w:rsidR="007709E6" w:rsidRDefault="007709E6" w:rsidP="000D4063">
            <w:pPr>
              <w:spacing w:line="360" w:lineRule="auto"/>
              <w:cnfStyle w:val="000000010000" w:firstRow="0" w:lastRow="0" w:firstColumn="0" w:lastColumn="0" w:oddVBand="0" w:evenVBand="0" w:oddHBand="0" w:evenHBand="1" w:firstRowFirstColumn="0" w:firstRowLastColumn="0" w:lastRowFirstColumn="0" w:lastRowLastColumn="0"/>
              <w:rPr>
                <w:rFonts w:cs="Arial"/>
                <w:color w:val="000000"/>
              </w:rPr>
            </w:pPr>
            <w:r>
              <w:rPr>
                <w:rFonts w:cs="Arial"/>
                <w:color w:val="000000"/>
              </w:rPr>
              <w:t>Америка, Европа, Азия</w:t>
            </w:r>
          </w:p>
        </w:tc>
        <w:tc>
          <w:tcPr>
            <w:tcW w:w="0" w:type="auto"/>
            <w:hideMark/>
          </w:tcPr>
          <w:p w14:paraId="11860DED" w14:textId="77777777" w:rsidR="007709E6" w:rsidRDefault="007709E6" w:rsidP="000D4063">
            <w:pPr>
              <w:spacing w:line="360" w:lineRule="auto"/>
              <w:cnfStyle w:val="000000010000" w:firstRow="0" w:lastRow="0" w:firstColumn="0" w:lastColumn="0" w:oddVBand="0" w:evenVBand="0" w:oddHBand="0" w:evenHBand="1" w:firstRowFirstColumn="0" w:firstRowLastColumn="0" w:lastRowFirstColumn="0" w:lastRowLastColumn="0"/>
              <w:rPr>
                <w:rFonts w:cs="Arial"/>
                <w:color w:val="000000"/>
              </w:rPr>
            </w:pPr>
            <w:r>
              <w:rPr>
                <w:rFonts w:cs="Arial"/>
                <w:color w:val="000000"/>
              </w:rPr>
              <w:t>Компьютеры</w:t>
            </w:r>
          </w:p>
        </w:tc>
        <w:tc>
          <w:tcPr>
            <w:tcW w:w="0" w:type="auto"/>
            <w:hideMark/>
          </w:tcPr>
          <w:p w14:paraId="5ED0FA76" w14:textId="77777777" w:rsidR="007709E6" w:rsidRDefault="007709E6" w:rsidP="000D4063">
            <w:pPr>
              <w:spacing w:line="360" w:lineRule="auto"/>
              <w:cnfStyle w:val="000000010000" w:firstRow="0" w:lastRow="0" w:firstColumn="0" w:lastColumn="0" w:oddVBand="0" w:evenVBand="0" w:oddHBand="0" w:evenHBand="1" w:firstRowFirstColumn="0" w:firstRowLastColumn="0" w:lastRowFirstColumn="0" w:lastRowLastColumn="0"/>
              <w:rPr>
                <w:rFonts w:cs="Arial"/>
                <w:color w:val="000000"/>
              </w:rPr>
            </w:pPr>
            <w:r>
              <w:rPr>
                <w:rFonts w:cs="Arial"/>
                <w:color w:val="000000"/>
              </w:rPr>
              <w:t>1388</w:t>
            </w:r>
          </w:p>
        </w:tc>
        <w:tc>
          <w:tcPr>
            <w:tcW w:w="0" w:type="auto"/>
            <w:hideMark/>
          </w:tcPr>
          <w:p w14:paraId="12257802" w14:textId="77777777" w:rsidR="007709E6" w:rsidRDefault="007709E6" w:rsidP="000D4063">
            <w:pPr>
              <w:spacing w:line="360" w:lineRule="auto"/>
              <w:cnfStyle w:val="000000010000" w:firstRow="0" w:lastRow="0" w:firstColumn="0" w:lastColumn="0" w:oddVBand="0" w:evenVBand="0" w:oddHBand="0" w:evenHBand="1" w:firstRowFirstColumn="0" w:firstRowLastColumn="0" w:lastRowFirstColumn="0" w:lastRowLastColumn="0"/>
              <w:rPr>
                <w:rFonts w:cs="Arial"/>
                <w:color w:val="000000"/>
              </w:rPr>
            </w:pPr>
            <w:r>
              <w:rPr>
                <w:rFonts w:cs="Arial"/>
                <w:color w:val="000000"/>
              </w:rPr>
              <w:t>581</w:t>
            </w:r>
          </w:p>
        </w:tc>
      </w:tr>
      <w:tr w:rsidR="007709E6" w14:paraId="5A6F9630" w14:textId="77777777" w:rsidTr="003D03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B7213C" w14:textId="77777777" w:rsidR="007709E6" w:rsidRDefault="007709E6" w:rsidP="000D4063">
            <w:pPr>
              <w:spacing w:line="360" w:lineRule="auto"/>
              <w:rPr>
                <w:rFonts w:cs="Arial"/>
                <w:color w:val="000000"/>
              </w:rPr>
            </w:pPr>
            <w:proofErr w:type="spellStart"/>
            <w:r>
              <w:rPr>
                <w:rFonts w:cs="Arial"/>
                <w:color w:val="000000"/>
              </w:rPr>
              <w:t>Pernod</w:t>
            </w:r>
            <w:proofErr w:type="spellEnd"/>
            <w:r>
              <w:rPr>
                <w:rFonts w:cs="Arial"/>
                <w:color w:val="000000"/>
              </w:rPr>
              <w:t xml:space="preserve"> </w:t>
            </w:r>
            <w:proofErr w:type="spellStart"/>
            <w:r>
              <w:rPr>
                <w:rFonts w:cs="Arial"/>
                <w:color w:val="000000"/>
              </w:rPr>
              <w:t>Ricard</w:t>
            </w:r>
            <w:proofErr w:type="spellEnd"/>
          </w:p>
        </w:tc>
        <w:tc>
          <w:tcPr>
            <w:tcW w:w="0" w:type="auto"/>
            <w:hideMark/>
          </w:tcPr>
          <w:p w14:paraId="2882E86B" w14:textId="77777777" w:rsidR="007709E6" w:rsidRDefault="007709E6" w:rsidP="000D4063">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Международная</w:t>
            </w:r>
          </w:p>
        </w:tc>
        <w:tc>
          <w:tcPr>
            <w:tcW w:w="0" w:type="auto"/>
            <w:hideMark/>
          </w:tcPr>
          <w:p w14:paraId="411B20BF" w14:textId="77777777" w:rsidR="007709E6" w:rsidRDefault="007709E6" w:rsidP="000D4063">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Напитки</w:t>
            </w:r>
          </w:p>
        </w:tc>
        <w:tc>
          <w:tcPr>
            <w:tcW w:w="0" w:type="auto"/>
            <w:hideMark/>
          </w:tcPr>
          <w:p w14:paraId="48C40AFD" w14:textId="77777777" w:rsidR="007709E6" w:rsidRDefault="007709E6" w:rsidP="000D4063">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11575</w:t>
            </w:r>
          </w:p>
        </w:tc>
        <w:tc>
          <w:tcPr>
            <w:tcW w:w="0" w:type="auto"/>
            <w:hideMark/>
          </w:tcPr>
          <w:p w14:paraId="23E67051" w14:textId="77777777" w:rsidR="007709E6" w:rsidRDefault="007709E6" w:rsidP="000D4063">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2152</w:t>
            </w:r>
          </w:p>
        </w:tc>
      </w:tr>
      <w:tr w:rsidR="007709E6" w14:paraId="5CDF0450" w14:textId="77777777" w:rsidTr="003D03F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E18336" w14:textId="77777777" w:rsidR="007709E6" w:rsidRDefault="007709E6" w:rsidP="000D4063">
            <w:pPr>
              <w:spacing w:line="360" w:lineRule="auto"/>
              <w:rPr>
                <w:rFonts w:cs="Arial"/>
                <w:color w:val="000000"/>
              </w:rPr>
            </w:pPr>
            <w:r>
              <w:rPr>
                <w:rFonts w:cs="Arial"/>
                <w:color w:val="000000"/>
              </w:rPr>
              <w:t>OCE</w:t>
            </w:r>
          </w:p>
        </w:tc>
        <w:tc>
          <w:tcPr>
            <w:tcW w:w="0" w:type="auto"/>
            <w:hideMark/>
          </w:tcPr>
          <w:p w14:paraId="377364F1" w14:textId="77777777" w:rsidR="007709E6" w:rsidRDefault="007709E6" w:rsidP="000D4063">
            <w:pPr>
              <w:spacing w:line="360" w:lineRule="auto"/>
              <w:cnfStyle w:val="000000010000" w:firstRow="0" w:lastRow="0" w:firstColumn="0" w:lastColumn="0" w:oddVBand="0" w:evenVBand="0" w:oddHBand="0" w:evenHBand="1" w:firstRowFirstColumn="0" w:firstRowLastColumn="0" w:lastRowFirstColumn="0" w:lastRowLastColumn="0"/>
              <w:rPr>
                <w:rFonts w:cs="Arial"/>
                <w:color w:val="000000"/>
              </w:rPr>
            </w:pPr>
            <w:r>
              <w:rPr>
                <w:rFonts w:cs="Arial"/>
                <w:color w:val="000000"/>
              </w:rPr>
              <w:t>Международная</w:t>
            </w:r>
          </w:p>
        </w:tc>
        <w:tc>
          <w:tcPr>
            <w:tcW w:w="0" w:type="auto"/>
            <w:hideMark/>
          </w:tcPr>
          <w:p w14:paraId="60F43F79" w14:textId="77777777" w:rsidR="007709E6" w:rsidRDefault="007709E6" w:rsidP="000D4063">
            <w:pPr>
              <w:spacing w:line="360" w:lineRule="auto"/>
              <w:cnfStyle w:val="000000010000" w:firstRow="0" w:lastRow="0" w:firstColumn="0" w:lastColumn="0" w:oddVBand="0" w:evenVBand="0" w:oddHBand="0" w:evenHBand="1" w:firstRowFirstColumn="0" w:firstRowLastColumn="0" w:lastRowFirstColumn="0" w:lastRowLastColumn="0"/>
              <w:rPr>
                <w:rFonts w:cs="Arial"/>
                <w:color w:val="000000"/>
              </w:rPr>
            </w:pPr>
            <w:r>
              <w:rPr>
                <w:rFonts w:cs="Arial"/>
                <w:color w:val="000000"/>
              </w:rPr>
              <w:t>Копировальная техника</w:t>
            </w:r>
          </w:p>
        </w:tc>
        <w:tc>
          <w:tcPr>
            <w:tcW w:w="0" w:type="auto"/>
            <w:hideMark/>
          </w:tcPr>
          <w:p w14:paraId="15340191" w14:textId="77777777" w:rsidR="007709E6" w:rsidRDefault="007709E6" w:rsidP="000D4063">
            <w:pPr>
              <w:spacing w:line="360" w:lineRule="auto"/>
              <w:cnfStyle w:val="000000010000" w:firstRow="0" w:lastRow="0" w:firstColumn="0" w:lastColumn="0" w:oddVBand="0" w:evenVBand="0" w:oddHBand="0" w:evenHBand="1" w:firstRowFirstColumn="0" w:firstRowLastColumn="0" w:lastRowFirstColumn="0" w:lastRowLastColumn="0"/>
              <w:rPr>
                <w:rFonts w:cs="Arial"/>
                <w:color w:val="000000"/>
              </w:rPr>
            </w:pPr>
            <w:r>
              <w:rPr>
                <w:rFonts w:cs="Arial"/>
                <w:color w:val="000000"/>
              </w:rPr>
              <w:t>12633</w:t>
            </w:r>
          </w:p>
        </w:tc>
        <w:tc>
          <w:tcPr>
            <w:tcW w:w="0" w:type="auto"/>
            <w:hideMark/>
          </w:tcPr>
          <w:p w14:paraId="072CCDC7" w14:textId="77777777" w:rsidR="007709E6" w:rsidRDefault="007709E6" w:rsidP="000D4063">
            <w:pPr>
              <w:spacing w:line="360" w:lineRule="auto"/>
              <w:cnfStyle w:val="000000010000" w:firstRow="0" w:lastRow="0" w:firstColumn="0" w:lastColumn="0" w:oddVBand="0" w:evenVBand="0" w:oddHBand="0" w:evenHBand="1" w:firstRowFirstColumn="0" w:firstRowLastColumn="0" w:lastRowFirstColumn="0" w:lastRowLastColumn="0"/>
              <w:rPr>
                <w:rFonts w:cs="Arial"/>
                <w:color w:val="000000"/>
              </w:rPr>
            </w:pPr>
            <w:r>
              <w:rPr>
                <w:rFonts w:cs="Arial"/>
                <w:color w:val="000000"/>
              </w:rPr>
              <w:t>3404</w:t>
            </w:r>
          </w:p>
        </w:tc>
      </w:tr>
      <w:tr w:rsidR="007709E6" w14:paraId="5C3ED51D" w14:textId="77777777" w:rsidTr="003D03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B553AA" w14:textId="77777777" w:rsidR="007709E6" w:rsidRDefault="007709E6" w:rsidP="000D4063">
            <w:pPr>
              <w:spacing w:line="360" w:lineRule="auto"/>
              <w:rPr>
                <w:rFonts w:cs="Arial"/>
                <w:color w:val="000000"/>
              </w:rPr>
            </w:pPr>
            <w:proofErr w:type="spellStart"/>
            <w:r>
              <w:rPr>
                <w:rFonts w:cs="Arial"/>
                <w:color w:val="000000"/>
              </w:rPr>
              <w:t>Tn</w:t>
            </w:r>
            <w:proofErr w:type="spellEnd"/>
            <w:r>
              <w:rPr>
                <w:rFonts w:cs="Arial"/>
                <w:color w:val="000000"/>
              </w:rPr>
              <w:t xml:space="preserve"> </w:t>
            </w:r>
            <w:proofErr w:type="spellStart"/>
            <w:r>
              <w:rPr>
                <w:rFonts w:cs="Arial"/>
                <w:color w:val="000000"/>
              </w:rPr>
              <w:t>Goldschmid</w:t>
            </w:r>
            <w:proofErr w:type="spellEnd"/>
          </w:p>
        </w:tc>
        <w:tc>
          <w:tcPr>
            <w:tcW w:w="0" w:type="auto"/>
            <w:hideMark/>
          </w:tcPr>
          <w:p w14:paraId="3157A276" w14:textId="77777777" w:rsidR="007709E6" w:rsidRDefault="007709E6" w:rsidP="000D4063">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Международная</w:t>
            </w:r>
          </w:p>
        </w:tc>
        <w:tc>
          <w:tcPr>
            <w:tcW w:w="0" w:type="auto"/>
            <w:hideMark/>
          </w:tcPr>
          <w:p w14:paraId="0A004C88" w14:textId="77777777" w:rsidR="007709E6" w:rsidRDefault="007709E6" w:rsidP="000D4063">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Химия</w:t>
            </w:r>
          </w:p>
        </w:tc>
        <w:tc>
          <w:tcPr>
            <w:tcW w:w="0" w:type="auto"/>
            <w:hideMark/>
          </w:tcPr>
          <w:p w14:paraId="4884B1B5" w14:textId="77777777" w:rsidR="007709E6" w:rsidRDefault="007709E6" w:rsidP="000D4063">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6074</w:t>
            </w:r>
          </w:p>
        </w:tc>
        <w:tc>
          <w:tcPr>
            <w:tcW w:w="0" w:type="auto"/>
            <w:hideMark/>
          </w:tcPr>
          <w:p w14:paraId="25A23E5A" w14:textId="77777777" w:rsidR="007709E6" w:rsidRDefault="007709E6" w:rsidP="000D4063">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1066</w:t>
            </w:r>
          </w:p>
        </w:tc>
      </w:tr>
    </w:tbl>
    <w:p w14:paraId="7182B23E" w14:textId="77777777" w:rsidR="007709E6" w:rsidRPr="007709E6" w:rsidRDefault="007709E6" w:rsidP="000D4063">
      <w:pPr>
        <w:pStyle w:val="1"/>
        <w:spacing w:before="0" w:after="0"/>
        <w:jc w:val="center"/>
        <w:rPr>
          <w:sz w:val="24"/>
        </w:rPr>
      </w:pPr>
    </w:p>
    <w:p w14:paraId="3DFCE644" w14:textId="77777777" w:rsidR="007709E6" w:rsidRDefault="00F00B70" w:rsidP="000D4063">
      <w:pPr>
        <w:pStyle w:val="a8"/>
        <w:widowControl w:val="0"/>
        <w:jc w:val="both"/>
        <w:rPr>
          <w:color w:val="000000"/>
          <w:sz w:val="22"/>
          <w:szCs w:val="22"/>
        </w:rPr>
      </w:pPr>
      <w:r w:rsidRPr="00F00B70">
        <w:rPr>
          <w:b/>
          <w:i/>
          <w:color w:val="000000"/>
          <w:sz w:val="22"/>
          <w:szCs w:val="22"/>
        </w:rPr>
        <w:t>Современная концепция маркетинга</w:t>
      </w:r>
      <w:r w:rsidR="007709E6">
        <w:rPr>
          <w:color w:val="000000"/>
          <w:sz w:val="22"/>
          <w:szCs w:val="22"/>
        </w:rPr>
        <w:t xml:space="preserve"> появилась и утвердилась в компаниях, производящих </w:t>
      </w:r>
      <w:r w:rsidRPr="00F00B70">
        <w:rPr>
          <w:b/>
          <w:i/>
          <w:iCs/>
          <w:color w:val="000000"/>
          <w:sz w:val="22"/>
          <w:szCs w:val="22"/>
        </w:rPr>
        <w:t>потребительские товары</w:t>
      </w:r>
      <w:r w:rsidR="007709E6">
        <w:rPr>
          <w:color w:val="000000"/>
          <w:sz w:val="22"/>
          <w:szCs w:val="22"/>
        </w:rPr>
        <w:t xml:space="preserve"> (</w:t>
      </w:r>
      <w:r w:rsidRPr="00F00B70">
        <w:rPr>
          <w:i/>
          <w:color w:val="000000"/>
          <w:sz w:val="22"/>
          <w:szCs w:val="22"/>
        </w:rPr>
        <w:t>моющие средства, продукты питания, косметику и т.д</w:t>
      </w:r>
      <w:r w:rsidR="007709E6">
        <w:rPr>
          <w:color w:val="000000"/>
          <w:sz w:val="22"/>
          <w:szCs w:val="22"/>
        </w:rPr>
        <w:t xml:space="preserve">.). Среди компаний, начавших осуществлять совершенную маркетинговую политику, можно назвать следующие: </w:t>
      </w:r>
      <w:r w:rsidRPr="00F00B70">
        <w:rPr>
          <w:b/>
          <w:color w:val="000000"/>
          <w:sz w:val="22"/>
          <w:szCs w:val="22"/>
        </w:rPr>
        <w:t>«</w:t>
      </w:r>
      <w:proofErr w:type="spellStart"/>
      <w:r w:rsidRPr="00F00B70">
        <w:rPr>
          <w:b/>
          <w:color w:val="000000"/>
          <w:sz w:val="22"/>
          <w:szCs w:val="22"/>
        </w:rPr>
        <w:t>L’Oréal</w:t>
      </w:r>
      <w:proofErr w:type="spellEnd"/>
      <w:r w:rsidRPr="00F00B70">
        <w:rPr>
          <w:b/>
          <w:color w:val="000000"/>
          <w:sz w:val="22"/>
          <w:szCs w:val="22"/>
        </w:rPr>
        <w:t>», «</w:t>
      </w:r>
      <w:proofErr w:type="spellStart"/>
      <w:r w:rsidRPr="00F00B70">
        <w:rPr>
          <w:b/>
          <w:color w:val="000000"/>
          <w:sz w:val="22"/>
          <w:szCs w:val="22"/>
        </w:rPr>
        <w:t>Procter</w:t>
      </w:r>
      <w:proofErr w:type="spellEnd"/>
      <w:r w:rsidRPr="00F00B70">
        <w:rPr>
          <w:b/>
          <w:color w:val="000000"/>
          <w:sz w:val="22"/>
          <w:szCs w:val="22"/>
        </w:rPr>
        <w:t xml:space="preserve"> &amp; </w:t>
      </w:r>
      <w:proofErr w:type="spellStart"/>
      <w:r w:rsidRPr="00F00B70">
        <w:rPr>
          <w:b/>
          <w:color w:val="000000"/>
          <w:sz w:val="22"/>
          <w:szCs w:val="22"/>
        </w:rPr>
        <w:t>Gamble</w:t>
      </w:r>
      <w:proofErr w:type="spellEnd"/>
      <w:r w:rsidRPr="00F00B70">
        <w:rPr>
          <w:b/>
          <w:color w:val="000000"/>
          <w:sz w:val="22"/>
          <w:szCs w:val="22"/>
        </w:rPr>
        <w:t>», «</w:t>
      </w:r>
      <w:proofErr w:type="spellStart"/>
      <w:r w:rsidRPr="00F00B70">
        <w:rPr>
          <w:b/>
          <w:color w:val="000000"/>
          <w:sz w:val="22"/>
          <w:szCs w:val="22"/>
        </w:rPr>
        <w:t>Nestlé</w:t>
      </w:r>
      <w:proofErr w:type="spellEnd"/>
      <w:r w:rsidRPr="00F00B70">
        <w:rPr>
          <w:b/>
          <w:color w:val="000000"/>
          <w:sz w:val="22"/>
          <w:szCs w:val="22"/>
        </w:rPr>
        <w:t>», «</w:t>
      </w:r>
      <w:proofErr w:type="spellStart"/>
      <w:r w:rsidRPr="00F00B70">
        <w:rPr>
          <w:b/>
          <w:color w:val="000000"/>
          <w:sz w:val="22"/>
          <w:szCs w:val="22"/>
        </w:rPr>
        <w:t>Danone</w:t>
      </w:r>
      <w:proofErr w:type="spellEnd"/>
      <w:r w:rsidRPr="00F00B70">
        <w:rPr>
          <w:b/>
          <w:color w:val="000000"/>
          <w:sz w:val="22"/>
          <w:szCs w:val="22"/>
        </w:rPr>
        <w:t>».</w:t>
      </w:r>
      <w:r w:rsidR="007709E6">
        <w:rPr>
          <w:color w:val="000000"/>
          <w:sz w:val="22"/>
          <w:szCs w:val="22"/>
        </w:rPr>
        <w:t xml:space="preserve"> Позднее маркетинг распространился на </w:t>
      </w:r>
      <w:r w:rsidRPr="00F00B70">
        <w:rPr>
          <w:b/>
          <w:color w:val="000000"/>
          <w:sz w:val="22"/>
          <w:szCs w:val="22"/>
        </w:rPr>
        <w:t xml:space="preserve">сектор </w:t>
      </w:r>
      <w:r w:rsidRPr="00F00B70">
        <w:rPr>
          <w:b/>
          <w:i/>
          <w:iCs/>
          <w:color w:val="000000"/>
          <w:sz w:val="22"/>
          <w:szCs w:val="22"/>
        </w:rPr>
        <w:t>товаров длительного пользования</w:t>
      </w:r>
      <w:r w:rsidR="007709E6">
        <w:rPr>
          <w:color w:val="000000"/>
          <w:sz w:val="22"/>
          <w:szCs w:val="22"/>
        </w:rPr>
        <w:t xml:space="preserve"> (</w:t>
      </w:r>
      <w:r w:rsidRPr="00F00B70">
        <w:rPr>
          <w:i/>
          <w:color w:val="000000"/>
          <w:sz w:val="22"/>
          <w:szCs w:val="22"/>
        </w:rPr>
        <w:t>автомобили, электробытовая техника, мебель</w:t>
      </w:r>
      <w:r w:rsidR="007709E6">
        <w:rPr>
          <w:color w:val="000000"/>
          <w:sz w:val="22"/>
          <w:szCs w:val="22"/>
        </w:rPr>
        <w:t xml:space="preserve">), </w:t>
      </w:r>
      <w:r w:rsidRPr="00F00B70">
        <w:rPr>
          <w:b/>
          <w:i/>
          <w:color w:val="000000"/>
          <w:sz w:val="22"/>
          <w:szCs w:val="22"/>
        </w:rPr>
        <w:t xml:space="preserve">сектор потребительских и корпоративных </w:t>
      </w:r>
      <w:r w:rsidRPr="00F00B70">
        <w:rPr>
          <w:b/>
          <w:i/>
          <w:iCs/>
          <w:color w:val="000000"/>
          <w:sz w:val="22"/>
          <w:szCs w:val="22"/>
        </w:rPr>
        <w:t>услуг</w:t>
      </w:r>
      <w:r w:rsidR="007709E6">
        <w:rPr>
          <w:color w:val="000000"/>
          <w:sz w:val="22"/>
          <w:szCs w:val="22"/>
        </w:rPr>
        <w:t xml:space="preserve"> (</w:t>
      </w:r>
      <w:r w:rsidRPr="00F00B70">
        <w:rPr>
          <w:i/>
          <w:color w:val="000000"/>
          <w:sz w:val="22"/>
          <w:szCs w:val="22"/>
        </w:rPr>
        <w:t>банковские услуги, путешествия и туризм, культтовары</w:t>
      </w:r>
      <w:r w:rsidR="007709E6">
        <w:rPr>
          <w:color w:val="000000"/>
          <w:sz w:val="22"/>
          <w:szCs w:val="22"/>
        </w:rPr>
        <w:t xml:space="preserve">) и </w:t>
      </w:r>
      <w:r w:rsidRPr="00F00B70">
        <w:rPr>
          <w:b/>
          <w:i/>
          <w:color w:val="000000"/>
          <w:sz w:val="22"/>
          <w:szCs w:val="22"/>
        </w:rPr>
        <w:t>торговые компании</w:t>
      </w:r>
      <w:r w:rsidR="007709E6">
        <w:rPr>
          <w:color w:val="000000"/>
          <w:sz w:val="22"/>
          <w:szCs w:val="22"/>
        </w:rPr>
        <w:t xml:space="preserve"> (</w:t>
      </w:r>
      <w:r w:rsidRPr="00F00B70">
        <w:rPr>
          <w:i/>
          <w:color w:val="000000"/>
          <w:sz w:val="22"/>
          <w:szCs w:val="22"/>
        </w:rPr>
        <w:t>универмаги, гипермаркеты, сети магазинов</w:t>
      </w:r>
      <w:r w:rsidR="007709E6">
        <w:rPr>
          <w:color w:val="000000"/>
          <w:sz w:val="22"/>
          <w:szCs w:val="22"/>
        </w:rPr>
        <w:t xml:space="preserve">). </w:t>
      </w:r>
      <w:r w:rsidRPr="00F00B70">
        <w:rPr>
          <w:b/>
          <w:i/>
          <w:color w:val="000000"/>
          <w:sz w:val="22"/>
          <w:szCs w:val="22"/>
        </w:rPr>
        <w:t xml:space="preserve">Производители </w:t>
      </w:r>
      <w:r w:rsidRPr="00F00B70">
        <w:rPr>
          <w:b/>
          <w:i/>
          <w:iCs/>
          <w:color w:val="000000"/>
          <w:sz w:val="22"/>
          <w:szCs w:val="22"/>
        </w:rPr>
        <w:t>промышленных товаров</w:t>
      </w:r>
      <w:r w:rsidR="007709E6">
        <w:rPr>
          <w:color w:val="000000"/>
          <w:sz w:val="22"/>
          <w:szCs w:val="22"/>
        </w:rPr>
        <w:t xml:space="preserve"> (</w:t>
      </w:r>
      <w:r w:rsidRPr="00F00B70">
        <w:rPr>
          <w:i/>
          <w:color w:val="000000"/>
          <w:sz w:val="22"/>
          <w:szCs w:val="22"/>
        </w:rPr>
        <w:t>оборудование, машины, информационные технологии и вычислительная техника и т.д</w:t>
      </w:r>
      <w:r w:rsidR="007709E6">
        <w:rPr>
          <w:color w:val="000000"/>
          <w:sz w:val="22"/>
          <w:szCs w:val="22"/>
        </w:rPr>
        <w:t>.) недавно открыли для себя маркетинг</w:t>
      </w:r>
      <w:r w:rsidR="00EA3A08">
        <w:rPr>
          <w:color w:val="000000"/>
          <w:sz w:val="22"/>
          <w:szCs w:val="22"/>
        </w:rPr>
        <w:t xml:space="preserve"> и теперь</w:t>
      </w:r>
      <w:r w:rsidR="007709E6">
        <w:rPr>
          <w:color w:val="000000"/>
          <w:sz w:val="22"/>
          <w:szCs w:val="22"/>
        </w:rPr>
        <w:t xml:space="preserve"> все больше компаний этого сектора воплощают его в жизнь.</w:t>
      </w:r>
    </w:p>
    <w:p w14:paraId="2A1A8E5B" w14:textId="77777777" w:rsidR="007709E6" w:rsidRDefault="006209F6" w:rsidP="000D4063">
      <w:pPr>
        <w:pStyle w:val="a8"/>
        <w:widowControl w:val="0"/>
        <w:jc w:val="both"/>
        <w:rPr>
          <w:color w:val="000000"/>
          <w:sz w:val="22"/>
          <w:szCs w:val="22"/>
        </w:rPr>
      </w:pPr>
      <w:r>
        <w:rPr>
          <w:noProof/>
          <w:color w:val="000000"/>
          <w:sz w:val="22"/>
          <w:szCs w:val="22"/>
        </w:rPr>
        <w:drawing>
          <wp:anchor distT="0" distB="0" distL="114300" distR="114300" simplePos="0" relativeHeight="251648512" behindDoc="0" locked="0" layoutInCell="1" allowOverlap="1" wp14:anchorId="56B48C36" wp14:editId="6773CA9B">
            <wp:simplePos x="0" y="0"/>
            <wp:positionH relativeFrom="column">
              <wp:posOffset>4125388</wp:posOffset>
            </wp:positionH>
            <wp:positionV relativeFrom="paragraph">
              <wp:posOffset>68086</wp:posOffset>
            </wp:positionV>
            <wp:extent cx="1873885" cy="1618615"/>
            <wp:effectExtent l="0" t="0" r="0" b="0"/>
            <wp:wrapSquare wrapText="bothSides"/>
            <wp:docPr id="2079" name="Рисунок 11" descr="C:\Users\o_afanasiadi\Desktop\Економіка_фотографія_(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_afanasiadi\Desktop\Економіка_фотографія_(50).jpg"/>
                    <pic:cNvPicPr>
                      <a:picLocks noChangeAspect="1" noChangeArrowheads="1"/>
                    </pic:cNvPicPr>
                  </pic:nvPicPr>
                  <pic:blipFill>
                    <a:blip r:embed="rId45" cstate="print"/>
                    <a:srcRect/>
                    <a:stretch>
                      <a:fillRect/>
                    </a:stretch>
                  </pic:blipFill>
                  <pic:spPr bwMode="auto">
                    <a:xfrm>
                      <a:off x="0" y="0"/>
                      <a:ext cx="1873885" cy="1618615"/>
                    </a:xfrm>
                    <a:prstGeom prst="rect">
                      <a:avLst/>
                    </a:prstGeom>
                    <a:noFill/>
                    <a:ln w="9525">
                      <a:noFill/>
                      <a:miter lim="800000"/>
                      <a:headEnd/>
                      <a:tailEnd/>
                    </a:ln>
                  </pic:spPr>
                </pic:pic>
              </a:graphicData>
            </a:graphic>
          </wp:anchor>
        </w:drawing>
      </w:r>
      <w:r w:rsidR="007709E6">
        <w:rPr>
          <w:color w:val="000000"/>
          <w:sz w:val="22"/>
          <w:szCs w:val="22"/>
        </w:rPr>
        <w:t xml:space="preserve">Совсем недавно считалось, что для придания компании настоящей </w:t>
      </w:r>
      <w:r w:rsidR="00F00B70" w:rsidRPr="00F00B70">
        <w:rPr>
          <w:b/>
          <w:i/>
          <w:iCs/>
          <w:color w:val="000000"/>
          <w:sz w:val="22"/>
          <w:szCs w:val="22"/>
        </w:rPr>
        <w:t>ориентированности на потребителя</w:t>
      </w:r>
      <w:r w:rsidR="007709E6">
        <w:rPr>
          <w:color w:val="000000"/>
          <w:sz w:val="22"/>
          <w:szCs w:val="22"/>
        </w:rPr>
        <w:t xml:space="preserve"> достаточно создать отдел маркетинга, «импортировав» </w:t>
      </w:r>
      <w:commentRangeStart w:id="94"/>
      <w:r w:rsidR="007709E6">
        <w:rPr>
          <w:color w:val="000000"/>
          <w:sz w:val="22"/>
          <w:szCs w:val="22"/>
        </w:rPr>
        <w:t xml:space="preserve">в него </w:t>
      </w:r>
      <w:commentRangeEnd w:id="94"/>
      <w:r>
        <w:rPr>
          <w:rStyle w:val="af3"/>
          <w:rFonts w:cs="Times New Roman"/>
        </w:rPr>
        <w:commentReference w:id="94"/>
      </w:r>
      <w:r w:rsidR="007709E6">
        <w:rPr>
          <w:color w:val="000000"/>
          <w:sz w:val="22"/>
          <w:szCs w:val="22"/>
        </w:rPr>
        <w:t xml:space="preserve">нескольких заметных специалистов из лучших учебных заведений или руководящего состава компаний, являющихся признанными лидерами в области маркетинга. Теперь этого недостаточно: </w:t>
      </w:r>
      <w:r w:rsidR="00F00B70" w:rsidRPr="00F00B70">
        <w:rPr>
          <w:b/>
          <w:i/>
          <w:iCs/>
          <w:color w:val="000000"/>
          <w:sz w:val="22"/>
          <w:szCs w:val="22"/>
        </w:rPr>
        <w:t xml:space="preserve">близость к потребителю — </w:t>
      </w:r>
      <w:r w:rsidR="00F00B70" w:rsidRPr="00F00B70">
        <w:rPr>
          <w:b/>
          <w:i/>
          <w:iCs/>
          <w:color w:val="000000"/>
          <w:sz w:val="22"/>
          <w:szCs w:val="22"/>
          <w:u w:val="single"/>
        </w:rPr>
        <w:t>дело всей компании</w:t>
      </w:r>
      <w:r w:rsidR="007709E6">
        <w:rPr>
          <w:color w:val="000000"/>
          <w:sz w:val="22"/>
          <w:szCs w:val="22"/>
        </w:rPr>
        <w:t>.</w:t>
      </w:r>
    </w:p>
    <w:p w14:paraId="57D3EFC1" w14:textId="77777777" w:rsidR="007709E6" w:rsidRPr="00EA3A08" w:rsidRDefault="007709E6" w:rsidP="000D4063">
      <w:pPr>
        <w:pStyle w:val="a8"/>
        <w:widowControl w:val="0"/>
        <w:jc w:val="both"/>
        <w:rPr>
          <w:i/>
          <w:color w:val="000000"/>
          <w:sz w:val="22"/>
          <w:szCs w:val="22"/>
        </w:rPr>
      </w:pPr>
      <w:r>
        <w:rPr>
          <w:color w:val="000000"/>
          <w:sz w:val="22"/>
          <w:szCs w:val="22"/>
        </w:rPr>
        <w:t xml:space="preserve">Внутри компаний распространяются принципы </w:t>
      </w:r>
      <w:r w:rsidR="00F00B70" w:rsidRPr="00F00B70">
        <w:rPr>
          <w:i/>
          <w:color w:val="000000"/>
          <w:sz w:val="22"/>
          <w:szCs w:val="22"/>
        </w:rPr>
        <w:t>«потребитель — это король», «наши потребители платят Вам зарплату».</w:t>
      </w:r>
    </w:p>
    <w:p w14:paraId="78A1AFE1" w14:textId="77777777" w:rsidR="007709E6" w:rsidRDefault="007709E6" w:rsidP="000D4063">
      <w:pPr>
        <w:pStyle w:val="a8"/>
        <w:widowControl w:val="0"/>
        <w:jc w:val="both"/>
        <w:rPr>
          <w:color w:val="000000"/>
          <w:sz w:val="22"/>
          <w:szCs w:val="22"/>
        </w:rPr>
      </w:pPr>
      <w:r>
        <w:rPr>
          <w:color w:val="000000"/>
          <w:sz w:val="22"/>
          <w:szCs w:val="22"/>
        </w:rPr>
        <w:t>Исследования рынка позволяют изучить потенциальных потребителей. Полученная при этом информация, хот</w:t>
      </w:r>
      <w:r w:rsidR="00EA3A08">
        <w:rPr>
          <w:color w:val="000000"/>
          <w:sz w:val="22"/>
          <w:szCs w:val="22"/>
        </w:rPr>
        <w:t>ь</w:t>
      </w:r>
      <w:r>
        <w:rPr>
          <w:color w:val="000000"/>
          <w:sz w:val="22"/>
          <w:szCs w:val="22"/>
        </w:rPr>
        <w:t xml:space="preserve"> и необходима для подготовки дальнейших маркетинговых мероприятий, </w:t>
      </w:r>
      <w:r w:rsidR="00EA3A08">
        <w:rPr>
          <w:color w:val="000000"/>
          <w:sz w:val="22"/>
          <w:szCs w:val="22"/>
        </w:rPr>
        <w:t xml:space="preserve">но </w:t>
      </w:r>
      <w:r>
        <w:rPr>
          <w:color w:val="000000"/>
          <w:sz w:val="22"/>
          <w:szCs w:val="22"/>
        </w:rPr>
        <w:t xml:space="preserve">сама по себе не является самоцелью. </w:t>
      </w:r>
      <w:r w:rsidR="00F00B70" w:rsidRPr="00F00B70">
        <w:rPr>
          <w:b/>
          <w:i/>
          <w:iCs/>
          <w:color w:val="000000"/>
          <w:sz w:val="22"/>
          <w:szCs w:val="22"/>
        </w:rPr>
        <w:t>Адаптироваться к потребителю</w:t>
      </w:r>
      <w:r w:rsidR="00F00B70" w:rsidRPr="00F00B70">
        <w:rPr>
          <w:b/>
          <w:color w:val="000000"/>
          <w:sz w:val="22"/>
          <w:szCs w:val="22"/>
        </w:rPr>
        <w:t xml:space="preserve">, </w:t>
      </w:r>
      <w:r>
        <w:rPr>
          <w:color w:val="000000"/>
          <w:sz w:val="22"/>
          <w:szCs w:val="22"/>
        </w:rPr>
        <w:t xml:space="preserve">то есть попытаться не противоречить его привычкам, удовлетворять его потребности и вкусы, </w:t>
      </w:r>
      <w:r w:rsidR="00F00B70" w:rsidRPr="00F00B70">
        <w:rPr>
          <w:b/>
          <w:i/>
          <w:iCs/>
          <w:color w:val="000000"/>
          <w:sz w:val="22"/>
          <w:szCs w:val="22"/>
        </w:rPr>
        <w:t>говорить на доступном ему языке</w:t>
      </w:r>
      <w:r>
        <w:rPr>
          <w:color w:val="000000"/>
          <w:sz w:val="22"/>
          <w:szCs w:val="22"/>
        </w:rPr>
        <w:t xml:space="preserve"> — это одно из условий успеха любого маркетингового мероприятия. </w:t>
      </w:r>
      <w:r w:rsidR="00F00B70" w:rsidRPr="00F00B70">
        <w:rPr>
          <w:b/>
          <w:i/>
          <w:iCs/>
          <w:color w:val="000000"/>
          <w:sz w:val="22"/>
          <w:szCs w:val="22"/>
        </w:rPr>
        <w:t>Воздействовать на потенциального потребителя</w:t>
      </w:r>
      <w:r>
        <w:rPr>
          <w:color w:val="000000"/>
          <w:sz w:val="22"/>
          <w:szCs w:val="22"/>
        </w:rPr>
        <w:t>, то есть стараться изменить его мнение и поведение в благоприятном для организации направлении, можно только в определенных границах и при условии, что будут учитываться особенности менталитета тех людей, на которых пытаются воздействовать.</w:t>
      </w:r>
    </w:p>
    <w:p w14:paraId="6DE532BC" w14:textId="77777777" w:rsidR="003D03FE" w:rsidRDefault="003D03FE" w:rsidP="000D4063">
      <w:pPr>
        <w:rPr>
          <w:rFonts w:ascii="Arial CYR" w:hAnsi="Arial CYR" w:cs="Arial CYR"/>
          <w:color w:val="000000"/>
          <w:szCs w:val="22"/>
          <w:lang w:eastAsia="en-US"/>
        </w:rPr>
      </w:pPr>
      <w:r>
        <w:rPr>
          <w:rFonts w:ascii="Arial CYR" w:hAnsi="Arial CYR" w:cs="Arial CYR"/>
          <w:color w:val="000000"/>
          <w:szCs w:val="22"/>
          <w:highlight w:val="green"/>
          <w:lang w:eastAsia="en-US"/>
        </w:rPr>
        <w:t xml:space="preserve">Представить для </w:t>
      </w:r>
      <w:proofErr w:type="spellStart"/>
      <w:r>
        <w:rPr>
          <w:rFonts w:ascii="Arial CYR" w:hAnsi="Arial CYR" w:cs="Arial CYR"/>
          <w:color w:val="000000"/>
          <w:szCs w:val="22"/>
          <w:highlight w:val="green"/>
          <w:lang w:eastAsia="en-US"/>
        </w:rPr>
        <w:t>iBook</w:t>
      </w:r>
      <w:proofErr w:type="spellEnd"/>
      <w:r>
        <w:rPr>
          <w:rFonts w:ascii="Arial CYR" w:hAnsi="Arial CYR" w:cs="Arial CYR"/>
          <w:color w:val="000000"/>
          <w:szCs w:val="22"/>
          <w:highlight w:val="green"/>
          <w:lang w:eastAsia="en-US"/>
        </w:rPr>
        <w:t xml:space="preserve"> как разворачивающийся список </w:t>
      </w:r>
      <w:r w:rsidR="006209F6">
        <w:rPr>
          <w:rFonts w:ascii="Arial CYR" w:hAnsi="Arial CYR" w:cs="Arial CYR"/>
          <w:color w:val="000000"/>
          <w:szCs w:val="22"/>
          <w:highlight w:val="green"/>
          <w:lang w:eastAsia="en-US"/>
        </w:rPr>
        <w:t xml:space="preserve">, </w:t>
      </w:r>
      <w:r>
        <w:rPr>
          <w:rFonts w:ascii="Arial CYR" w:hAnsi="Arial CYR" w:cs="Arial CYR"/>
          <w:color w:val="000000"/>
          <w:szCs w:val="22"/>
          <w:highlight w:val="green"/>
          <w:lang w:eastAsia="en-US"/>
        </w:rPr>
        <w:t>для читалки – форматированный текст</w:t>
      </w:r>
    </w:p>
    <w:p w14:paraId="0CD85B00" w14:textId="77777777" w:rsidR="00CE467E" w:rsidRDefault="00F00B70">
      <w:pPr>
        <w:jc w:val="both"/>
        <w:rPr>
          <w:rFonts w:cs="Arial"/>
          <w:b/>
          <w:i/>
          <w:color w:val="000000"/>
          <w:highlight w:val="cyan"/>
        </w:rPr>
      </w:pPr>
      <w:r w:rsidRPr="00F00B70">
        <w:rPr>
          <w:rFonts w:cs="Arial"/>
          <w:b/>
          <w:i/>
          <w:iCs/>
          <w:color w:val="000000"/>
          <w:highlight w:val="cyan"/>
          <w:u w:val="single"/>
        </w:rPr>
        <w:t>Маркетинговая позиция (или маркетинговый подход)</w:t>
      </w:r>
      <w:r w:rsidRPr="00F00B70">
        <w:rPr>
          <w:rFonts w:cs="Arial"/>
          <w:b/>
          <w:i/>
          <w:color w:val="000000"/>
          <w:highlight w:val="cyan"/>
        </w:rPr>
        <w:t xml:space="preserve"> влияет или должна влиять на большинство решений компании.</w:t>
      </w:r>
    </w:p>
    <w:p w14:paraId="6327B67C" w14:textId="77777777" w:rsidR="00CE467E" w:rsidRDefault="007709E6">
      <w:pPr>
        <w:numPr>
          <w:ilvl w:val="0"/>
          <w:numId w:val="8"/>
        </w:numPr>
        <w:ind w:left="0" w:firstLine="0"/>
        <w:jc w:val="both"/>
        <w:rPr>
          <w:rFonts w:cs="Arial"/>
          <w:color w:val="000000"/>
          <w:highlight w:val="cyan"/>
        </w:rPr>
      </w:pPr>
      <w:r w:rsidRPr="003D03FE">
        <w:rPr>
          <w:rFonts w:cs="Arial"/>
          <w:color w:val="000000"/>
          <w:highlight w:val="cyan"/>
        </w:rPr>
        <w:lastRenderedPageBreak/>
        <w:t xml:space="preserve">Когда речь идет о принятии решений о том, что производить, </w:t>
      </w:r>
      <w:r w:rsidR="00F00B70" w:rsidRPr="00F00B70">
        <w:rPr>
          <w:rFonts w:cs="Arial"/>
          <w:b/>
          <w:i/>
          <w:color w:val="000000"/>
          <w:highlight w:val="cyan"/>
          <w:u w:val="single"/>
        </w:rPr>
        <w:t>маркетинг должен ответить</w:t>
      </w:r>
      <w:r w:rsidRPr="003D03FE">
        <w:rPr>
          <w:rFonts w:cs="Arial"/>
          <w:color w:val="000000"/>
          <w:highlight w:val="cyan"/>
        </w:rPr>
        <w:t xml:space="preserve"> на вопрос</w:t>
      </w:r>
      <w:r w:rsidR="00EA3A08">
        <w:rPr>
          <w:rFonts w:cs="Arial"/>
          <w:color w:val="000000"/>
          <w:highlight w:val="cyan"/>
        </w:rPr>
        <w:t>:</w:t>
      </w:r>
      <w:r w:rsidRPr="003D03FE">
        <w:rPr>
          <w:rFonts w:cs="Arial"/>
          <w:color w:val="000000"/>
          <w:highlight w:val="cyan"/>
        </w:rPr>
        <w:t xml:space="preserve"> </w:t>
      </w:r>
      <w:r w:rsidR="00F00B70" w:rsidRPr="00F00B70">
        <w:rPr>
          <w:rFonts w:cs="Arial"/>
          <w:b/>
          <w:i/>
          <w:color w:val="000000"/>
          <w:highlight w:val="cyan"/>
        </w:rPr>
        <w:t>какие товары потребители хотят приобрести или готовы приобрести</w:t>
      </w:r>
      <w:r w:rsidRPr="003D03FE">
        <w:rPr>
          <w:rFonts w:cs="Arial"/>
          <w:color w:val="000000"/>
          <w:highlight w:val="cyan"/>
        </w:rPr>
        <w:t xml:space="preserve">, а не какими товарами располагает компания, какие товары она хотела бы выпускать или какие товары она считает наилучшими. </w:t>
      </w:r>
    </w:p>
    <w:p w14:paraId="0590A8B0" w14:textId="77777777" w:rsidR="00CE467E" w:rsidRDefault="007709E6">
      <w:pPr>
        <w:numPr>
          <w:ilvl w:val="0"/>
          <w:numId w:val="8"/>
        </w:numPr>
        <w:ind w:left="0" w:firstLine="0"/>
        <w:jc w:val="both"/>
        <w:rPr>
          <w:rFonts w:cs="Arial"/>
          <w:color w:val="000000"/>
          <w:highlight w:val="cyan"/>
        </w:rPr>
      </w:pPr>
      <w:r w:rsidRPr="003D03FE">
        <w:rPr>
          <w:rFonts w:cs="Arial"/>
          <w:color w:val="000000"/>
          <w:highlight w:val="cyan"/>
        </w:rPr>
        <w:t xml:space="preserve">Когда речь идет об установлении цены на товар, </w:t>
      </w:r>
      <w:r w:rsidR="00F00B70" w:rsidRPr="00F00B70">
        <w:rPr>
          <w:rFonts w:cs="Arial"/>
          <w:b/>
          <w:i/>
          <w:color w:val="000000"/>
          <w:highlight w:val="cyan"/>
          <w:u w:val="single"/>
        </w:rPr>
        <w:t>маркетинг должен ответить</w:t>
      </w:r>
      <w:r w:rsidRPr="003D03FE">
        <w:rPr>
          <w:rFonts w:cs="Arial"/>
          <w:color w:val="000000"/>
          <w:highlight w:val="cyan"/>
        </w:rPr>
        <w:t xml:space="preserve"> на вопрос</w:t>
      </w:r>
      <w:r w:rsidR="00EA3A08">
        <w:rPr>
          <w:rFonts w:cs="Arial"/>
          <w:color w:val="000000"/>
          <w:highlight w:val="cyan"/>
        </w:rPr>
        <w:t>:</w:t>
      </w:r>
      <w:r w:rsidRPr="003D03FE">
        <w:rPr>
          <w:rFonts w:cs="Arial"/>
          <w:color w:val="000000"/>
          <w:highlight w:val="cyan"/>
        </w:rPr>
        <w:t xml:space="preserve"> </w:t>
      </w:r>
      <w:r w:rsidR="00F00B70" w:rsidRPr="00F00B70">
        <w:rPr>
          <w:rFonts w:cs="Arial"/>
          <w:b/>
          <w:i/>
          <w:color w:val="000000"/>
          <w:highlight w:val="cyan"/>
        </w:rPr>
        <w:t>сколько покупатели готовы платить</w:t>
      </w:r>
      <w:r w:rsidRPr="003D03FE">
        <w:rPr>
          <w:rFonts w:cs="Arial"/>
          <w:color w:val="000000"/>
          <w:highlight w:val="cyan"/>
        </w:rPr>
        <w:t xml:space="preserve">, а не сколько будет стоить производство. </w:t>
      </w:r>
    </w:p>
    <w:p w14:paraId="19A42229" w14:textId="77777777" w:rsidR="00CE467E" w:rsidRDefault="007709E6">
      <w:pPr>
        <w:numPr>
          <w:ilvl w:val="0"/>
          <w:numId w:val="8"/>
        </w:numPr>
        <w:ind w:left="0" w:firstLine="0"/>
        <w:jc w:val="both"/>
        <w:rPr>
          <w:rFonts w:cs="Arial"/>
          <w:b/>
          <w:i/>
          <w:color w:val="000000"/>
          <w:highlight w:val="cyan"/>
        </w:rPr>
      </w:pPr>
      <w:r w:rsidRPr="003D03FE">
        <w:rPr>
          <w:rFonts w:cs="Arial"/>
          <w:color w:val="000000"/>
          <w:highlight w:val="cyan"/>
        </w:rPr>
        <w:t xml:space="preserve">Когда речь идет об определении рекламной политики, </w:t>
      </w:r>
      <w:r w:rsidR="00F00B70" w:rsidRPr="00F00B70">
        <w:rPr>
          <w:rFonts w:cs="Arial"/>
          <w:b/>
          <w:i/>
          <w:color w:val="000000"/>
          <w:highlight w:val="cyan"/>
          <w:u w:val="single"/>
        </w:rPr>
        <w:t>следует узнать</w:t>
      </w:r>
      <w:r w:rsidR="00EA3A08">
        <w:rPr>
          <w:rFonts w:cs="Arial"/>
          <w:color w:val="000000"/>
          <w:highlight w:val="cyan"/>
        </w:rPr>
        <w:t>:</w:t>
      </w:r>
      <w:r w:rsidRPr="003D03FE">
        <w:rPr>
          <w:rFonts w:cs="Arial"/>
          <w:color w:val="000000"/>
          <w:highlight w:val="cyan"/>
        </w:rPr>
        <w:t xml:space="preserve"> </w:t>
      </w:r>
      <w:r w:rsidR="00F00B70" w:rsidRPr="00F00B70">
        <w:rPr>
          <w:rFonts w:cs="Arial"/>
          <w:b/>
          <w:i/>
          <w:color w:val="000000"/>
          <w:highlight w:val="cyan"/>
        </w:rPr>
        <w:t xml:space="preserve">что думают о товаре потребители и что может побудить их приобрести его. </w:t>
      </w:r>
    </w:p>
    <w:p w14:paraId="48BF378A" w14:textId="77777777" w:rsidR="00CE467E" w:rsidRDefault="007709E6">
      <w:pPr>
        <w:numPr>
          <w:ilvl w:val="0"/>
          <w:numId w:val="8"/>
        </w:numPr>
        <w:ind w:left="0" w:firstLine="0"/>
        <w:jc w:val="both"/>
        <w:rPr>
          <w:rFonts w:cs="Arial"/>
          <w:color w:val="000000"/>
          <w:highlight w:val="cyan"/>
        </w:rPr>
      </w:pPr>
      <w:r w:rsidRPr="003D03FE">
        <w:rPr>
          <w:rFonts w:cs="Arial"/>
          <w:color w:val="000000"/>
          <w:highlight w:val="cyan"/>
        </w:rPr>
        <w:t>Когда речь идет об организации сети распространения (реализации) или о</w:t>
      </w:r>
      <w:r w:rsidR="009C4A79" w:rsidRPr="003D03FE">
        <w:rPr>
          <w:rFonts w:cs="Arial"/>
          <w:color w:val="000000"/>
          <w:highlight w:val="cyan"/>
        </w:rPr>
        <w:t xml:space="preserve"> </w:t>
      </w:r>
      <w:r w:rsidRPr="003D03FE">
        <w:rPr>
          <w:rFonts w:cs="Arial"/>
          <w:color w:val="000000"/>
          <w:highlight w:val="cyan"/>
        </w:rPr>
        <w:t xml:space="preserve">торговле, при маркетинговом подходе </w:t>
      </w:r>
      <w:r w:rsidR="00F00B70" w:rsidRPr="00F00B70">
        <w:rPr>
          <w:rFonts w:cs="Arial"/>
          <w:b/>
          <w:i/>
          <w:color w:val="000000"/>
          <w:highlight w:val="cyan"/>
          <w:u w:val="single"/>
        </w:rPr>
        <w:t>необходимо выяснить</w:t>
      </w:r>
      <w:r w:rsidR="002E18B5">
        <w:rPr>
          <w:rFonts w:cs="Arial"/>
          <w:color w:val="000000"/>
          <w:highlight w:val="cyan"/>
        </w:rPr>
        <w:t>:</w:t>
      </w:r>
      <w:r w:rsidRPr="003D03FE">
        <w:rPr>
          <w:rFonts w:cs="Arial"/>
          <w:color w:val="000000"/>
          <w:highlight w:val="cyan"/>
        </w:rPr>
        <w:t xml:space="preserve"> </w:t>
      </w:r>
      <w:r w:rsidR="00F00B70" w:rsidRPr="00F00B70">
        <w:rPr>
          <w:rFonts w:cs="Arial"/>
          <w:b/>
          <w:i/>
          <w:color w:val="000000"/>
          <w:highlight w:val="cyan"/>
        </w:rPr>
        <w:t>какая система распределения товаров и услуг в наибольшей степени будет отвечать требованиям покупателей и их привычкам,</w:t>
      </w:r>
      <w:r w:rsidRPr="003D03FE">
        <w:rPr>
          <w:rFonts w:cs="Arial"/>
          <w:color w:val="000000"/>
          <w:highlight w:val="cyan"/>
        </w:rPr>
        <w:t xml:space="preserve"> а не какие условия более экономичны и удобны с точки зрения самой компании. </w:t>
      </w:r>
    </w:p>
    <w:p w14:paraId="6AC28F42" w14:textId="77777777" w:rsidR="00CE467E" w:rsidRDefault="007709E6">
      <w:pPr>
        <w:jc w:val="both"/>
        <w:rPr>
          <w:rFonts w:cs="Arial"/>
          <w:color w:val="000000"/>
        </w:rPr>
      </w:pPr>
      <w:r w:rsidRPr="00623BB4">
        <w:rPr>
          <w:rFonts w:cs="Arial"/>
          <w:color w:val="000000"/>
        </w:rPr>
        <w:t>Благодаря развитию информационных технологий появились новые возможности для идентификации потребителей и наблюдения за ними.</w:t>
      </w:r>
    </w:p>
    <w:p w14:paraId="44FEC6EB" w14:textId="77777777" w:rsidR="00CE467E" w:rsidRDefault="00F00B70">
      <w:pPr>
        <w:jc w:val="both"/>
        <w:rPr>
          <w:rFonts w:cs="Arial"/>
          <w:color w:val="000000"/>
        </w:rPr>
      </w:pPr>
      <w:r w:rsidRPr="00F00B70">
        <w:rPr>
          <w:rFonts w:cs="Arial"/>
          <w:b/>
          <w:i/>
          <w:color w:val="000000"/>
        </w:rPr>
        <w:t xml:space="preserve">Сегодня менеджеры по продуктам располагают целым рядом технологий исследований: </w:t>
      </w:r>
      <w:r w:rsidR="007709E6" w:rsidRPr="00623BB4">
        <w:rPr>
          <w:rFonts w:cs="Arial"/>
          <w:color w:val="000000"/>
        </w:rPr>
        <w:t>исследование привычек и установок, выборки потребителей и дистрибьюторов, тестирование товаров и рынков, определение степени воздействия коммуникации и т.д.</w:t>
      </w:r>
      <w:r w:rsidR="002E18B5">
        <w:rPr>
          <w:rFonts w:cs="Arial"/>
          <w:color w:val="000000"/>
        </w:rPr>
        <w:t>.</w:t>
      </w:r>
    </w:p>
    <w:p w14:paraId="7D220D71" w14:textId="77777777" w:rsidR="00CE467E" w:rsidRDefault="007709E6">
      <w:pPr>
        <w:jc w:val="both"/>
        <w:rPr>
          <w:rFonts w:cs="Arial"/>
          <w:color w:val="000000"/>
        </w:rPr>
      </w:pPr>
      <w:r w:rsidRPr="00623BB4">
        <w:rPr>
          <w:rFonts w:cs="Arial"/>
          <w:color w:val="000000"/>
        </w:rPr>
        <w:t>Все эти сведения полезны, но возможности исследований не безграничны. Они помогают понять обстановку, но не показывают, что нужно делать.</w:t>
      </w:r>
    </w:p>
    <w:p w14:paraId="1E6AB3B8" w14:textId="77777777" w:rsidR="00CE467E" w:rsidRDefault="00CE467E">
      <w:pPr>
        <w:pStyle w:val="1"/>
        <w:spacing w:before="0" w:after="0"/>
        <w:jc w:val="both"/>
        <w:rPr>
          <w:color w:val="auto"/>
          <w:highlight w:val="green"/>
        </w:rPr>
      </w:pPr>
    </w:p>
    <w:p w14:paraId="7E7D637F" w14:textId="77777777" w:rsidR="008E16AF" w:rsidRPr="00867BE1" w:rsidRDefault="00F00B70" w:rsidP="008E16AF">
      <w:pPr>
        <w:rPr>
          <w:color w:val="003CB4"/>
        </w:rPr>
      </w:pPr>
      <w:r w:rsidRPr="00F00B70">
        <w:rPr>
          <w:b/>
          <w:color w:val="003CB4"/>
          <w:sz w:val="28"/>
        </w:rPr>
        <w:t>Задания для самопроверки</w:t>
      </w:r>
    </w:p>
    <w:p w14:paraId="2B5EEE2F" w14:textId="77777777" w:rsidR="00B74651" w:rsidRPr="008E16AF" w:rsidRDefault="00F00B70" w:rsidP="000D4063">
      <w:pPr>
        <w:shd w:val="clear" w:color="auto" w:fill="FFFFFF"/>
        <w:tabs>
          <w:tab w:val="left" w:pos="538"/>
        </w:tabs>
        <w:autoSpaceDE w:val="0"/>
        <w:autoSpaceDN w:val="0"/>
        <w:adjustRightInd w:val="0"/>
        <w:rPr>
          <w:rFonts w:cs="Arial"/>
          <w:b/>
          <w:spacing w:val="-4"/>
          <w:szCs w:val="22"/>
        </w:rPr>
      </w:pPr>
      <w:r w:rsidRPr="00F00B70">
        <w:rPr>
          <w:rFonts w:cs="Arial"/>
          <w:b/>
          <w:spacing w:val="-4"/>
          <w:szCs w:val="22"/>
        </w:rPr>
        <w:t>1. Новое покупательское поведение характеризуется:</w:t>
      </w:r>
    </w:p>
    <w:p w14:paraId="73E43C0A" w14:textId="77777777" w:rsidR="00CE467E" w:rsidRDefault="008E16AF">
      <w:pPr>
        <w:pStyle w:val="ac"/>
        <w:numPr>
          <w:ilvl w:val="0"/>
          <w:numId w:val="92"/>
        </w:numPr>
        <w:shd w:val="clear" w:color="auto" w:fill="FFFFFF"/>
        <w:autoSpaceDE w:val="0"/>
        <w:autoSpaceDN w:val="0"/>
        <w:adjustRightInd w:val="0"/>
        <w:spacing w:after="0" w:line="360" w:lineRule="auto"/>
        <w:rPr>
          <w:rFonts w:cs="Arial"/>
          <w:spacing w:val="-4"/>
        </w:rPr>
      </w:pPr>
      <w:r>
        <w:rPr>
          <w:rFonts w:ascii="Arial" w:hAnsi="Arial" w:cs="Arial"/>
          <w:spacing w:val="-4"/>
        </w:rPr>
        <w:t>з</w:t>
      </w:r>
      <w:r w:rsidR="00F00B70" w:rsidRPr="00F00B70">
        <w:rPr>
          <w:rFonts w:ascii="Arial" w:hAnsi="Arial" w:cs="Arial"/>
          <w:spacing w:val="-4"/>
        </w:rPr>
        <w:t>астенчивость потребителей</w:t>
      </w:r>
    </w:p>
    <w:p w14:paraId="15E049F7" w14:textId="77777777" w:rsidR="00CE467E" w:rsidRDefault="008E16AF">
      <w:pPr>
        <w:pStyle w:val="ac"/>
        <w:numPr>
          <w:ilvl w:val="0"/>
          <w:numId w:val="92"/>
        </w:numPr>
        <w:shd w:val="clear" w:color="auto" w:fill="FFFFFF"/>
        <w:autoSpaceDE w:val="0"/>
        <w:autoSpaceDN w:val="0"/>
        <w:adjustRightInd w:val="0"/>
        <w:spacing w:after="0" w:line="360" w:lineRule="auto"/>
        <w:rPr>
          <w:rFonts w:cs="Arial"/>
          <w:b/>
          <w:spacing w:val="-4"/>
          <w:highlight w:val="yellow"/>
        </w:rPr>
      </w:pPr>
      <w:r>
        <w:rPr>
          <w:rFonts w:ascii="Arial" w:hAnsi="Arial" w:cs="Arial"/>
          <w:b/>
          <w:spacing w:val="-4"/>
          <w:highlight w:val="yellow"/>
        </w:rPr>
        <w:t>ч</w:t>
      </w:r>
      <w:r w:rsidR="00F00B70" w:rsidRPr="00F00B70">
        <w:rPr>
          <w:rFonts w:cs="Arial"/>
          <w:b/>
          <w:spacing w:val="-4"/>
          <w:highlight w:val="yellow"/>
        </w:rPr>
        <w:t>увство власти потребителя</w:t>
      </w:r>
    </w:p>
    <w:p w14:paraId="588245CC" w14:textId="77777777" w:rsidR="00CE467E" w:rsidRDefault="00F00B70">
      <w:pPr>
        <w:pStyle w:val="ac"/>
        <w:numPr>
          <w:ilvl w:val="0"/>
          <w:numId w:val="92"/>
        </w:numPr>
        <w:shd w:val="clear" w:color="auto" w:fill="FFFFFF"/>
        <w:autoSpaceDE w:val="0"/>
        <w:autoSpaceDN w:val="0"/>
        <w:adjustRightInd w:val="0"/>
        <w:spacing w:after="0" w:line="360" w:lineRule="auto"/>
        <w:rPr>
          <w:rFonts w:cs="Arial"/>
          <w:spacing w:val="-4"/>
        </w:rPr>
      </w:pPr>
      <w:r w:rsidRPr="00F00B70">
        <w:rPr>
          <w:rFonts w:ascii="Arial" w:hAnsi="Arial" w:cs="Arial"/>
          <w:spacing w:val="-4"/>
        </w:rPr>
        <w:t>«</w:t>
      </w:r>
      <w:r w:rsidR="008E16AF">
        <w:rPr>
          <w:rFonts w:ascii="Arial" w:hAnsi="Arial" w:cs="Arial"/>
          <w:spacing w:val="-4"/>
        </w:rPr>
        <w:t>н</w:t>
      </w:r>
      <w:r w:rsidRPr="00F00B70">
        <w:rPr>
          <w:rFonts w:ascii="Arial" w:hAnsi="Arial" w:cs="Arial"/>
          <w:spacing w:val="-4"/>
        </w:rPr>
        <w:t>епрофессиональный» подход к покупкам</w:t>
      </w:r>
    </w:p>
    <w:p w14:paraId="18BC7E60" w14:textId="77777777" w:rsidR="00CE467E" w:rsidRDefault="00F00B70">
      <w:pPr>
        <w:pStyle w:val="ac"/>
        <w:numPr>
          <w:ilvl w:val="0"/>
          <w:numId w:val="92"/>
        </w:numPr>
        <w:shd w:val="clear" w:color="auto" w:fill="FFFFFF"/>
        <w:autoSpaceDE w:val="0"/>
        <w:autoSpaceDN w:val="0"/>
        <w:adjustRightInd w:val="0"/>
        <w:spacing w:after="0" w:line="360" w:lineRule="auto"/>
        <w:rPr>
          <w:rFonts w:cs="Arial"/>
          <w:spacing w:val="-4"/>
          <w:highlight w:val="yellow"/>
        </w:rPr>
      </w:pPr>
      <w:r w:rsidRPr="00F00B70">
        <w:rPr>
          <w:rFonts w:ascii="Arial" w:hAnsi="Arial" w:cs="Arial"/>
          <w:spacing w:val="-4"/>
          <w:highlight w:val="yellow"/>
        </w:rPr>
        <w:t>«</w:t>
      </w:r>
      <w:r w:rsidR="008E16AF">
        <w:rPr>
          <w:rFonts w:ascii="Arial" w:hAnsi="Arial" w:cs="Arial"/>
          <w:b/>
          <w:spacing w:val="-4"/>
          <w:highlight w:val="yellow"/>
        </w:rPr>
        <w:t>п</w:t>
      </w:r>
      <w:r w:rsidRPr="00F00B70">
        <w:rPr>
          <w:rFonts w:ascii="Arial" w:hAnsi="Arial" w:cs="Arial"/>
          <w:b/>
          <w:spacing w:val="-4"/>
          <w:highlight w:val="yellow"/>
        </w:rPr>
        <w:t>рофессиональный» подход к покупкам</w:t>
      </w:r>
    </w:p>
    <w:p w14:paraId="1248E57F" w14:textId="77777777" w:rsidR="00CE467E" w:rsidRDefault="00F00B70">
      <w:pPr>
        <w:pStyle w:val="ac"/>
        <w:numPr>
          <w:ilvl w:val="0"/>
          <w:numId w:val="92"/>
        </w:numPr>
        <w:shd w:val="clear" w:color="auto" w:fill="FFFFFF"/>
        <w:autoSpaceDE w:val="0"/>
        <w:autoSpaceDN w:val="0"/>
        <w:adjustRightInd w:val="0"/>
        <w:spacing w:after="0" w:line="360" w:lineRule="auto"/>
        <w:rPr>
          <w:rFonts w:cs="Arial"/>
          <w:b/>
          <w:spacing w:val="-4"/>
          <w:highlight w:val="yellow"/>
        </w:rPr>
      </w:pPr>
      <w:r w:rsidRPr="00F00B70">
        <w:rPr>
          <w:rFonts w:ascii="Arial" w:hAnsi="Arial" w:cs="Arial"/>
          <w:b/>
          <w:spacing w:val="-4"/>
          <w:highlight w:val="yellow"/>
        </w:rPr>
        <w:t>Удовлетворение и Лояльность</w:t>
      </w:r>
    </w:p>
    <w:p w14:paraId="1198EA98" w14:textId="77777777" w:rsidR="00CE467E" w:rsidRDefault="008E16AF">
      <w:pPr>
        <w:pStyle w:val="ac"/>
        <w:numPr>
          <w:ilvl w:val="0"/>
          <w:numId w:val="92"/>
        </w:numPr>
        <w:shd w:val="clear" w:color="auto" w:fill="FFFFFF"/>
        <w:autoSpaceDE w:val="0"/>
        <w:autoSpaceDN w:val="0"/>
        <w:adjustRightInd w:val="0"/>
        <w:spacing w:after="0" w:line="360" w:lineRule="auto"/>
        <w:rPr>
          <w:rFonts w:cs="Arial"/>
          <w:b/>
          <w:spacing w:val="-4"/>
          <w:highlight w:val="yellow"/>
        </w:rPr>
      </w:pPr>
      <w:r>
        <w:rPr>
          <w:rFonts w:ascii="Arial" w:hAnsi="Arial" w:cs="Arial"/>
          <w:b/>
          <w:spacing w:val="-4"/>
          <w:highlight w:val="yellow"/>
        </w:rPr>
        <w:t>п</w:t>
      </w:r>
      <w:r w:rsidR="00F00B70" w:rsidRPr="00F00B70">
        <w:rPr>
          <w:rFonts w:ascii="Arial" w:hAnsi="Arial" w:cs="Arial"/>
          <w:b/>
          <w:spacing w:val="-4"/>
          <w:highlight w:val="yellow"/>
        </w:rPr>
        <w:t>оявление новых ожиданий</w:t>
      </w:r>
    </w:p>
    <w:p w14:paraId="326C7833" w14:textId="77777777" w:rsidR="00CE467E" w:rsidRDefault="008E16AF">
      <w:pPr>
        <w:pStyle w:val="ac"/>
        <w:numPr>
          <w:ilvl w:val="0"/>
          <w:numId w:val="92"/>
        </w:numPr>
        <w:shd w:val="clear" w:color="auto" w:fill="FFFFFF"/>
        <w:autoSpaceDE w:val="0"/>
        <w:autoSpaceDN w:val="0"/>
        <w:adjustRightInd w:val="0"/>
        <w:spacing w:after="0" w:line="360" w:lineRule="auto"/>
        <w:rPr>
          <w:rFonts w:cs="Arial"/>
          <w:spacing w:val="-4"/>
        </w:rPr>
      </w:pPr>
      <w:r>
        <w:rPr>
          <w:rFonts w:ascii="Arial" w:hAnsi="Arial" w:cs="Arial"/>
          <w:spacing w:val="-4"/>
        </w:rPr>
        <w:t>з</w:t>
      </w:r>
      <w:r w:rsidR="00F00B70" w:rsidRPr="00F00B70">
        <w:rPr>
          <w:rFonts w:ascii="Arial" w:hAnsi="Arial" w:cs="Arial"/>
          <w:spacing w:val="-4"/>
        </w:rPr>
        <w:t>авышенные ожидания  потребителя</w:t>
      </w:r>
    </w:p>
    <w:p w14:paraId="064C1219" w14:textId="77777777" w:rsidR="008E16AF" w:rsidRDefault="008E16AF" w:rsidP="000D4063">
      <w:pPr>
        <w:rPr>
          <w:rFonts w:ascii="Arial CYR" w:hAnsi="Arial CYR" w:cs="Arial CYR"/>
          <w:szCs w:val="22"/>
          <w:highlight w:val="green"/>
          <w:lang w:eastAsia="en-US"/>
        </w:rPr>
      </w:pPr>
    </w:p>
    <w:p w14:paraId="2F5F0D31" w14:textId="77777777" w:rsidR="00B74651" w:rsidRPr="00623BB4" w:rsidRDefault="006209F6" w:rsidP="000D4063">
      <w:pPr>
        <w:rPr>
          <w:rFonts w:cs="Arial"/>
          <w:color w:val="000000"/>
        </w:rPr>
      </w:pPr>
      <w:r>
        <w:rPr>
          <w:rFonts w:ascii="Arial CYR" w:hAnsi="Arial CYR" w:cs="Arial CYR"/>
          <w:szCs w:val="22"/>
          <w:highlight w:val="green"/>
          <w:lang w:eastAsia="en-US"/>
        </w:rPr>
        <w:t>Выноска</w:t>
      </w:r>
      <w:r w:rsidR="008E16AF">
        <w:rPr>
          <w:rFonts w:ascii="Arial CYR" w:hAnsi="Arial CYR" w:cs="Arial CYR"/>
          <w:szCs w:val="22"/>
          <w:lang w:eastAsia="en-US"/>
        </w:rPr>
        <w:t xml:space="preserve"> </w:t>
      </w:r>
      <w:r>
        <w:rPr>
          <w:rFonts w:ascii="Arial CYR" w:hAnsi="Arial CYR" w:cs="Arial CYR"/>
          <w:b/>
          <w:bCs/>
          <w:szCs w:val="22"/>
          <w:lang w:eastAsia="en-US"/>
        </w:rPr>
        <w:t>Обратите внимание!</w:t>
      </w:r>
      <w:r w:rsidR="008E16AF">
        <w:rPr>
          <w:rFonts w:ascii="Arial CYR" w:hAnsi="Arial CYR" w:cs="Arial CYR"/>
          <w:b/>
          <w:bCs/>
          <w:szCs w:val="22"/>
          <w:lang w:eastAsia="en-US"/>
        </w:rPr>
        <w:t xml:space="preserve"> </w:t>
      </w:r>
      <w:r>
        <w:rPr>
          <w:rFonts w:ascii="Arial CYR" w:hAnsi="Arial CYR" w:cs="Arial CYR"/>
          <w:szCs w:val="22"/>
          <w:highlight w:val="green"/>
          <w:lang w:eastAsia="en-US"/>
        </w:rPr>
        <w:t xml:space="preserve">Всплывает в отдельном окне для версии </w:t>
      </w:r>
      <w:proofErr w:type="spellStart"/>
      <w:r>
        <w:rPr>
          <w:rFonts w:ascii="Arial CYR" w:hAnsi="Arial CYR" w:cs="Arial CYR"/>
          <w:szCs w:val="22"/>
          <w:highlight w:val="green"/>
          <w:lang w:eastAsia="en-US"/>
        </w:rPr>
        <w:t>iBook</w:t>
      </w:r>
      <w:proofErr w:type="spellEnd"/>
      <w:r>
        <w:rPr>
          <w:rFonts w:ascii="Arial CYR" w:hAnsi="Arial CYR" w:cs="Arial CYR"/>
          <w:szCs w:val="22"/>
          <w:highlight w:val="green"/>
          <w:lang w:eastAsia="en-US"/>
        </w:rPr>
        <w:t xml:space="preserve"> и выделение цветом, шрифтом, форматированием для читалки</w:t>
      </w:r>
    </w:p>
    <w:p w14:paraId="6C89EEE9" w14:textId="77777777" w:rsidR="008E16AF" w:rsidRDefault="00E76919" w:rsidP="000D4063">
      <w:pPr>
        <w:jc w:val="center"/>
        <w:rPr>
          <w:rFonts w:cs="Arial"/>
          <w:color w:val="000000"/>
        </w:rPr>
      </w:pPr>
      <w:commentRangeStart w:id="95"/>
      <w:r>
        <w:rPr>
          <w:rFonts w:cs="Arial"/>
          <w:noProof/>
          <w:color w:val="000000"/>
        </w:rPr>
        <w:lastRenderedPageBreak/>
        <w:drawing>
          <wp:inline distT="0" distB="0" distL="0" distR="0" wp14:anchorId="60309817" wp14:editId="434786E4">
            <wp:extent cx="4123132" cy="1997095"/>
            <wp:effectExtent l="0" t="0" r="0" b="0"/>
            <wp:docPr id="3078" name="Рисунок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7157" cy="2008732"/>
                    </a:xfrm>
                    <a:prstGeom prst="rect">
                      <a:avLst/>
                    </a:prstGeom>
                    <a:noFill/>
                  </pic:spPr>
                </pic:pic>
              </a:graphicData>
            </a:graphic>
          </wp:inline>
        </w:drawing>
      </w:r>
      <w:commentRangeEnd w:id="95"/>
      <w:r w:rsidR="006C7ACE">
        <w:rPr>
          <w:rStyle w:val="af3"/>
        </w:rPr>
        <w:commentReference w:id="95"/>
      </w:r>
    </w:p>
    <w:p w14:paraId="029F3FE2" w14:textId="77777777" w:rsidR="00B31BFA" w:rsidRDefault="00B31BFA" w:rsidP="000D4063">
      <w:pPr>
        <w:jc w:val="center"/>
        <w:rPr>
          <w:rFonts w:cs="Arial"/>
          <w:color w:val="000000"/>
        </w:rPr>
      </w:pPr>
    </w:p>
    <w:p w14:paraId="32626F7C" w14:textId="77777777" w:rsidR="007709E6" w:rsidRPr="006C7ACE" w:rsidRDefault="00F00B70" w:rsidP="000D4063">
      <w:pPr>
        <w:rPr>
          <w:rFonts w:cs="Arial"/>
          <w:b/>
          <w:i/>
          <w:color w:val="000000"/>
        </w:rPr>
      </w:pPr>
      <w:r w:rsidRPr="00F00B70">
        <w:rPr>
          <w:rFonts w:cs="Arial"/>
          <w:b/>
          <w:i/>
          <w:color w:val="000000"/>
        </w:rPr>
        <w:t xml:space="preserve">Маркетинговая позиция должна привести к отказу от двух крайностей: </w:t>
      </w:r>
    </w:p>
    <w:p w14:paraId="055BAC3D" w14:textId="77777777" w:rsidR="00CE467E" w:rsidRDefault="00F00B70">
      <w:pPr>
        <w:pStyle w:val="ac"/>
        <w:numPr>
          <w:ilvl w:val="0"/>
          <w:numId w:val="93"/>
        </w:numPr>
        <w:spacing w:after="0" w:line="360" w:lineRule="auto"/>
        <w:ind w:left="0" w:firstLine="0"/>
        <w:jc w:val="both"/>
        <w:rPr>
          <w:rFonts w:cs="Arial"/>
          <w:color w:val="000000"/>
        </w:rPr>
      </w:pPr>
      <w:r w:rsidRPr="00F00B70">
        <w:rPr>
          <w:rFonts w:ascii="Arial" w:hAnsi="Arial" w:cs="Arial"/>
          <w:color w:val="000000"/>
        </w:rPr>
        <w:t xml:space="preserve">вообще не исследовать рынок, полагаясь только на собственную интуицию или опыт; </w:t>
      </w:r>
    </w:p>
    <w:p w14:paraId="28EB4F84" w14:textId="77777777" w:rsidR="00CE467E" w:rsidRDefault="00F00B70">
      <w:pPr>
        <w:pStyle w:val="ac"/>
        <w:numPr>
          <w:ilvl w:val="0"/>
          <w:numId w:val="93"/>
        </w:numPr>
        <w:spacing w:after="0" w:line="360" w:lineRule="auto"/>
        <w:ind w:left="0" w:firstLine="0"/>
        <w:jc w:val="both"/>
        <w:rPr>
          <w:rFonts w:cs="Arial"/>
          <w:color w:val="000000"/>
        </w:rPr>
      </w:pPr>
      <w:r w:rsidRPr="00F00B70">
        <w:rPr>
          <w:rFonts w:ascii="Arial" w:hAnsi="Arial" w:cs="Arial"/>
          <w:color w:val="000000"/>
        </w:rPr>
        <w:t xml:space="preserve">постоянно увеличивать количество исследований и злоупотреблять «кабинетным» маркетингом, сидя перед монитором своего компьютера. </w:t>
      </w:r>
    </w:p>
    <w:p w14:paraId="66564CFF" w14:textId="77777777" w:rsidR="00CE467E" w:rsidRDefault="005B605B">
      <w:pPr>
        <w:jc w:val="both"/>
        <w:rPr>
          <w:rFonts w:cs="Arial"/>
          <w:color w:val="000000"/>
        </w:rPr>
      </w:pPr>
      <w:r w:rsidRPr="009D41D1">
        <w:rPr>
          <w:rFonts w:cs="Arial"/>
          <w:color w:val="000000"/>
          <w:highlight w:val="yellow"/>
        </w:rPr>
        <w:t xml:space="preserve">Видеовставка 9. </w:t>
      </w:r>
      <w:r w:rsidR="00F00B70" w:rsidRPr="00F00B70">
        <w:rPr>
          <w:rFonts w:cs="Arial"/>
          <w:b/>
          <w:i/>
          <w:color w:val="000000"/>
          <w:highlight w:val="yellow"/>
          <w:u w:val="single"/>
        </w:rPr>
        <w:t>Совет</w:t>
      </w:r>
      <w:r w:rsidRPr="009D41D1">
        <w:rPr>
          <w:rFonts w:cs="Arial"/>
          <w:color w:val="000000"/>
          <w:highlight w:val="yellow"/>
        </w:rPr>
        <w:t xml:space="preserve">. </w:t>
      </w:r>
      <w:r w:rsidR="00F00B70" w:rsidRPr="00F00B70">
        <w:rPr>
          <w:rFonts w:cs="Arial"/>
          <w:b/>
          <w:color w:val="000000"/>
          <w:highlight w:val="yellow"/>
        </w:rPr>
        <w:t>При проведении кабинетных исследований обращайте внимание на адекватность источников информации</w:t>
      </w:r>
      <w:r w:rsidRPr="009D41D1">
        <w:rPr>
          <w:rFonts w:cs="Arial"/>
          <w:color w:val="000000"/>
          <w:highlight w:val="yellow"/>
        </w:rPr>
        <w:t xml:space="preserve">. </w:t>
      </w:r>
      <w:r w:rsidR="00F00B70" w:rsidRPr="00F00B70">
        <w:rPr>
          <w:rFonts w:cs="Arial"/>
          <w:i/>
          <w:color w:val="000000"/>
          <w:highlight w:val="yellow"/>
        </w:rPr>
        <w:t xml:space="preserve">Так, </w:t>
      </w:r>
      <w:r w:rsidR="00F00B70" w:rsidRPr="00F00B70">
        <w:rPr>
          <w:rFonts w:cs="Arial"/>
          <w:i/>
          <w:color w:val="000000"/>
          <w:highlight w:val="yellow"/>
          <w:u w:val="single"/>
        </w:rPr>
        <w:t>например</w:t>
      </w:r>
      <w:r w:rsidR="00F00B70" w:rsidRPr="00F00B70">
        <w:rPr>
          <w:rFonts w:cs="Arial"/>
          <w:i/>
          <w:color w:val="000000"/>
          <w:highlight w:val="yellow"/>
        </w:rPr>
        <w:t>, информация о конкретном рынке, полученная из «Росстата» гораздо надежнее, чем та, которую Вы могли прочитать в открытых источниках.</w:t>
      </w:r>
      <w:r w:rsidRPr="009D41D1">
        <w:rPr>
          <w:rFonts w:cs="Arial"/>
          <w:color w:val="000000"/>
          <w:highlight w:val="yellow"/>
        </w:rPr>
        <w:t xml:space="preserve"> </w:t>
      </w:r>
      <w:r w:rsidR="00F00B70" w:rsidRPr="00F00B70">
        <w:rPr>
          <w:rFonts w:cs="Arial"/>
          <w:b/>
          <w:i/>
          <w:color w:val="000000"/>
          <w:highlight w:val="yellow"/>
        </w:rPr>
        <w:t>Старайтесь перепроверить одну и ту же информацию, полученную из различных каналов коммуникации</w:t>
      </w:r>
      <w:r w:rsidRPr="009D41D1">
        <w:rPr>
          <w:rFonts w:cs="Arial"/>
          <w:color w:val="000000"/>
          <w:highlight w:val="yellow"/>
        </w:rPr>
        <w:t>. Полевые исследования, наоборот, отличаются от кабинетных значительн</w:t>
      </w:r>
      <w:r w:rsidR="009D41D1" w:rsidRPr="009D41D1">
        <w:rPr>
          <w:rFonts w:cs="Arial"/>
          <w:color w:val="000000"/>
          <w:highlight w:val="yellow"/>
        </w:rPr>
        <w:t>ой степенью креатива, так как база исследования собирается на месте событий.</w:t>
      </w:r>
    </w:p>
    <w:p w14:paraId="17D4CEDF" w14:textId="77777777" w:rsidR="00E5067F" w:rsidRDefault="00E5067F" w:rsidP="000D4063">
      <w:pPr>
        <w:rPr>
          <w:rFonts w:cs="Arial"/>
          <w:color w:val="000000"/>
        </w:rPr>
      </w:pPr>
      <w:r w:rsidRPr="00E5067F">
        <w:rPr>
          <w:rFonts w:cs="Arial"/>
          <w:color w:val="000000"/>
          <w:highlight w:val="green"/>
        </w:rPr>
        <w:t>Статичный рисунок для читалки:</w:t>
      </w:r>
    </w:p>
    <w:p w14:paraId="5A10FAA1" w14:textId="77777777" w:rsidR="00CE467E" w:rsidRDefault="00E5067F">
      <w:pPr>
        <w:jc w:val="center"/>
        <w:rPr>
          <w:rFonts w:cs="Arial"/>
          <w:color w:val="000000"/>
        </w:rPr>
      </w:pPr>
      <w:commentRangeStart w:id="96"/>
      <w:commentRangeStart w:id="97"/>
      <w:r>
        <w:rPr>
          <w:rFonts w:cs="Arial"/>
          <w:noProof/>
          <w:color w:val="000000"/>
        </w:rPr>
        <w:drawing>
          <wp:inline distT="0" distB="0" distL="0" distR="0" wp14:anchorId="2A0EBF2F" wp14:editId="12C92633">
            <wp:extent cx="3949310" cy="2125092"/>
            <wp:effectExtent l="0" t="0" r="0" b="0"/>
            <wp:docPr id="2052" name="Рисунок 6" descr="C:\Users\o_afanasiadi\Desktop\Без имени-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_afanasiadi\Desktop\Без имени-1.jpg"/>
                    <pic:cNvPicPr>
                      <a:picLocks noChangeAspect="1" noChangeArrowheads="1"/>
                    </pic:cNvPicPr>
                  </pic:nvPicPr>
                  <pic:blipFill>
                    <a:blip r:embed="rId47" cstate="print"/>
                    <a:srcRect/>
                    <a:stretch>
                      <a:fillRect/>
                    </a:stretch>
                  </pic:blipFill>
                  <pic:spPr bwMode="auto">
                    <a:xfrm>
                      <a:off x="0" y="0"/>
                      <a:ext cx="3963970" cy="2132980"/>
                    </a:xfrm>
                    <a:prstGeom prst="rect">
                      <a:avLst/>
                    </a:prstGeom>
                    <a:noFill/>
                    <a:ln w="9525">
                      <a:noFill/>
                      <a:miter lim="800000"/>
                      <a:headEnd/>
                      <a:tailEnd/>
                    </a:ln>
                  </pic:spPr>
                </pic:pic>
              </a:graphicData>
            </a:graphic>
          </wp:inline>
        </w:drawing>
      </w:r>
      <w:commentRangeEnd w:id="96"/>
      <w:commentRangeEnd w:id="97"/>
      <w:r w:rsidR="006C7ACE">
        <w:rPr>
          <w:rStyle w:val="af3"/>
        </w:rPr>
        <w:commentReference w:id="96"/>
      </w:r>
      <w:r>
        <w:rPr>
          <w:rStyle w:val="af3"/>
        </w:rPr>
        <w:commentReference w:id="97"/>
      </w:r>
    </w:p>
    <w:p w14:paraId="586BE67A" w14:textId="77777777" w:rsidR="00CE467E" w:rsidRDefault="007709E6">
      <w:pPr>
        <w:jc w:val="both"/>
        <w:rPr>
          <w:rFonts w:cs="Arial"/>
          <w:color w:val="000000"/>
        </w:rPr>
      </w:pPr>
      <w:r w:rsidRPr="00623BB4">
        <w:rPr>
          <w:rFonts w:cs="Arial"/>
          <w:color w:val="000000"/>
        </w:rPr>
        <w:t xml:space="preserve">Однако невозможно соответствовать всем ожиданиям потенциальных потребителей, поэтому следует оценивать их интерес и выбирать для деятельности на рынке лучшую позицию. В маркетинге это основной способ позиционирования. Однако руководители компаний не должны поддаваться соблазну принимать решения только на основе своих предвзятых убеждений и желаний. Они должны видеть потребителя таким, каков он есть, </w:t>
      </w:r>
      <w:r w:rsidRPr="00623BB4">
        <w:rPr>
          <w:rFonts w:cs="Arial"/>
          <w:color w:val="000000"/>
        </w:rPr>
        <w:lastRenderedPageBreak/>
        <w:t>а не таким, каким они хотят, чтобы он был, и приспосабливаться к нему, не рассчитывая на то, что потребитель будет приспосабливаться к решениям компании.</w:t>
      </w:r>
    </w:p>
    <w:p w14:paraId="3E75B70E" w14:textId="77777777" w:rsidR="00CE467E" w:rsidRDefault="00F00B70">
      <w:pPr>
        <w:jc w:val="both"/>
        <w:rPr>
          <w:rFonts w:cs="Arial"/>
          <w:b/>
          <w:i/>
          <w:color w:val="000000"/>
        </w:rPr>
      </w:pPr>
      <w:r w:rsidRPr="00F00B70">
        <w:rPr>
          <w:rFonts w:cs="Arial"/>
          <w:b/>
          <w:i/>
          <w:color w:val="000000"/>
        </w:rPr>
        <w:t>Начинающие маркетологи склонны ставить исследования на первое место и принимать их результаты в буквальном смысле. Опытные маркетологи, как правило, отбирают факты, подкрепляющие уже сложившиеся мнения.</w:t>
      </w:r>
    </w:p>
    <w:p w14:paraId="44FC5AAB" w14:textId="77777777" w:rsidR="00F416C4" w:rsidRPr="00867BE1" w:rsidRDefault="00F416C4" w:rsidP="000D4063">
      <w:pPr>
        <w:pStyle w:val="1"/>
        <w:spacing w:before="0" w:after="0"/>
        <w:rPr>
          <w:color w:val="003CB4"/>
          <w:highlight w:val="green"/>
        </w:rPr>
      </w:pPr>
    </w:p>
    <w:p w14:paraId="202F3002" w14:textId="77777777" w:rsidR="00CE467E" w:rsidRDefault="00F00B70">
      <w:pPr>
        <w:rPr>
          <w:color w:val="365F91" w:themeColor="accent1" w:themeShade="BF"/>
        </w:rPr>
      </w:pPr>
      <w:r w:rsidRPr="00F00B70">
        <w:rPr>
          <w:b/>
          <w:color w:val="003CB4"/>
          <w:sz w:val="28"/>
        </w:rPr>
        <w:t>Задания для самопроверки</w:t>
      </w:r>
    </w:p>
    <w:p w14:paraId="4D51870E" w14:textId="77777777" w:rsidR="00953EB5" w:rsidRPr="00F416C4" w:rsidRDefault="00F00B70" w:rsidP="000D4063">
      <w:pPr>
        <w:rPr>
          <w:rFonts w:cs="Arial"/>
          <w:b/>
          <w:szCs w:val="22"/>
        </w:rPr>
      </w:pPr>
      <w:r w:rsidRPr="00F00B70">
        <w:rPr>
          <w:rFonts w:cs="Arial"/>
          <w:b/>
          <w:szCs w:val="22"/>
        </w:rPr>
        <w:t>1. Какие из приведенных утверждений не относятся к определению маркетинга:</w:t>
      </w:r>
    </w:p>
    <w:p w14:paraId="4BB7051E" w14:textId="77777777" w:rsidR="00CE467E" w:rsidRDefault="00D54B51">
      <w:pPr>
        <w:pStyle w:val="ac"/>
        <w:numPr>
          <w:ilvl w:val="0"/>
          <w:numId w:val="95"/>
        </w:numPr>
        <w:spacing w:after="0" w:line="360" w:lineRule="auto"/>
        <w:rPr>
          <w:rFonts w:cs="Arial"/>
        </w:rPr>
      </w:pPr>
      <w:r>
        <w:rPr>
          <w:rFonts w:ascii="Arial" w:hAnsi="Arial" w:cs="Arial"/>
        </w:rPr>
        <w:t>ф</w:t>
      </w:r>
      <w:r w:rsidR="00F00B70" w:rsidRPr="00F00B70">
        <w:rPr>
          <w:rFonts w:ascii="Arial" w:hAnsi="Arial" w:cs="Arial"/>
        </w:rPr>
        <w:t>илософия бизнеса</w:t>
      </w:r>
    </w:p>
    <w:p w14:paraId="474C325B" w14:textId="77777777" w:rsidR="00CE467E" w:rsidRDefault="00D54B51">
      <w:pPr>
        <w:pStyle w:val="ac"/>
        <w:numPr>
          <w:ilvl w:val="0"/>
          <w:numId w:val="95"/>
        </w:numPr>
        <w:spacing w:after="0" w:line="360" w:lineRule="auto"/>
        <w:rPr>
          <w:rFonts w:cs="Arial"/>
          <w:highlight w:val="yellow"/>
        </w:rPr>
      </w:pPr>
      <w:r>
        <w:rPr>
          <w:rFonts w:ascii="Arial" w:hAnsi="Arial" w:cs="Arial"/>
          <w:b/>
          <w:highlight w:val="yellow"/>
        </w:rPr>
        <w:t>н</w:t>
      </w:r>
      <w:r w:rsidR="00F00B70" w:rsidRPr="00F00B70">
        <w:rPr>
          <w:rFonts w:ascii="Arial" w:hAnsi="Arial" w:cs="Arial"/>
          <w:b/>
          <w:highlight w:val="yellow"/>
        </w:rPr>
        <w:t>абор случайных совпадений и догадок</w:t>
      </w:r>
    </w:p>
    <w:p w14:paraId="51349A75" w14:textId="77777777" w:rsidR="00CE467E" w:rsidRDefault="00D54B51">
      <w:pPr>
        <w:pStyle w:val="ac"/>
        <w:numPr>
          <w:ilvl w:val="0"/>
          <w:numId w:val="95"/>
        </w:numPr>
        <w:spacing w:after="0" w:line="360" w:lineRule="auto"/>
        <w:rPr>
          <w:rFonts w:cs="Arial"/>
        </w:rPr>
      </w:pPr>
      <w:r>
        <w:rPr>
          <w:rFonts w:ascii="Arial" w:hAnsi="Arial" w:cs="Arial"/>
        </w:rPr>
        <w:t>н</w:t>
      </w:r>
      <w:r w:rsidR="00F00B70" w:rsidRPr="00F00B70">
        <w:rPr>
          <w:rFonts w:ascii="Arial" w:hAnsi="Arial" w:cs="Arial"/>
        </w:rPr>
        <w:t>абор конкретных методик и подходов</w:t>
      </w:r>
    </w:p>
    <w:p w14:paraId="6A166CB1" w14:textId="77777777" w:rsidR="00CE467E" w:rsidRDefault="00D54B51">
      <w:pPr>
        <w:pStyle w:val="ac"/>
        <w:numPr>
          <w:ilvl w:val="0"/>
          <w:numId w:val="95"/>
        </w:numPr>
        <w:spacing w:after="0" w:line="360" w:lineRule="auto"/>
        <w:rPr>
          <w:rFonts w:cs="Arial"/>
        </w:rPr>
      </w:pPr>
      <w:r>
        <w:rPr>
          <w:rFonts w:ascii="Arial" w:hAnsi="Arial" w:cs="Arial"/>
        </w:rPr>
        <w:t>ф</w:t>
      </w:r>
      <w:r w:rsidR="00F00B70" w:rsidRPr="00F00B70">
        <w:rPr>
          <w:rFonts w:ascii="Arial" w:hAnsi="Arial" w:cs="Arial"/>
        </w:rPr>
        <w:t>ункция управления</w:t>
      </w:r>
    </w:p>
    <w:p w14:paraId="7954BB9B" w14:textId="77777777" w:rsidR="00D54B51" w:rsidRDefault="00D54B51" w:rsidP="000D4063">
      <w:pPr>
        <w:pStyle w:val="1"/>
        <w:spacing w:before="0" w:after="0"/>
        <w:rPr>
          <w:sz w:val="24"/>
        </w:rPr>
      </w:pPr>
      <w:bookmarkStart w:id="98" w:name="_Toc210732398"/>
      <w:bookmarkStart w:id="99" w:name="_Toc217107998"/>
    </w:p>
    <w:p w14:paraId="42AE2C6F" w14:textId="77777777" w:rsidR="007709E6" w:rsidRPr="00153CDA" w:rsidRDefault="00F00B70" w:rsidP="000D4063">
      <w:pPr>
        <w:pStyle w:val="1"/>
        <w:spacing w:before="0" w:after="0"/>
        <w:rPr>
          <w:color w:val="003CB4"/>
        </w:rPr>
      </w:pPr>
      <w:r w:rsidRPr="00F00B70">
        <w:rPr>
          <w:color w:val="003CB4"/>
        </w:rPr>
        <w:t>Современный маркетинг: ошибки и проблемы</w:t>
      </w:r>
      <w:bookmarkEnd w:id="98"/>
      <w:bookmarkEnd w:id="99"/>
    </w:p>
    <w:p w14:paraId="2EEB735F" w14:textId="77777777" w:rsidR="00CE467E" w:rsidRDefault="00F00B70">
      <w:pPr>
        <w:jc w:val="both"/>
        <w:rPr>
          <w:rFonts w:cs="Arial"/>
          <w:b/>
          <w:i/>
          <w:color w:val="000000"/>
        </w:rPr>
      </w:pPr>
      <w:r w:rsidRPr="00F00B70">
        <w:rPr>
          <w:rFonts w:cs="Arial"/>
          <w:b/>
          <w:i/>
          <w:color w:val="000000"/>
        </w:rPr>
        <w:t>Существует две распространенные ошибки.</w:t>
      </w:r>
    </w:p>
    <w:p w14:paraId="19B5BD36" w14:textId="77777777" w:rsidR="00CE467E" w:rsidRDefault="00F00B70">
      <w:pPr>
        <w:jc w:val="both"/>
        <w:rPr>
          <w:rFonts w:cs="Arial"/>
          <w:color w:val="000000"/>
        </w:rPr>
      </w:pPr>
      <w:r w:rsidRPr="00F00B70">
        <w:rPr>
          <w:rFonts w:cs="Arial"/>
          <w:iCs/>
          <w:color w:val="000000"/>
        </w:rPr>
        <w:t>1. Принятая логика может быть несостоятельной, если она основывается только на маркетинговых фактах</w:t>
      </w:r>
      <w:r w:rsidR="007709E6" w:rsidRPr="00623BB4">
        <w:rPr>
          <w:rFonts w:cs="Arial"/>
          <w:i/>
          <w:iCs/>
          <w:color w:val="000000"/>
        </w:rPr>
        <w:t xml:space="preserve">. </w:t>
      </w:r>
    </w:p>
    <w:p w14:paraId="6C286ED8" w14:textId="77777777" w:rsidR="00CE467E" w:rsidRDefault="00F00B70">
      <w:pPr>
        <w:jc w:val="both"/>
        <w:rPr>
          <w:rFonts w:cs="Arial"/>
          <w:i/>
          <w:color w:val="000000"/>
        </w:rPr>
      </w:pPr>
      <w:r w:rsidRPr="00F00B70">
        <w:rPr>
          <w:rFonts w:cs="Arial"/>
          <w:i/>
          <w:color w:val="000000"/>
        </w:rPr>
        <w:t xml:space="preserve">Кабриолеты продаются лучше на севере, чем на юге Франции. </w:t>
      </w:r>
    </w:p>
    <w:p w14:paraId="66315771" w14:textId="77777777" w:rsidR="00CE467E" w:rsidRDefault="00F00B70">
      <w:pPr>
        <w:jc w:val="both"/>
        <w:rPr>
          <w:rFonts w:cs="Arial"/>
          <w:i/>
          <w:color w:val="000000"/>
        </w:rPr>
      </w:pPr>
      <w:r w:rsidRPr="00F00B70">
        <w:rPr>
          <w:rFonts w:cs="Arial"/>
          <w:i/>
          <w:color w:val="000000"/>
        </w:rPr>
        <w:t>Шторы во Франции продаются лучше на границе с Германией, чем возле границы с Италией.</w:t>
      </w:r>
    </w:p>
    <w:p w14:paraId="0DF47760" w14:textId="77777777" w:rsidR="00CE467E" w:rsidRDefault="00F00B70">
      <w:pPr>
        <w:jc w:val="both"/>
        <w:rPr>
          <w:rFonts w:cs="Arial"/>
          <w:color w:val="000000"/>
        </w:rPr>
      </w:pPr>
      <w:r w:rsidRPr="00F00B70">
        <w:rPr>
          <w:rFonts w:cs="Arial"/>
          <w:iCs/>
          <w:color w:val="000000"/>
        </w:rPr>
        <w:t xml:space="preserve">2. Часто бывает опасно экстраполировать на новый рынок то, что способствовало успеху товара в других условиях и на другом рынке, без предварительного принятия мер предосторожности в виде первичного исследования рынка. </w:t>
      </w:r>
    </w:p>
    <w:p w14:paraId="769451DF" w14:textId="77777777" w:rsidR="006209F6" w:rsidRPr="00623BB4" w:rsidRDefault="006209F6" w:rsidP="000D4063">
      <w:pPr>
        <w:rPr>
          <w:rFonts w:cs="Arial"/>
          <w:color w:val="000000"/>
        </w:rPr>
      </w:pPr>
      <w:proofErr w:type="spellStart"/>
      <w:r>
        <w:rPr>
          <w:rFonts w:ascii="Arial CYR" w:hAnsi="Arial CYR" w:cs="Arial CYR"/>
          <w:szCs w:val="22"/>
          <w:highlight w:val="green"/>
          <w:lang w:eastAsia="en-US"/>
        </w:rPr>
        <w:t>Выноска</w:t>
      </w:r>
      <w:r>
        <w:rPr>
          <w:rFonts w:ascii="Arial CYR" w:hAnsi="Arial CYR" w:cs="Arial CYR"/>
          <w:b/>
          <w:bCs/>
          <w:szCs w:val="22"/>
          <w:lang w:eastAsia="en-US"/>
        </w:rPr>
        <w:t>Это</w:t>
      </w:r>
      <w:proofErr w:type="spellEnd"/>
      <w:r>
        <w:rPr>
          <w:rFonts w:ascii="Arial CYR" w:hAnsi="Arial CYR" w:cs="Arial CYR"/>
          <w:b/>
          <w:bCs/>
          <w:szCs w:val="22"/>
          <w:lang w:eastAsia="en-US"/>
        </w:rPr>
        <w:t xml:space="preserve"> </w:t>
      </w:r>
      <w:proofErr w:type="spellStart"/>
      <w:r>
        <w:rPr>
          <w:rFonts w:ascii="Arial CYR" w:hAnsi="Arial CYR" w:cs="Arial CYR"/>
          <w:b/>
          <w:bCs/>
          <w:szCs w:val="22"/>
          <w:lang w:eastAsia="en-US"/>
        </w:rPr>
        <w:t>интересно!</w:t>
      </w:r>
      <w:r>
        <w:rPr>
          <w:rFonts w:ascii="Arial CYR" w:hAnsi="Arial CYR" w:cs="Arial CYR"/>
          <w:szCs w:val="22"/>
          <w:highlight w:val="green"/>
          <w:lang w:eastAsia="en-US"/>
        </w:rPr>
        <w:t>Всплывает</w:t>
      </w:r>
      <w:proofErr w:type="spellEnd"/>
      <w:r>
        <w:rPr>
          <w:rFonts w:ascii="Arial CYR" w:hAnsi="Arial CYR" w:cs="Arial CYR"/>
          <w:szCs w:val="22"/>
          <w:highlight w:val="green"/>
          <w:lang w:eastAsia="en-US"/>
        </w:rPr>
        <w:t xml:space="preserve"> в отдельном окне для версии </w:t>
      </w:r>
      <w:proofErr w:type="spellStart"/>
      <w:r>
        <w:rPr>
          <w:rFonts w:ascii="Arial CYR" w:hAnsi="Arial CYR" w:cs="Arial CYR"/>
          <w:szCs w:val="22"/>
          <w:highlight w:val="green"/>
          <w:lang w:eastAsia="en-US"/>
        </w:rPr>
        <w:t>iBook</w:t>
      </w:r>
      <w:proofErr w:type="spellEnd"/>
      <w:r>
        <w:rPr>
          <w:rFonts w:ascii="Arial CYR" w:hAnsi="Arial CYR" w:cs="Arial CYR"/>
          <w:szCs w:val="22"/>
          <w:highlight w:val="green"/>
          <w:lang w:eastAsia="en-US"/>
        </w:rPr>
        <w:t xml:space="preserve"> и выделение цветом, шрифтом, форматированием для читалки</w:t>
      </w:r>
    </w:p>
    <w:p w14:paraId="3315DA77" w14:textId="77777777" w:rsidR="00CE467E" w:rsidRDefault="00E76919">
      <w:pPr>
        <w:jc w:val="center"/>
        <w:rPr>
          <w:rFonts w:cs="Arial"/>
          <w:color w:val="000000"/>
        </w:rPr>
      </w:pPr>
      <w:commentRangeStart w:id="100"/>
      <w:r>
        <w:rPr>
          <w:rFonts w:cs="Arial"/>
          <w:noProof/>
          <w:color w:val="000000"/>
        </w:rPr>
        <w:lastRenderedPageBreak/>
        <w:drawing>
          <wp:inline distT="0" distB="0" distL="0" distR="0" wp14:anchorId="49CB27E0" wp14:editId="11C5A2CE">
            <wp:extent cx="3797846" cy="2799145"/>
            <wp:effectExtent l="0" t="0" r="0" b="0"/>
            <wp:docPr id="3080" name="Рисунок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12778" cy="2810151"/>
                    </a:xfrm>
                    <a:prstGeom prst="rect">
                      <a:avLst/>
                    </a:prstGeom>
                    <a:noFill/>
                  </pic:spPr>
                </pic:pic>
              </a:graphicData>
            </a:graphic>
          </wp:inline>
        </w:drawing>
      </w:r>
      <w:commentRangeEnd w:id="100"/>
      <w:r w:rsidR="00997203">
        <w:rPr>
          <w:rStyle w:val="af3"/>
        </w:rPr>
        <w:commentReference w:id="100"/>
      </w:r>
      <w:r w:rsidR="00F4368D">
        <w:rPr>
          <w:rStyle w:val="af3"/>
        </w:rPr>
        <w:commentReference w:id="101"/>
      </w:r>
    </w:p>
    <w:p w14:paraId="686AC3D8" w14:textId="77777777" w:rsidR="00F4368D" w:rsidRDefault="00F4368D" w:rsidP="000D4063">
      <w:pPr>
        <w:jc w:val="center"/>
        <w:rPr>
          <w:rFonts w:cs="Arial"/>
          <w:color w:val="000000"/>
        </w:rPr>
      </w:pPr>
    </w:p>
    <w:p w14:paraId="62E833A5" w14:textId="77777777" w:rsidR="00CE467E" w:rsidRDefault="00F00B70">
      <w:pPr>
        <w:jc w:val="both"/>
        <w:rPr>
          <w:rFonts w:cs="Arial"/>
          <w:color w:val="000000"/>
        </w:rPr>
      </w:pPr>
      <w:r w:rsidRPr="00F00B70">
        <w:rPr>
          <w:rFonts w:cs="Arial"/>
          <w:b/>
          <w:i/>
          <w:color w:val="000000"/>
        </w:rPr>
        <w:t>Сегодня предложение избыточно</w:t>
      </w:r>
      <w:r w:rsidR="007709E6" w:rsidRPr="00623BB4">
        <w:rPr>
          <w:rFonts w:cs="Arial"/>
          <w:color w:val="000000"/>
        </w:rPr>
        <w:t xml:space="preserve">. </w:t>
      </w:r>
      <w:r w:rsidRPr="00F00B70">
        <w:rPr>
          <w:rFonts w:cs="Arial"/>
          <w:i/>
          <w:color w:val="000000"/>
        </w:rPr>
        <w:t>В некоторых гипермаркетах можно найти более 60 видов растительного масла. В ежегодных специальных каталогах автомобилей, имеющихся на французском рынке, представлено более 600 различных моделей, каждая из которых имеет многочисленные версии</w:t>
      </w:r>
      <w:r w:rsidR="007709E6" w:rsidRPr="00623BB4">
        <w:rPr>
          <w:rFonts w:cs="Arial"/>
          <w:color w:val="000000"/>
        </w:rPr>
        <w:t>.</w:t>
      </w:r>
    </w:p>
    <w:p w14:paraId="01123CA7" w14:textId="77777777" w:rsidR="00CE467E" w:rsidRDefault="00F00B70">
      <w:pPr>
        <w:jc w:val="both"/>
        <w:rPr>
          <w:rFonts w:cs="Arial"/>
          <w:color w:val="000000"/>
        </w:rPr>
      </w:pPr>
      <w:r w:rsidRPr="00F00B70">
        <w:rPr>
          <w:rFonts w:cs="Arial"/>
          <w:b/>
          <w:i/>
          <w:color w:val="000000"/>
        </w:rPr>
        <w:t>Большинство рынков также насыщено</w:t>
      </w:r>
      <w:r w:rsidR="007709E6" w:rsidRPr="00623BB4">
        <w:rPr>
          <w:rFonts w:cs="Arial"/>
          <w:color w:val="000000"/>
        </w:rPr>
        <w:t>. Сегодня происходят сражения за сегменты рынка. Завоевательный маркетинг все чаще сопровождается маркетингом, направленным на повышение лояльности. В первую очередь, следует помешать потребителям перейти к конкурирующим компаниям, следовательно, нужно постоянно наблюдать за конкурентами, развивая технологии наблюдения, воссоздавая возможные стратегии конкурентов, четко позиционируя торговые марки на занятой территории.</w:t>
      </w:r>
    </w:p>
    <w:p w14:paraId="33AD81E0" w14:textId="77777777" w:rsidR="00CE467E" w:rsidRDefault="00F00B70">
      <w:pPr>
        <w:jc w:val="both"/>
        <w:rPr>
          <w:rFonts w:cs="Arial"/>
          <w:color w:val="000000"/>
        </w:rPr>
      </w:pPr>
      <w:r w:rsidRPr="00F00B70">
        <w:rPr>
          <w:rFonts w:cs="Arial"/>
          <w:b/>
          <w:i/>
          <w:color w:val="000000"/>
        </w:rPr>
        <w:t>В маркетинге нет стратегии, которая окончательно привязывала бы потребителей к маркам</w:t>
      </w:r>
      <w:r w:rsidR="007709E6" w:rsidRPr="00623BB4">
        <w:rPr>
          <w:rFonts w:cs="Arial"/>
          <w:color w:val="000000"/>
        </w:rPr>
        <w:t>, даже самым известным. Наоборот, все исследования показывают, что существует тенденция снижения лояльности к дистрибьюторам и маркам производителей. Потребители все меньше сомневаются при смене марки ради лучшей цены, лучшего производителя, лучшей услуги или лучшего имиджа.</w:t>
      </w:r>
    </w:p>
    <w:p w14:paraId="225C327D" w14:textId="77777777" w:rsidR="00CE467E" w:rsidRDefault="007709E6">
      <w:pPr>
        <w:jc w:val="both"/>
        <w:rPr>
          <w:rFonts w:cs="Arial"/>
          <w:color w:val="000000"/>
        </w:rPr>
      </w:pPr>
      <w:r w:rsidRPr="00623BB4">
        <w:rPr>
          <w:rFonts w:cs="Arial"/>
          <w:color w:val="000000"/>
        </w:rPr>
        <w:t xml:space="preserve">Однако </w:t>
      </w:r>
      <w:r w:rsidR="00F00B70" w:rsidRPr="00F00B70">
        <w:rPr>
          <w:rFonts w:cs="Arial"/>
          <w:b/>
          <w:i/>
          <w:color w:val="000000"/>
        </w:rPr>
        <w:t>маркетинг сокращает риск</w:t>
      </w:r>
      <w:r w:rsidRPr="00623BB4">
        <w:rPr>
          <w:rFonts w:cs="Arial"/>
          <w:color w:val="000000"/>
        </w:rPr>
        <w:t xml:space="preserve">. Действительно, при хорошем знании потребителя снижается вероятность ошибки в выборе производимого товара или предоставляемой услуги. Однако какими бы совершенными ни были маркетинговые технологии, они не могут полностью подавить сомнения. Маркетинг привносит инновации и, соответственно, создает риск. </w:t>
      </w:r>
    </w:p>
    <w:p w14:paraId="4609A8A9" w14:textId="77777777" w:rsidR="007004BF" w:rsidRDefault="007004BF" w:rsidP="000D406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Arial CYR" w:hAnsi="Arial CYR" w:cs="Arial CYR"/>
          <w:color w:val="000000"/>
          <w:szCs w:val="22"/>
          <w:highlight w:val="green"/>
          <w:lang w:eastAsia="en-US"/>
        </w:rPr>
      </w:pPr>
      <w:r>
        <w:rPr>
          <w:rFonts w:ascii="Arial CYR" w:hAnsi="Arial CYR" w:cs="Arial CYR"/>
          <w:color w:val="000000"/>
          <w:szCs w:val="22"/>
          <w:highlight w:val="green"/>
          <w:lang w:eastAsia="en-US"/>
        </w:rPr>
        <w:t xml:space="preserve">Интерактивный рисунок для </w:t>
      </w:r>
      <w:proofErr w:type="spellStart"/>
      <w:r>
        <w:rPr>
          <w:rFonts w:ascii="Arial CYR" w:hAnsi="Arial CYR" w:cs="Arial CYR"/>
          <w:color w:val="000000"/>
          <w:szCs w:val="22"/>
          <w:highlight w:val="green"/>
          <w:lang w:eastAsia="en-US"/>
        </w:rPr>
        <w:t>ibook</w:t>
      </w:r>
      <w:proofErr w:type="spellEnd"/>
      <w:r>
        <w:rPr>
          <w:rFonts w:ascii="Arial CYR" w:hAnsi="Arial CYR" w:cs="Arial CYR"/>
          <w:color w:val="000000"/>
          <w:szCs w:val="22"/>
          <w:highlight w:val="green"/>
          <w:lang w:eastAsia="en-US"/>
        </w:rPr>
        <w:t xml:space="preserve"> (последовательное появление блоков) и статичный рисунок для читалки</w:t>
      </w:r>
    </w:p>
    <w:p w14:paraId="7B9822E9" w14:textId="77777777" w:rsidR="00986802" w:rsidRDefault="00E76919" w:rsidP="000D4063">
      <w:pPr>
        <w:jc w:val="center"/>
        <w:rPr>
          <w:rFonts w:cs="Arial"/>
          <w:color w:val="000000"/>
        </w:rPr>
      </w:pPr>
      <w:r>
        <w:rPr>
          <w:rFonts w:cs="Arial"/>
          <w:noProof/>
          <w:color w:val="000000"/>
        </w:rPr>
        <w:lastRenderedPageBreak/>
        <w:drawing>
          <wp:inline distT="0" distB="0" distL="0" distR="0" wp14:anchorId="660377EC" wp14:editId="2E1C96B1">
            <wp:extent cx="3921485" cy="2355677"/>
            <wp:effectExtent l="0" t="0" r="0" b="0"/>
            <wp:docPr id="3081" name="Рисунок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37937" cy="2365560"/>
                    </a:xfrm>
                    <a:prstGeom prst="rect">
                      <a:avLst/>
                    </a:prstGeom>
                    <a:noFill/>
                  </pic:spPr>
                </pic:pic>
              </a:graphicData>
            </a:graphic>
          </wp:inline>
        </w:drawing>
      </w:r>
    </w:p>
    <w:p w14:paraId="16804021" w14:textId="77777777" w:rsidR="002916AD" w:rsidRDefault="002916AD" w:rsidP="000D4063">
      <w:pPr>
        <w:jc w:val="center"/>
        <w:rPr>
          <w:rFonts w:cs="Arial"/>
          <w:color w:val="000000"/>
        </w:rPr>
      </w:pPr>
    </w:p>
    <w:p w14:paraId="5128F2A7" w14:textId="77777777" w:rsidR="00CE467E" w:rsidRDefault="00F00B70">
      <w:pPr>
        <w:jc w:val="both"/>
        <w:rPr>
          <w:rFonts w:cs="Arial"/>
          <w:color w:val="000000"/>
        </w:rPr>
      </w:pPr>
      <w:r w:rsidRPr="00F00B70">
        <w:rPr>
          <w:rFonts w:cs="Arial"/>
          <w:b/>
          <w:i/>
          <w:color w:val="000000"/>
          <w:u w:val="single"/>
        </w:rPr>
        <w:t>Маркетинговая политика</w:t>
      </w:r>
      <w:r w:rsidRPr="00F00B70">
        <w:rPr>
          <w:rFonts w:cs="Arial"/>
          <w:b/>
          <w:i/>
          <w:color w:val="000000"/>
        </w:rPr>
        <w:t xml:space="preserve"> — это политика дифференциации</w:t>
      </w:r>
      <w:r w:rsidR="007709E6" w:rsidRPr="00623BB4">
        <w:rPr>
          <w:rFonts w:cs="Arial"/>
          <w:color w:val="000000"/>
        </w:rPr>
        <w:t xml:space="preserve">. </w:t>
      </w:r>
      <w:r w:rsidRPr="00F00B70">
        <w:rPr>
          <w:rFonts w:cs="Arial"/>
          <w:b/>
          <w:i/>
          <w:color w:val="000000"/>
        </w:rPr>
        <w:t>Вводить новшества</w:t>
      </w:r>
      <w:r w:rsidR="007709E6" w:rsidRPr="00623BB4">
        <w:rPr>
          <w:rFonts w:cs="Arial"/>
          <w:color w:val="000000"/>
        </w:rPr>
        <w:t xml:space="preserve"> — значит пытаться предоставить потребителю дополнительные преимущества; </w:t>
      </w:r>
      <w:r w:rsidRPr="00F00B70">
        <w:rPr>
          <w:rFonts w:cs="Arial"/>
          <w:b/>
          <w:i/>
          <w:color w:val="000000"/>
        </w:rPr>
        <w:t>сегментировать рынок</w:t>
      </w:r>
      <w:r w:rsidR="007709E6" w:rsidRPr="00623BB4">
        <w:rPr>
          <w:rFonts w:cs="Arial"/>
          <w:color w:val="000000"/>
        </w:rPr>
        <w:t xml:space="preserve"> — значит выбрать специализацию предложения для какой-либо категории потребителей; </w:t>
      </w:r>
      <w:r w:rsidRPr="00F00B70">
        <w:rPr>
          <w:rFonts w:cs="Arial"/>
          <w:b/>
          <w:i/>
          <w:color w:val="000000"/>
        </w:rPr>
        <w:t>позиционировать марку</w:t>
      </w:r>
      <w:r w:rsidR="007709E6" w:rsidRPr="00623BB4">
        <w:rPr>
          <w:rFonts w:cs="Arial"/>
          <w:color w:val="000000"/>
        </w:rPr>
        <w:t xml:space="preserve"> — значит определить собственную территорию и отказаться от некоторых долей рынка; </w:t>
      </w:r>
      <w:r w:rsidRPr="00F00B70">
        <w:rPr>
          <w:rFonts w:cs="Arial"/>
          <w:b/>
          <w:i/>
          <w:color w:val="000000"/>
        </w:rPr>
        <w:t>создать рекламное сообщение</w:t>
      </w:r>
      <w:r w:rsidR="007709E6" w:rsidRPr="00623BB4">
        <w:rPr>
          <w:rFonts w:cs="Arial"/>
          <w:color w:val="000000"/>
        </w:rPr>
        <w:t xml:space="preserve"> — это выбрать одно обещание и отказаться от всех других, которые были бы возможны.</w:t>
      </w:r>
    </w:p>
    <w:p w14:paraId="2AF1C124" w14:textId="77777777" w:rsidR="00CE467E" w:rsidRDefault="007709E6">
      <w:pPr>
        <w:jc w:val="both"/>
        <w:rPr>
          <w:rFonts w:cs="Arial"/>
          <w:color w:val="000000"/>
        </w:rPr>
      </w:pPr>
      <w:r w:rsidRPr="00623BB4">
        <w:rPr>
          <w:rFonts w:cs="Arial"/>
          <w:color w:val="000000"/>
        </w:rPr>
        <w:t>Чтобы выделяться в сегодняшнем конкурентном мире, нужно иметь смелость, но при этом следует оценивать риск, так как зачастую ставки (</w:t>
      </w:r>
      <w:r w:rsidR="00F00B70" w:rsidRPr="00F00B70">
        <w:rPr>
          <w:rFonts w:cs="Arial"/>
          <w:i/>
          <w:color w:val="000000"/>
        </w:rPr>
        <w:t>расходы на научные исследования и развитие, производство, реализацию, коммуникацию</w:t>
      </w:r>
      <w:r w:rsidRPr="00623BB4">
        <w:rPr>
          <w:rFonts w:cs="Arial"/>
          <w:color w:val="000000"/>
        </w:rPr>
        <w:t>) высоки, а возможность провала составляет около 70-80% для новых продуктов.</w:t>
      </w:r>
    </w:p>
    <w:p w14:paraId="178B5F11" w14:textId="77777777" w:rsidR="00CE467E" w:rsidRDefault="00CE467E">
      <w:pPr>
        <w:jc w:val="both"/>
        <w:rPr>
          <w:rFonts w:cs="Arial"/>
          <w:color w:val="003CB4"/>
        </w:rPr>
      </w:pPr>
    </w:p>
    <w:p w14:paraId="58CAD29C" w14:textId="77777777" w:rsidR="007709E6" w:rsidRPr="00867BE1" w:rsidRDefault="00F00B70" w:rsidP="000D4063">
      <w:pPr>
        <w:pStyle w:val="1"/>
        <w:spacing w:before="0" w:after="0"/>
        <w:rPr>
          <w:color w:val="003CB4"/>
        </w:rPr>
      </w:pPr>
      <w:bookmarkStart w:id="102" w:name="_Toc210732399"/>
      <w:bookmarkStart w:id="103" w:name="_Toc217107999"/>
      <w:r w:rsidRPr="00F00B70">
        <w:rPr>
          <w:color w:val="003CB4"/>
        </w:rPr>
        <w:t>1.14. Маркетинговая концепция и технологии маркетинга</w:t>
      </w:r>
      <w:bookmarkEnd w:id="102"/>
      <w:bookmarkEnd w:id="103"/>
    </w:p>
    <w:p w14:paraId="77FE96CA" w14:textId="77777777" w:rsidR="007709E6" w:rsidRDefault="007709E6" w:rsidP="000D4063">
      <w:pPr>
        <w:pStyle w:val="a8"/>
        <w:widowControl w:val="0"/>
        <w:jc w:val="both"/>
        <w:rPr>
          <w:color w:val="000000"/>
          <w:sz w:val="22"/>
          <w:szCs w:val="22"/>
        </w:rPr>
      </w:pPr>
      <w:r>
        <w:rPr>
          <w:color w:val="000000"/>
          <w:sz w:val="22"/>
          <w:szCs w:val="22"/>
        </w:rPr>
        <w:t xml:space="preserve">Пока большинство компаний были небольшими, их руководству легко удавалось следить за рынком, так как они тесно контактировали со своими потребителями. </w:t>
      </w:r>
      <w:r w:rsidR="00F00B70" w:rsidRPr="00F00B70">
        <w:rPr>
          <w:i/>
          <w:color w:val="000000"/>
          <w:sz w:val="22"/>
          <w:szCs w:val="22"/>
          <w:u w:val="single"/>
        </w:rPr>
        <w:t>Например</w:t>
      </w:r>
      <w:r w:rsidR="00F00B70" w:rsidRPr="00F00B70">
        <w:rPr>
          <w:i/>
          <w:color w:val="000000"/>
          <w:sz w:val="22"/>
          <w:szCs w:val="22"/>
        </w:rPr>
        <w:t>, сапожник знал каждого своего покупателя лично, имел возможность следить за изменениями его вкусов, приспособить к нему свои модели и цены, а также коммерческую деятельность. Но когда сапожник-ремесленник стал промышленником, круг его клиентов увеличился с нескольких десятков до нескольких миллионов человек. Он больше не имел возможности быть персонально знакомым с каждым из покупателей, разговаривать с ним и лично продавать свою продукцию.</w:t>
      </w:r>
      <w:r>
        <w:rPr>
          <w:color w:val="000000"/>
          <w:sz w:val="22"/>
          <w:szCs w:val="22"/>
        </w:rPr>
        <w:t xml:space="preserve"> </w:t>
      </w:r>
      <w:r w:rsidR="00F00B70" w:rsidRPr="00F00B70">
        <w:rPr>
          <w:i/>
          <w:color w:val="000000"/>
          <w:sz w:val="22"/>
          <w:szCs w:val="22"/>
        </w:rPr>
        <w:t xml:space="preserve">Для того чтобы установить контакт с потребителями, ему пришлось прибегнуть к услугам оптовиков и розничных торговцев, а также к услугам </w:t>
      </w:r>
      <w:r w:rsidR="00F00B70" w:rsidRPr="00F00B70">
        <w:rPr>
          <w:b/>
          <w:i/>
          <w:color w:val="000000"/>
          <w:sz w:val="22"/>
          <w:szCs w:val="22"/>
        </w:rPr>
        <w:t xml:space="preserve">средств </w:t>
      </w:r>
      <w:r w:rsidR="00F00B70" w:rsidRPr="00F00B70">
        <w:rPr>
          <w:b/>
          <w:i/>
          <w:iCs/>
          <w:color w:val="000000"/>
          <w:sz w:val="22"/>
          <w:szCs w:val="22"/>
        </w:rPr>
        <w:t>массовой информации</w:t>
      </w:r>
      <w:r>
        <w:rPr>
          <w:color w:val="000000"/>
          <w:sz w:val="22"/>
          <w:szCs w:val="22"/>
        </w:rPr>
        <w:t xml:space="preserve">. Именно с этого момента традиционные эмпирические методы познания рынка и воздействия на него становятся недостаточными. Поэтому производителям </w:t>
      </w:r>
      <w:r>
        <w:rPr>
          <w:color w:val="000000"/>
          <w:sz w:val="22"/>
          <w:szCs w:val="22"/>
        </w:rPr>
        <w:lastRenderedPageBreak/>
        <w:t>приходится обращаться к новым технологиям.</w:t>
      </w:r>
    </w:p>
    <w:p w14:paraId="7CEBC7B4" w14:textId="77777777" w:rsidR="007004BF" w:rsidRDefault="007004BF" w:rsidP="000D406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Arial CYR" w:hAnsi="Arial CYR" w:cs="Arial CYR"/>
          <w:color w:val="000000"/>
          <w:szCs w:val="22"/>
          <w:highlight w:val="green"/>
          <w:lang w:eastAsia="en-US"/>
        </w:rPr>
      </w:pPr>
      <w:r>
        <w:rPr>
          <w:rFonts w:ascii="Arial CYR" w:hAnsi="Arial CYR" w:cs="Arial CYR"/>
          <w:color w:val="000000"/>
          <w:szCs w:val="22"/>
          <w:highlight w:val="green"/>
          <w:lang w:eastAsia="en-US"/>
        </w:rPr>
        <w:t xml:space="preserve">Интерактивный рисунок для </w:t>
      </w:r>
      <w:proofErr w:type="spellStart"/>
      <w:r>
        <w:rPr>
          <w:rFonts w:ascii="Arial CYR" w:hAnsi="Arial CYR" w:cs="Arial CYR"/>
          <w:color w:val="000000"/>
          <w:szCs w:val="22"/>
          <w:highlight w:val="green"/>
          <w:lang w:eastAsia="en-US"/>
        </w:rPr>
        <w:t>ibook</w:t>
      </w:r>
      <w:proofErr w:type="spellEnd"/>
      <w:r>
        <w:rPr>
          <w:rFonts w:ascii="Arial CYR" w:hAnsi="Arial CYR" w:cs="Arial CYR"/>
          <w:color w:val="000000"/>
          <w:szCs w:val="22"/>
          <w:highlight w:val="green"/>
          <w:lang w:eastAsia="en-US"/>
        </w:rPr>
        <w:t xml:space="preserve"> (последовательное появление блоков) и статичный рисунок для читалки</w:t>
      </w:r>
    </w:p>
    <w:p w14:paraId="7C593C33" w14:textId="77777777" w:rsidR="00814E6F" w:rsidRDefault="00E76919" w:rsidP="000D4063">
      <w:pPr>
        <w:pStyle w:val="a8"/>
        <w:widowControl w:val="0"/>
        <w:jc w:val="center"/>
        <w:rPr>
          <w:color w:val="000000"/>
          <w:sz w:val="22"/>
          <w:szCs w:val="22"/>
        </w:rPr>
      </w:pPr>
      <w:r>
        <w:rPr>
          <w:noProof/>
          <w:color w:val="000000"/>
          <w:sz w:val="22"/>
          <w:szCs w:val="22"/>
        </w:rPr>
        <w:drawing>
          <wp:inline distT="0" distB="0" distL="0" distR="0" wp14:anchorId="19CDC4BE" wp14:editId="06016898">
            <wp:extent cx="3487489" cy="2798707"/>
            <wp:effectExtent l="0" t="0" r="0" b="0"/>
            <wp:docPr id="3082" name="Рисунок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96174" cy="2805677"/>
                    </a:xfrm>
                    <a:prstGeom prst="rect">
                      <a:avLst/>
                    </a:prstGeom>
                    <a:noFill/>
                  </pic:spPr>
                </pic:pic>
              </a:graphicData>
            </a:graphic>
          </wp:inline>
        </w:drawing>
      </w:r>
    </w:p>
    <w:p w14:paraId="06675B74" w14:textId="77777777" w:rsidR="00D20CA7" w:rsidRDefault="00D20CA7" w:rsidP="000D4063">
      <w:pPr>
        <w:pStyle w:val="a8"/>
        <w:widowControl w:val="0"/>
        <w:jc w:val="center"/>
        <w:rPr>
          <w:color w:val="000000"/>
          <w:sz w:val="22"/>
          <w:szCs w:val="22"/>
        </w:rPr>
      </w:pPr>
    </w:p>
    <w:p w14:paraId="462C2C69" w14:textId="77777777" w:rsidR="00814E6F" w:rsidRDefault="007709E6" w:rsidP="000D4063">
      <w:pPr>
        <w:pStyle w:val="a8"/>
        <w:widowControl w:val="0"/>
        <w:jc w:val="both"/>
        <w:rPr>
          <w:color w:val="000000"/>
          <w:sz w:val="22"/>
          <w:szCs w:val="22"/>
        </w:rPr>
      </w:pPr>
      <w:r>
        <w:rPr>
          <w:color w:val="000000"/>
          <w:sz w:val="22"/>
          <w:szCs w:val="22"/>
        </w:rPr>
        <w:t xml:space="preserve">Некоторые из этих технологий относятся к </w:t>
      </w:r>
      <w:r w:rsidR="00F00B70" w:rsidRPr="00F00B70">
        <w:rPr>
          <w:b/>
          <w:i/>
          <w:iCs/>
          <w:color w:val="000000"/>
          <w:sz w:val="22"/>
          <w:szCs w:val="22"/>
          <w:u w:val="single"/>
        </w:rPr>
        <w:t>исследованию рынка</w:t>
      </w:r>
      <w:r>
        <w:rPr>
          <w:color w:val="000000"/>
          <w:sz w:val="22"/>
          <w:szCs w:val="22"/>
        </w:rPr>
        <w:t xml:space="preserve"> — </w:t>
      </w:r>
      <w:r w:rsidRPr="00814E6F">
        <w:rPr>
          <w:color w:val="000000"/>
          <w:sz w:val="22"/>
          <w:szCs w:val="22"/>
        </w:rPr>
        <w:t>это выборочные опросы, изучение мотивации, изучение выборки потребителей или точек розничной торговли, методы коммерческого прогнозирования и т.д</w:t>
      </w:r>
      <w:r w:rsidR="00F00B70" w:rsidRPr="00F00B70">
        <w:rPr>
          <w:color w:val="000000"/>
          <w:sz w:val="22"/>
          <w:szCs w:val="22"/>
        </w:rPr>
        <w:t>..</w:t>
      </w:r>
      <w:r>
        <w:rPr>
          <w:color w:val="000000"/>
          <w:sz w:val="22"/>
          <w:szCs w:val="22"/>
        </w:rPr>
        <w:t xml:space="preserve"> Другие технологии затрагивают </w:t>
      </w:r>
      <w:r w:rsidR="00F00B70" w:rsidRPr="00F00B70">
        <w:rPr>
          <w:b/>
          <w:i/>
          <w:iCs/>
          <w:color w:val="000000"/>
          <w:sz w:val="22"/>
          <w:szCs w:val="22"/>
        </w:rPr>
        <w:t>подготовку и осуществление некоторых решений компании</w:t>
      </w:r>
      <w:r w:rsidR="00F00B70" w:rsidRPr="00F00B70">
        <w:rPr>
          <w:b/>
          <w:i/>
          <w:color w:val="000000"/>
          <w:sz w:val="22"/>
          <w:szCs w:val="22"/>
        </w:rPr>
        <w:t>:</w:t>
      </w:r>
      <w:r>
        <w:rPr>
          <w:color w:val="000000"/>
          <w:sz w:val="22"/>
          <w:szCs w:val="22"/>
        </w:rPr>
        <w:t xml:space="preserve"> </w:t>
      </w:r>
      <w:r w:rsidR="00F00B70" w:rsidRPr="00F00B70">
        <w:rPr>
          <w:i/>
          <w:color w:val="000000"/>
          <w:sz w:val="22"/>
          <w:szCs w:val="22"/>
          <w:u w:val="single"/>
        </w:rPr>
        <w:t>например</w:t>
      </w:r>
      <w:r>
        <w:rPr>
          <w:color w:val="000000"/>
          <w:sz w:val="22"/>
          <w:szCs w:val="22"/>
        </w:rPr>
        <w:t xml:space="preserve">, </w:t>
      </w:r>
      <w:r w:rsidR="00F00B70" w:rsidRPr="00F00B70">
        <w:rPr>
          <w:i/>
          <w:color w:val="000000"/>
          <w:sz w:val="22"/>
          <w:szCs w:val="22"/>
        </w:rPr>
        <w:t>это</w:t>
      </w:r>
      <w:r>
        <w:rPr>
          <w:color w:val="000000"/>
          <w:sz w:val="22"/>
          <w:szCs w:val="22"/>
        </w:rPr>
        <w:t xml:space="preserve"> </w:t>
      </w:r>
      <w:r w:rsidR="00F00B70" w:rsidRPr="00F00B70">
        <w:rPr>
          <w:i/>
          <w:color w:val="000000"/>
          <w:sz w:val="22"/>
          <w:szCs w:val="22"/>
        </w:rPr>
        <w:t>могут быть современные методы разработки и отбора новых товаров, ценообразования, организации системы физического распространения торговой сети компании</w:t>
      </w:r>
      <w:r>
        <w:rPr>
          <w:color w:val="000000"/>
          <w:sz w:val="22"/>
          <w:szCs w:val="22"/>
        </w:rPr>
        <w:t xml:space="preserve">. Третьи технологии касаются средств </w:t>
      </w:r>
      <w:r>
        <w:rPr>
          <w:i/>
          <w:iCs/>
          <w:color w:val="000000"/>
          <w:sz w:val="22"/>
          <w:szCs w:val="22"/>
        </w:rPr>
        <w:t>коммуникации</w:t>
      </w:r>
      <w:r>
        <w:rPr>
          <w:color w:val="000000"/>
          <w:sz w:val="22"/>
          <w:szCs w:val="22"/>
        </w:rPr>
        <w:t xml:space="preserve"> и воздействия на рынок. Это, в основном, </w:t>
      </w:r>
      <w:r w:rsidR="00F00B70" w:rsidRPr="00F00B70">
        <w:rPr>
          <w:b/>
          <w:i/>
          <w:iCs/>
          <w:color w:val="000000"/>
          <w:sz w:val="22"/>
          <w:szCs w:val="22"/>
        </w:rPr>
        <w:t xml:space="preserve">реклама, </w:t>
      </w:r>
      <w:proofErr w:type="spellStart"/>
      <w:r w:rsidR="00F00B70" w:rsidRPr="00F00B70">
        <w:rPr>
          <w:b/>
          <w:i/>
          <w:iCs/>
          <w:color w:val="000000"/>
          <w:sz w:val="22"/>
          <w:szCs w:val="22"/>
        </w:rPr>
        <w:t>мерчандайзинг</w:t>
      </w:r>
      <w:proofErr w:type="spellEnd"/>
      <w:r w:rsidR="00F00B70" w:rsidRPr="00F00B70">
        <w:rPr>
          <w:b/>
          <w:color w:val="000000"/>
          <w:sz w:val="22"/>
          <w:szCs w:val="22"/>
        </w:rPr>
        <w:t xml:space="preserve"> и </w:t>
      </w:r>
      <w:r w:rsidR="00F00B70" w:rsidRPr="00F00B70">
        <w:rPr>
          <w:b/>
          <w:i/>
          <w:iCs/>
          <w:color w:val="000000"/>
          <w:sz w:val="22"/>
          <w:szCs w:val="22"/>
        </w:rPr>
        <w:t>современные технологии продаж и маркетинга отношений</w:t>
      </w:r>
      <w:r>
        <w:rPr>
          <w:color w:val="000000"/>
          <w:sz w:val="22"/>
          <w:szCs w:val="22"/>
        </w:rPr>
        <w:t xml:space="preserve"> (</w:t>
      </w:r>
      <w:r w:rsidR="00F00B70" w:rsidRPr="00F00B70">
        <w:rPr>
          <w:i/>
          <w:color w:val="000000"/>
          <w:sz w:val="22"/>
          <w:szCs w:val="22"/>
        </w:rPr>
        <w:t>персонализированного маркетинга</w:t>
      </w:r>
      <w:r>
        <w:rPr>
          <w:color w:val="000000"/>
          <w:sz w:val="22"/>
          <w:szCs w:val="22"/>
        </w:rPr>
        <w:t>).</w:t>
      </w:r>
    </w:p>
    <w:p w14:paraId="27B0859F" w14:textId="77777777" w:rsidR="00153CDA" w:rsidRPr="00304A44" w:rsidRDefault="00153CDA" w:rsidP="000D4063">
      <w:pPr>
        <w:pStyle w:val="a8"/>
        <w:widowControl w:val="0"/>
        <w:jc w:val="both"/>
        <w:rPr>
          <w:color w:val="000000"/>
          <w:sz w:val="22"/>
          <w:szCs w:val="22"/>
          <w:vertAlign w:val="subscript"/>
          <w:rPrChange w:id="104" w:author="Evgeniy Vigovskiy" w:date="2016-03-22T13:44:00Z">
            <w:rPr>
              <w:color w:val="000000"/>
              <w:sz w:val="22"/>
              <w:szCs w:val="22"/>
            </w:rPr>
          </w:rPrChange>
        </w:rPr>
      </w:pPr>
    </w:p>
    <w:p w14:paraId="3A02F78F" w14:textId="77777777" w:rsidR="007709E6" w:rsidRPr="00153CDA" w:rsidRDefault="00F00B70" w:rsidP="000D4063">
      <w:pPr>
        <w:pStyle w:val="1"/>
        <w:spacing w:before="0" w:after="0"/>
        <w:rPr>
          <w:color w:val="003CB4"/>
        </w:rPr>
      </w:pPr>
      <w:bookmarkStart w:id="105" w:name="_Toc210732400"/>
      <w:bookmarkStart w:id="106" w:name="_Toc217108000"/>
      <w:r w:rsidRPr="00F00B70">
        <w:rPr>
          <w:color w:val="003CB4"/>
        </w:rPr>
        <w:t>Технологии, соответствующие трем этапам маркетинга: массовый маркетинг</w:t>
      </w:r>
      <w:bookmarkEnd w:id="105"/>
      <w:bookmarkEnd w:id="106"/>
    </w:p>
    <w:p w14:paraId="1EDFF7C7" w14:textId="77777777" w:rsidR="00CE467E" w:rsidRDefault="007709E6">
      <w:pPr>
        <w:jc w:val="both"/>
        <w:rPr>
          <w:rFonts w:cs="Arial"/>
          <w:color w:val="000000"/>
        </w:rPr>
      </w:pPr>
      <w:r w:rsidRPr="00623BB4">
        <w:rPr>
          <w:rFonts w:cs="Arial"/>
          <w:color w:val="000000"/>
        </w:rPr>
        <w:t>Современный маркетинг появился в США в конце XIX в. с возникновением рынков потребительских товаров. В Европе маркетинговые технологии начали распространяться в конце 50-х гг. XX в.</w:t>
      </w:r>
      <w:r w:rsidR="00F00B70" w:rsidRPr="00F00B70">
        <w:rPr>
          <w:rFonts w:cs="Arial"/>
          <w:color w:val="000000"/>
        </w:rPr>
        <w:t>.</w:t>
      </w:r>
    </w:p>
    <w:p w14:paraId="11314412" w14:textId="77777777" w:rsidR="00CE467E" w:rsidRDefault="007709E6">
      <w:pPr>
        <w:jc w:val="both"/>
        <w:rPr>
          <w:rFonts w:cs="Arial"/>
          <w:color w:val="000000"/>
        </w:rPr>
      </w:pPr>
      <w:r w:rsidRPr="00623BB4">
        <w:rPr>
          <w:rFonts w:cs="Arial"/>
          <w:color w:val="000000"/>
        </w:rPr>
        <w:t>Р</w:t>
      </w:r>
      <w:r w:rsidR="00F00B70" w:rsidRPr="00F00B70">
        <w:rPr>
          <w:rFonts w:cs="Arial"/>
          <w:b/>
          <w:i/>
          <w:color w:val="000000"/>
        </w:rPr>
        <w:t>азвитие маркетинга стало возможным благодаря соединению трех видов технологий.</w:t>
      </w:r>
    </w:p>
    <w:p w14:paraId="2A0D118D" w14:textId="77777777" w:rsidR="00CE467E" w:rsidRDefault="00F00B70">
      <w:pPr>
        <w:numPr>
          <w:ilvl w:val="0"/>
          <w:numId w:val="12"/>
        </w:numPr>
        <w:ind w:left="0" w:firstLine="0"/>
        <w:jc w:val="both"/>
        <w:rPr>
          <w:rFonts w:cs="Arial"/>
          <w:color w:val="000000"/>
        </w:rPr>
      </w:pPr>
      <w:r w:rsidRPr="00F00B70">
        <w:rPr>
          <w:rFonts w:cs="Arial"/>
          <w:b/>
          <w:iCs/>
          <w:color w:val="000000"/>
        </w:rPr>
        <w:t>Исследование рынка</w:t>
      </w:r>
      <w:r w:rsidRPr="00F00B70">
        <w:rPr>
          <w:rFonts w:cs="Arial"/>
          <w:b/>
          <w:color w:val="000000"/>
        </w:rPr>
        <w:t xml:space="preserve">, </w:t>
      </w:r>
      <w:r w:rsidR="007709E6" w:rsidRPr="00623BB4">
        <w:rPr>
          <w:rFonts w:cs="Arial"/>
          <w:color w:val="000000"/>
        </w:rPr>
        <w:t xml:space="preserve">в частности, путем выборочных социологических опросов, позволяющих изучать экономический образ действий тысяч и даже </w:t>
      </w:r>
      <w:commentRangeStart w:id="107"/>
      <w:r w:rsidR="007709E6" w:rsidRPr="00623BB4">
        <w:rPr>
          <w:rFonts w:cs="Arial"/>
          <w:color w:val="000000"/>
        </w:rPr>
        <w:t xml:space="preserve">миллионов </w:t>
      </w:r>
      <w:commentRangeEnd w:id="107"/>
      <w:r w:rsidR="007004BF">
        <w:rPr>
          <w:rStyle w:val="af3"/>
        </w:rPr>
        <w:commentReference w:id="107"/>
      </w:r>
      <w:r w:rsidR="007709E6" w:rsidRPr="00623BB4">
        <w:rPr>
          <w:rFonts w:cs="Arial"/>
          <w:color w:val="000000"/>
        </w:rPr>
        <w:t xml:space="preserve">потребителей. </w:t>
      </w:r>
    </w:p>
    <w:p w14:paraId="52670BBD" w14:textId="77777777" w:rsidR="00CE467E" w:rsidRDefault="00E76919">
      <w:pPr>
        <w:numPr>
          <w:ilvl w:val="0"/>
          <w:numId w:val="12"/>
        </w:numPr>
        <w:ind w:left="0" w:firstLine="0"/>
        <w:jc w:val="both"/>
        <w:rPr>
          <w:rFonts w:cs="Arial"/>
          <w:color w:val="000000"/>
        </w:rPr>
      </w:pPr>
      <w:r>
        <w:rPr>
          <w:rFonts w:cs="Arial"/>
          <w:b/>
          <w:iCs/>
          <w:noProof/>
          <w:color w:val="000000"/>
        </w:rPr>
        <w:lastRenderedPageBreak/>
        <w:drawing>
          <wp:anchor distT="0" distB="0" distL="114300" distR="114300" simplePos="0" relativeHeight="251659776" behindDoc="0" locked="0" layoutInCell="1" allowOverlap="1" wp14:anchorId="7F165233" wp14:editId="165C7D91">
            <wp:simplePos x="0" y="0"/>
            <wp:positionH relativeFrom="column">
              <wp:posOffset>4501531</wp:posOffset>
            </wp:positionH>
            <wp:positionV relativeFrom="paragraph">
              <wp:posOffset>98915</wp:posOffset>
            </wp:positionV>
            <wp:extent cx="1473200" cy="1031875"/>
            <wp:effectExtent l="0" t="0" r="0" b="0"/>
            <wp:wrapSquare wrapText="bothSides"/>
            <wp:docPr id="1028" name="Рисунок 12" descr="C:\Users\o_afanasiadi\Desktop\mass-commun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_afanasiadi\Desktop\mass-communication.jpg"/>
                    <pic:cNvPicPr>
                      <a:picLocks noChangeAspect="1" noChangeArrowheads="1"/>
                    </pic:cNvPicPr>
                  </pic:nvPicPr>
                  <pic:blipFill>
                    <a:blip r:embed="rId51" cstate="print"/>
                    <a:srcRect/>
                    <a:stretch>
                      <a:fillRect/>
                    </a:stretch>
                  </pic:blipFill>
                  <pic:spPr bwMode="auto">
                    <a:xfrm>
                      <a:off x="0" y="0"/>
                      <a:ext cx="1473200" cy="1031875"/>
                    </a:xfrm>
                    <a:prstGeom prst="rect">
                      <a:avLst/>
                    </a:prstGeom>
                    <a:noFill/>
                    <a:ln w="9525">
                      <a:noFill/>
                      <a:miter lim="800000"/>
                      <a:headEnd/>
                      <a:tailEnd/>
                    </a:ln>
                  </pic:spPr>
                </pic:pic>
              </a:graphicData>
            </a:graphic>
          </wp:anchor>
        </w:drawing>
      </w:r>
      <w:r w:rsidR="00F00B70" w:rsidRPr="00F00B70">
        <w:rPr>
          <w:rFonts w:cs="Arial"/>
          <w:b/>
          <w:i/>
          <w:iCs/>
          <w:color w:val="000000"/>
        </w:rPr>
        <w:t>Массовая коммуникация</w:t>
      </w:r>
      <w:r w:rsidR="007709E6" w:rsidRPr="006E3E2E">
        <w:rPr>
          <w:rFonts w:cs="Arial"/>
          <w:i/>
          <w:iCs/>
          <w:color w:val="000000"/>
        </w:rPr>
        <w:t>.</w:t>
      </w:r>
      <w:r w:rsidR="007709E6" w:rsidRPr="006E3E2E">
        <w:rPr>
          <w:rFonts w:cs="Arial"/>
          <w:color w:val="000000"/>
        </w:rPr>
        <w:t xml:space="preserve"> Для информирования и завоевания массовых рынков нужны СМИ. Печать, кинематограф, которы</w:t>
      </w:r>
      <w:r w:rsidR="00B27D41">
        <w:rPr>
          <w:rFonts w:cs="Arial"/>
          <w:color w:val="000000"/>
        </w:rPr>
        <w:t>е</w:t>
      </w:r>
      <w:r w:rsidR="007709E6" w:rsidRPr="006E3E2E">
        <w:rPr>
          <w:rFonts w:cs="Arial"/>
          <w:color w:val="000000"/>
        </w:rPr>
        <w:t xml:space="preserve"> долгое время был</w:t>
      </w:r>
      <w:r w:rsidR="00B27D41">
        <w:rPr>
          <w:rFonts w:cs="Arial"/>
          <w:color w:val="000000"/>
        </w:rPr>
        <w:t>и</w:t>
      </w:r>
      <w:r w:rsidR="007709E6" w:rsidRPr="006E3E2E">
        <w:rPr>
          <w:rFonts w:cs="Arial"/>
          <w:color w:val="000000"/>
        </w:rPr>
        <w:t xml:space="preserve"> популярным</w:t>
      </w:r>
      <w:r w:rsidR="00B27D41">
        <w:rPr>
          <w:rFonts w:cs="Arial"/>
          <w:color w:val="000000"/>
        </w:rPr>
        <w:t>и</w:t>
      </w:r>
      <w:r w:rsidR="007709E6" w:rsidRPr="006E3E2E">
        <w:rPr>
          <w:rFonts w:cs="Arial"/>
          <w:color w:val="000000"/>
        </w:rPr>
        <w:t xml:space="preserve"> средств</w:t>
      </w:r>
      <w:r w:rsidR="00B27D41">
        <w:rPr>
          <w:rFonts w:cs="Arial"/>
          <w:color w:val="000000"/>
        </w:rPr>
        <w:t>а</w:t>
      </w:r>
      <w:r w:rsidR="007709E6" w:rsidRPr="006E3E2E">
        <w:rPr>
          <w:rFonts w:cs="Arial"/>
          <w:color w:val="000000"/>
        </w:rPr>
        <w:t>м</w:t>
      </w:r>
      <w:r w:rsidR="00B27D41">
        <w:rPr>
          <w:rFonts w:cs="Arial"/>
          <w:color w:val="000000"/>
        </w:rPr>
        <w:t>и</w:t>
      </w:r>
      <w:r w:rsidR="007709E6" w:rsidRPr="006E3E2E">
        <w:rPr>
          <w:rFonts w:cs="Arial"/>
          <w:color w:val="000000"/>
        </w:rPr>
        <w:t xml:space="preserve"> массовой информации, радио, афиши и позже телевидение позволили представить рекламу широким слоям населения, точную численность которого</w:t>
      </w:r>
      <w:r w:rsidR="006E3E2E">
        <w:rPr>
          <w:rFonts w:cs="Arial"/>
          <w:color w:val="000000"/>
        </w:rPr>
        <w:t xml:space="preserve"> </w:t>
      </w:r>
      <w:r w:rsidR="007709E6" w:rsidRPr="006E3E2E">
        <w:rPr>
          <w:rFonts w:cs="Arial"/>
          <w:color w:val="000000"/>
        </w:rPr>
        <w:t xml:space="preserve">начали подсчитывать после создания в 1958 г. Центра изучения носителей рекламы. </w:t>
      </w:r>
    </w:p>
    <w:p w14:paraId="563A305E" w14:textId="77777777" w:rsidR="00CE467E" w:rsidRDefault="009D41D1">
      <w:pPr>
        <w:jc w:val="both"/>
        <w:rPr>
          <w:rFonts w:cs="Arial"/>
          <w:i/>
          <w:color w:val="000000"/>
        </w:rPr>
      </w:pPr>
      <w:r w:rsidRPr="00784D07">
        <w:rPr>
          <w:rFonts w:cs="Arial"/>
          <w:iCs/>
          <w:color w:val="000000"/>
          <w:highlight w:val="yellow"/>
        </w:rPr>
        <w:t>Видеовставка 10.</w:t>
      </w:r>
      <w:r w:rsidRPr="00784D07">
        <w:rPr>
          <w:rFonts w:cs="Arial"/>
          <w:color w:val="000000"/>
          <w:highlight w:val="yellow"/>
        </w:rPr>
        <w:t xml:space="preserve"> </w:t>
      </w:r>
      <w:r w:rsidR="00F00B70" w:rsidRPr="00F00B70">
        <w:rPr>
          <w:rFonts w:cs="Arial"/>
          <w:b/>
          <w:i/>
          <w:color w:val="000000"/>
          <w:highlight w:val="yellow"/>
          <w:u w:val="single"/>
        </w:rPr>
        <w:t>Пример</w:t>
      </w:r>
      <w:r w:rsidRPr="00784D07">
        <w:rPr>
          <w:rFonts w:cs="Arial"/>
          <w:color w:val="000000"/>
          <w:highlight w:val="yellow"/>
        </w:rPr>
        <w:t xml:space="preserve">. </w:t>
      </w:r>
      <w:r w:rsidR="00F00B70" w:rsidRPr="00F00B70">
        <w:rPr>
          <w:rFonts w:cs="Arial"/>
          <w:i/>
          <w:color w:val="000000"/>
          <w:highlight w:val="yellow"/>
        </w:rPr>
        <w:t xml:space="preserve">В советское время помимо партийной печати основным источником массовой пропаганды был кинематограф. Через образ идеального советского человека, кристально честного и бескомпромиссного к лжи, лени, идее стяжательства и накопительства государство рекламировало партийную идеологию. Кинематограф отличался самым большим охватом. Образ </w:t>
      </w:r>
      <w:proofErr w:type="spellStart"/>
      <w:r w:rsidR="00F00B70" w:rsidRPr="00F00B70">
        <w:rPr>
          <w:rFonts w:cs="Arial"/>
          <w:i/>
          <w:color w:val="000000"/>
          <w:highlight w:val="yellow"/>
        </w:rPr>
        <w:t>письмоносицы</w:t>
      </w:r>
      <w:proofErr w:type="spellEnd"/>
      <w:r w:rsidR="00F00B70" w:rsidRPr="00F00B70">
        <w:rPr>
          <w:rFonts w:cs="Arial"/>
          <w:i/>
          <w:color w:val="000000"/>
          <w:highlight w:val="yellow"/>
        </w:rPr>
        <w:t xml:space="preserve"> Дуни в фильме «Волга-Волга», лесоруба Ильи в «Девчатах» и «королевы бензоколонки» в образе Надежды Румянцевой наглядно показывал, как надо относиться к своему делу, работая от зари до зари, и как при этом сохранять остроумие, легкость характера и идти в светлое будущее.</w:t>
      </w:r>
    </w:p>
    <w:p w14:paraId="115E76C5" w14:textId="77777777" w:rsidR="00CE467E" w:rsidRDefault="00AF2265">
      <w:pPr>
        <w:jc w:val="center"/>
        <w:rPr>
          <w:rFonts w:cs="Arial"/>
          <w:color w:val="000000"/>
        </w:rPr>
      </w:pPr>
      <w:r w:rsidRPr="00AF2265">
        <w:rPr>
          <w:rFonts w:cs="Arial"/>
          <w:color w:val="000000"/>
          <w:highlight w:val="green"/>
        </w:rPr>
        <w:t>Статичный рисунок для читалки:</w:t>
      </w:r>
      <w:r w:rsidRPr="00AF2265">
        <w:t xml:space="preserve"> </w:t>
      </w:r>
      <w:commentRangeStart w:id="108"/>
      <w:commentRangeStart w:id="109"/>
      <w:r>
        <w:rPr>
          <w:rFonts w:cs="Arial"/>
          <w:noProof/>
          <w:color w:val="000000"/>
        </w:rPr>
        <w:drawing>
          <wp:inline distT="0" distB="0" distL="0" distR="0" wp14:anchorId="7549F412" wp14:editId="312552EC">
            <wp:extent cx="4670471" cy="1840019"/>
            <wp:effectExtent l="0" t="0" r="0" b="0"/>
            <wp:docPr id="2053" name="Рисунок 7" descr="C:\Users\o_afanasiadi\Desktop\Без имени-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_afanasiadi\Desktop\Без имени-1.jpg"/>
                    <pic:cNvPicPr>
                      <a:picLocks noChangeAspect="1" noChangeArrowheads="1"/>
                    </pic:cNvPicPr>
                  </pic:nvPicPr>
                  <pic:blipFill>
                    <a:blip r:embed="rId52" cstate="print"/>
                    <a:srcRect/>
                    <a:stretch>
                      <a:fillRect/>
                    </a:stretch>
                  </pic:blipFill>
                  <pic:spPr bwMode="auto">
                    <a:xfrm>
                      <a:off x="0" y="0"/>
                      <a:ext cx="4683097" cy="1844993"/>
                    </a:xfrm>
                    <a:prstGeom prst="rect">
                      <a:avLst/>
                    </a:prstGeom>
                    <a:noFill/>
                    <a:ln w="9525">
                      <a:noFill/>
                      <a:miter lim="800000"/>
                      <a:headEnd/>
                      <a:tailEnd/>
                    </a:ln>
                  </pic:spPr>
                </pic:pic>
              </a:graphicData>
            </a:graphic>
          </wp:inline>
        </w:drawing>
      </w:r>
      <w:commentRangeEnd w:id="108"/>
      <w:commentRangeEnd w:id="109"/>
      <w:r w:rsidR="00B27D41">
        <w:rPr>
          <w:rStyle w:val="af3"/>
        </w:rPr>
        <w:commentReference w:id="108"/>
      </w:r>
      <w:r>
        <w:rPr>
          <w:rStyle w:val="af3"/>
        </w:rPr>
        <w:commentReference w:id="109"/>
      </w:r>
    </w:p>
    <w:p w14:paraId="6FFF1744" w14:textId="77777777" w:rsidR="00CE467E" w:rsidRDefault="00CE467E">
      <w:pPr>
        <w:jc w:val="both"/>
        <w:rPr>
          <w:rFonts w:cs="Arial"/>
          <w:color w:val="000000"/>
        </w:rPr>
      </w:pPr>
    </w:p>
    <w:p w14:paraId="282C7248" w14:textId="77777777" w:rsidR="00CE467E" w:rsidRDefault="00F00B70">
      <w:pPr>
        <w:numPr>
          <w:ilvl w:val="0"/>
          <w:numId w:val="12"/>
        </w:numPr>
        <w:ind w:left="0" w:firstLine="0"/>
        <w:jc w:val="both"/>
        <w:rPr>
          <w:rFonts w:cs="Arial"/>
          <w:color w:val="000000"/>
        </w:rPr>
      </w:pPr>
      <w:r w:rsidRPr="00F00B70">
        <w:rPr>
          <w:rFonts w:cs="Arial"/>
          <w:b/>
          <w:i/>
          <w:iCs/>
          <w:color w:val="000000"/>
        </w:rPr>
        <w:t>Массовый сбыт</w:t>
      </w:r>
      <w:r w:rsidR="007709E6" w:rsidRPr="00623BB4">
        <w:rPr>
          <w:rFonts w:cs="Arial"/>
          <w:i/>
          <w:iCs/>
          <w:color w:val="000000"/>
        </w:rPr>
        <w:t>.</w:t>
      </w:r>
      <w:r w:rsidR="007709E6" w:rsidRPr="00623BB4">
        <w:rPr>
          <w:rFonts w:cs="Arial"/>
          <w:color w:val="000000"/>
        </w:rPr>
        <w:t xml:space="preserve"> Современному маркетингу во многом предшествовала п</w:t>
      </w:r>
      <w:r w:rsidRPr="00F00B70">
        <w:rPr>
          <w:rFonts w:cs="Arial"/>
          <w:b/>
          <w:i/>
          <w:color w:val="000000"/>
        </w:rPr>
        <w:t>ервая революция</w:t>
      </w:r>
      <w:r w:rsidR="007709E6" w:rsidRPr="00623BB4">
        <w:rPr>
          <w:rFonts w:cs="Arial"/>
          <w:color w:val="000000"/>
        </w:rPr>
        <w:t xml:space="preserve"> в сфере распространения и торговли (</w:t>
      </w:r>
      <w:r w:rsidRPr="00F00B70">
        <w:rPr>
          <w:rFonts w:cs="Arial"/>
          <w:i/>
          <w:color w:val="000000"/>
        </w:rPr>
        <w:t>так называемая первая революция сбыта</w:t>
      </w:r>
      <w:r w:rsidR="007709E6" w:rsidRPr="00623BB4">
        <w:rPr>
          <w:rFonts w:cs="Arial"/>
          <w:color w:val="000000"/>
        </w:rPr>
        <w:t xml:space="preserve">). Она произошла в США во второй половине XIX в. в связи с созданием крупных магазинов и изобретением продажи по каталогам. Однако к концу Второй мировой войны торговый механизм во Франции состоял в основном из мелких независимых предпринимателей, мало восприимчивых к тем способам распределения, которые получили развитие в 20-х гг. XX в. в США. В 60-е гг. в Европе возникли супермаркеты с системой самообслуживания, а в 70-х гг. из-за появления гипермаркетов произошла </w:t>
      </w:r>
      <w:r w:rsidRPr="00F00B70">
        <w:rPr>
          <w:rFonts w:cs="Arial"/>
          <w:b/>
          <w:i/>
          <w:color w:val="000000"/>
        </w:rPr>
        <w:t>вторая революция</w:t>
      </w:r>
      <w:r w:rsidR="007709E6" w:rsidRPr="00623BB4">
        <w:rPr>
          <w:rFonts w:cs="Arial"/>
          <w:color w:val="000000"/>
        </w:rPr>
        <w:t xml:space="preserve"> сбыта. Гипермаркеты — это исключительно французское нововведение, впоследствии распространившееся за рубежом. </w:t>
      </w:r>
      <w:r w:rsidRPr="00F00B70">
        <w:rPr>
          <w:rFonts w:cs="Arial"/>
          <w:b/>
          <w:i/>
          <w:color w:val="000000"/>
        </w:rPr>
        <w:t>Третья революция</w:t>
      </w:r>
      <w:r w:rsidR="007709E6" w:rsidRPr="00623BB4">
        <w:rPr>
          <w:rFonts w:cs="Arial"/>
          <w:color w:val="000000"/>
        </w:rPr>
        <w:t xml:space="preserve"> сбыта, а именно революция в сфере электронной торговли, произошла совсем недавно. </w:t>
      </w:r>
    </w:p>
    <w:p w14:paraId="4C290142" w14:textId="77777777" w:rsidR="007709E6" w:rsidRPr="00153CDA" w:rsidRDefault="00F00B70" w:rsidP="000D4063">
      <w:pPr>
        <w:pStyle w:val="1"/>
        <w:spacing w:before="0" w:after="0"/>
        <w:rPr>
          <w:color w:val="003CB4"/>
        </w:rPr>
      </w:pPr>
      <w:bookmarkStart w:id="110" w:name="_Toc210732401"/>
      <w:bookmarkStart w:id="111" w:name="_Toc217108001"/>
      <w:r w:rsidRPr="00F00B70">
        <w:rPr>
          <w:color w:val="003CB4"/>
        </w:rPr>
        <w:lastRenderedPageBreak/>
        <w:t>Технологии, соответствующие трем этапам маркетинга: сегментированный маркетинг</w:t>
      </w:r>
      <w:bookmarkEnd w:id="110"/>
      <w:bookmarkEnd w:id="111"/>
    </w:p>
    <w:p w14:paraId="5C22174B" w14:textId="77777777" w:rsidR="007709E6" w:rsidRDefault="007D2EA5" w:rsidP="000D4063">
      <w:pPr>
        <w:pStyle w:val="a8"/>
        <w:widowControl w:val="0"/>
        <w:jc w:val="both"/>
        <w:rPr>
          <w:color w:val="000000"/>
          <w:sz w:val="22"/>
          <w:szCs w:val="22"/>
        </w:rPr>
      </w:pPr>
      <w:commentRangeStart w:id="112"/>
      <w:r>
        <w:rPr>
          <w:noProof/>
          <w:color w:val="464646"/>
          <w:sz w:val="20"/>
          <w:szCs w:val="20"/>
        </w:rPr>
        <w:drawing>
          <wp:anchor distT="0" distB="0" distL="114300" distR="114300" simplePos="0" relativeHeight="251641344" behindDoc="0" locked="0" layoutInCell="1" allowOverlap="1" wp14:anchorId="7FEAEF4A" wp14:editId="72EAD5A0">
            <wp:simplePos x="0" y="0"/>
            <wp:positionH relativeFrom="column">
              <wp:posOffset>133576</wp:posOffset>
            </wp:positionH>
            <wp:positionV relativeFrom="paragraph">
              <wp:posOffset>189312</wp:posOffset>
            </wp:positionV>
            <wp:extent cx="2502535" cy="1903095"/>
            <wp:effectExtent l="152400" t="152400" r="145415" b="135255"/>
            <wp:wrapSquare wrapText="bothSides"/>
            <wp:docPr id="44" name="Рисунок 44" descr="Решение контрольных по маркетингу быстро и качествен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ешение контрольных по маркетингу быстро и качественно!"/>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02535" cy="19030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anchor>
        </w:drawing>
      </w:r>
      <w:commentRangeEnd w:id="112"/>
      <w:r>
        <w:rPr>
          <w:rStyle w:val="af3"/>
          <w:rFonts w:cs="Times New Roman"/>
        </w:rPr>
        <w:commentReference w:id="112"/>
      </w:r>
      <w:r w:rsidR="007709E6">
        <w:rPr>
          <w:color w:val="000000"/>
          <w:sz w:val="22"/>
          <w:szCs w:val="22"/>
        </w:rPr>
        <w:t>В условиях развития конкуренции и разнообразия ожиданий потребителей компании все меньше довольствуются массовым недифференцированным маркетингом, предлагающим всем один и тот же товар на базе одной и той же коммуникационной стратегии и с помощью одной и той же схемы распределения. Компании стали сегментировать рынки в целях лучшего обслуживания различных потребителей и для того, чтобы избежать столкновения с конкурентами по всем направлениям деятельности. Средства коммуникации и сбыта были адаптированы к рыночным сегментам, а более точное знание аудитории СМИ позволило обратиться к целевой аудитории и таким образом увеличить экономическую эффективность предприятия. В 80-х гг. получили развитие большие специализированные супермаркеты по продаже товаров для работы по дому, мебели, бытовых электроприборов, книг и музыкальных записей и т.д</w:t>
      </w:r>
      <w:r w:rsidR="00E513C7">
        <w:rPr>
          <w:color w:val="000000"/>
          <w:sz w:val="22"/>
          <w:szCs w:val="22"/>
        </w:rPr>
        <w:t>.</w:t>
      </w:r>
      <w:r w:rsidR="007709E6">
        <w:rPr>
          <w:color w:val="000000"/>
          <w:sz w:val="22"/>
          <w:szCs w:val="22"/>
        </w:rPr>
        <w:t>.</w:t>
      </w:r>
    </w:p>
    <w:p w14:paraId="22E47BAE" w14:textId="77777777" w:rsidR="00153CDA" w:rsidRDefault="00153CDA" w:rsidP="000D4063">
      <w:pPr>
        <w:pStyle w:val="1"/>
        <w:spacing w:before="0" w:after="0"/>
        <w:rPr>
          <w:color w:val="003CB4"/>
          <w:szCs w:val="30"/>
        </w:rPr>
      </w:pPr>
      <w:bookmarkStart w:id="113" w:name="_Toc210732402"/>
      <w:bookmarkStart w:id="114" w:name="_Toc217108002"/>
    </w:p>
    <w:p w14:paraId="3269771D" w14:textId="77777777" w:rsidR="007709E6" w:rsidRPr="00153CDA" w:rsidRDefault="00F00B70" w:rsidP="000D4063">
      <w:pPr>
        <w:pStyle w:val="1"/>
        <w:spacing w:before="0" w:after="0"/>
        <w:rPr>
          <w:color w:val="003CB4"/>
        </w:rPr>
      </w:pPr>
      <w:r w:rsidRPr="00F00B70">
        <w:rPr>
          <w:color w:val="003CB4"/>
          <w:szCs w:val="30"/>
        </w:rPr>
        <w:t xml:space="preserve">Технологии, соответствующие трем этапам маркетинга: </w:t>
      </w:r>
      <w:r w:rsidRPr="00F00B70">
        <w:rPr>
          <w:color w:val="003CB4"/>
        </w:rPr>
        <w:t xml:space="preserve">индивидуализированный маркетинг или маркетинг </w:t>
      </w:r>
      <w:proofErr w:type="spellStart"/>
      <w:r w:rsidRPr="00F00B70">
        <w:rPr>
          <w:color w:val="003CB4"/>
        </w:rPr>
        <w:t>one</w:t>
      </w:r>
      <w:proofErr w:type="spellEnd"/>
      <w:r w:rsidRPr="00F00B70">
        <w:rPr>
          <w:color w:val="003CB4"/>
        </w:rPr>
        <w:t xml:space="preserve"> 2 </w:t>
      </w:r>
      <w:proofErr w:type="spellStart"/>
      <w:r w:rsidRPr="00F00B70">
        <w:rPr>
          <w:color w:val="003CB4"/>
        </w:rPr>
        <w:t>one</w:t>
      </w:r>
      <w:bookmarkEnd w:id="113"/>
      <w:bookmarkEnd w:id="114"/>
      <w:proofErr w:type="spellEnd"/>
    </w:p>
    <w:p w14:paraId="130B5028" w14:textId="77777777" w:rsidR="00CE467E" w:rsidRDefault="007709E6">
      <w:pPr>
        <w:jc w:val="both"/>
        <w:rPr>
          <w:rFonts w:cs="Arial"/>
          <w:b/>
          <w:i/>
          <w:color w:val="000000"/>
        </w:rPr>
      </w:pPr>
      <w:r w:rsidRPr="00623BB4">
        <w:rPr>
          <w:rFonts w:cs="Arial"/>
          <w:color w:val="000000"/>
        </w:rPr>
        <w:t>Для того чтобы полностью удовлетворить потребности клиентов, следовало бы знать каждого из них и вести диалог с каждым отдельным человеком, делая ему индивидуализированное предложение. Это возможно при промышленном маркетинге (</w:t>
      </w:r>
      <w:r w:rsidR="00F00B70" w:rsidRPr="00F00B70">
        <w:rPr>
          <w:rFonts w:cs="Arial"/>
          <w:i/>
          <w:color w:val="000000"/>
        </w:rPr>
        <w:t>при условии значительной стоимости товаров</w:t>
      </w:r>
      <w:r w:rsidRPr="00623BB4">
        <w:rPr>
          <w:rFonts w:cs="Arial"/>
          <w:color w:val="000000"/>
        </w:rPr>
        <w:t xml:space="preserve">), где финансовые цели и специфика решаемых проблем оправдывают индивидуальный подход к потребителям. Очевидно, что индивидуализированное предложение сложнее осуществить на рынке потребительских товаров. </w:t>
      </w:r>
      <w:r w:rsidR="00F00B70" w:rsidRPr="00F00B70">
        <w:rPr>
          <w:rFonts w:cs="Arial"/>
          <w:b/>
          <w:i/>
          <w:color w:val="000000"/>
        </w:rPr>
        <w:t xml:space="preserve">Развитию индивидуализированного маркетинга способствуют два фактора: </w:t>
      </w:r>
    </w:p>
    <w:p w14:paraId="340EBFFC" w14:textId="77777777" w:rsidR="00CE467E" w:rsidRDefault="00F00B70">
      <w:pPr>
        <w:pStyle w:val="ac"/>
        <w:numPr>
          <w:ilvl w:val="0"/>
          <w:numId w:val="96"/>
        </w:numPr>
        <w:spacing w:after="0" w:line="360" w:lineRule="auto"/>
        <w:ind w:left="0" w:firstLine="0"/>
        <w:jc w:val="both"/>
        <w:rPr>
          <w:rFonts w:cs="Arial"/>
          <w:color w:val="000000"/>
        </w:rPr>
      </w:pPr>
      <w:r w:rsidRPr="00F00B70">
        <w:rPr>
          <w:rFonts w:ascii="Arial" w:hAnsi="Arial" w:cs="Arial"/>
          <w:b/>
          <w:i/>
          <w:color w:val="000000"/>
        </w:rPr>
        <w:t xml:space="preserve">рост сектора </w:t>
      </w:r>
      <w:r w:rsidRPr="00F00B70">
        <w:rPr>
          <w:rFonts w:ascii="Arial" w:hAnsi="Arial" w:cs="Arial"/>
          <w:b/>
          <w:i/>
          <w:iCs/>
          <w:color w:val="000000"/>
        </w:rPr>
        <w:t>услуг</w:t>
      </w:r>
      <w:r w:rsidRPr="00F00B70">
        <w:rPr>
          <w:rFonts w:ascii="Arial" w:hAnsi="Arial" w:cs="Arial"/>
          <w:color w:val="000000"/>
        </w:rPr>
        <w:t xml:space="preserve">, на которые тратится сегодня большая часть семейных бюджетов в Европе. Многие услуги требуют личного контакта с потребителем; </w:t>
      </w:r>
    </w:p>
    <w:p w14:paraId="34E7FBE4" w14:textId="77777777" w:rsidR="00CE467E" w:rsidRDefault="00F00B70">
      <w:pPr>
        <w:pStyle w:val="ac"/>
        <w:numPr>
          <w:ilvl w:val="0"/>
          <w:numId w:val="96"/>
        </w:numPr>
        <w:spacing w:after="0" w:line="360" w:lineRule="auto"/>
        <w:ind w:left="0" w:firstLine="0"/>
        <w:jc w:val="both"/>
        <w:rPr>
          <w:rFonts w:cs="Arial"/>
          <w:color w:val="000000"/>
        </w:rPr>
      </w:pPr>
      <w:r w:rsidRPr="00F00B70">
        <w:rPr>
          <w:rFonts w:ascii="Arial" w:hAnsi="Arial" w:cs="Arial"/>
          <w:b/>
          <w:i/>
          <w:iCs/>
          <w:color w:val="000000"/>
        </w:rPr>
        <w:t>развитие информационных технологий и телекоммуникаций</w:t>
      </w:r>
      <w:r w:rsidRPr="00F00B70">
        <w:rPr>
          <w:rFonts w:ascii="Arial" w:hAnsi="Arial" w:cs="Arial"/>
          <w:color w:val="000000"/>
        </w:rPr>
        <w:t xml:space="preserve">, которые позволяют при постоянно снижающихся затратах управлять значительными базами </w:t>
      </w:r>
      <w:r w:rsidRPr="00F00B70">
        <w:rPr>
          <w:rFonts w:ascii="Arial" w:hAnsi="Arial" w:cs="Arial"/>
          <w:color w:val="000000"/>
        </w:rPr>
        <w:lastRenderedPageBreak/>
        <w:t xml:space="preserve">данных и развивать новые формы интерактивной коммуникации (благодаря сети Интернет). </w:t>
      </w:r>
    </w:p>
    <w:p w14:paraId="42B72F65" w14:textId="77777777" w:rsidR="00CE467E" w:rsidRDefault="007004BF">
      <w:pPr>
        <w:pStyle w:val="1"/>
        <w:spacing w:before="0" w:after="0"/>
      </w:pPr>
      <w:r w:rsidRPr="007004BF">
        <w:rPr>
          <w:rFonts w:ascii="Arial CYR" w:hAnsi="Arial CYR" w:cs="Arial CYR"/>
          <w:color w:val="auto"/>
          <w:sz w:val="22"/>
          <w:szCs w:val="22"/>
          <w:highlight w:val="green"/>
          <w:lang w:eastAsia="en-US"/>
        </w:rPr>
        <w:t>Выноска</w:t>
      </w:r>
      <w:r w:rsidR="00E513C7">
        <w:rPr>
          <w:rFonts w:ascii="Arial CYR" w:hAnsi="Arial CYR" w:cs="Arial CYR"/>
          <w:color w:val="auto"/>
          <w:sz w:val="22"/>
          <w:szCs w:val="22"/>
          <w:lang w:eastAsia="en-US"/>
        </w:rPr>
        <w:t xml:space="preserve"> </w:t>
      </w:r>
      <w:r w:rsidRPr="007004BF">
        <w:rPr>
          <w:rFonts w:ascii="Arial CYR" w:hAnsi="Arial CYR" w:cs="Arial CYR"/>
          <w:bCs w:val="0"/>
          <w:color w:val="auto"/>
          <w:sz w:val="22"/>
          <w:szCs w:val="22"/>
          <w:lang w:eastAsia="en-US"/>
        </w:rPr>
        <w:t>Это интересно!</w:t>
      </w:r>
      <w:r w:rsidR="00E513C7">
        <w:rPr>
          <w:rFonts w:ascii="Arial CYR" w:hAnsi="Arial CYR" w:cs="Arial CYR"/>
          <w:bCs w:val="0"/>
          <w:color w:val="auto"/>
          <w:sz w:val="22"/>
          <w:szCs w:val="22"/>
          <w:lang w:eastAsia="en-US"/>
        </w:rPr>
        <w:t xml:space="preserve"> </w:t>
      </w:r>
      <w:r w:rsidRPr="007004BF">
        <w:rPr>
          <w:rFonts w:ascii="Arial CYR" w:hAnsi="Arial CYR" w:cs="Arial CYR"/>
          <w:b w:val="0"/>
          <w:color w:val="auto"/>
          <w:sz w:val="22"/>
          <w:szCs w:val="22"/>
          <w:highlight w:val="green"/>
          <w:lang w:eastAsia="en-US"/>
        </w:rPr>
        <w:t xml:space="preserve">Всплывает в отдельном окне для версии </w:t>
      </w:r>
      <w:proofErr w:type="spellStart"/>
      <w:r w:rsidRPr="007004BF">
        <w:rPr>
          <w:rFonts w:ascii="Arial CYR" w:hAnsi="Arial CYR" w:cs="Arial CYR"/>
          <w:b w:val="0"/>
          <w:color w:val="auto"/>
          <w:sz w:val="22"/>
          <w:szCs w:val="22"/>
          <w:highlight w:val="green"/>
          <w:lang w:eastAsia="en-US"/>
        </w:rPr>
        <w:t>iBook</w:t>
      </w:r>
      <w:proofErr w:type="spellEnd"/>
      <w:r w:rsidRPr="007004BF">
        <w:rPr>
          <w:rFonts w:ascii="Arial CYR" w:hAnsi="Arial CYR" w:cs="Arial CYR"/>
          <w:b w:val="0"/>
          <w:color w:val="auto"/>
          <w:sz w:val="22"/>
          <w:szCs w:val="22"/>
          <w:highlight w:val="green"/>
          <w:lang w:eastAsia="en-US"/>
        </w:rPr>
        <w:t xml:space="preserve"> и выделение цветом, шрифтом, форматированием для читалки</w:t>
      </w:r>
    </w:p>
    <w:p w14:paraId="08A2202B" w14:textId="77777777" w:rsidR="00E513C7" w:rsidRDefault="00E76919" w:rsidP="000D4063">
      <w:pPr>
        <w:pStyle w:val="1"/>
        <w:spacing w:before="0" w:after="0"/>
        <w:jc w:val="center"/>
      </w:pPr>
      <w:bookmarkStart w:id="115" w:name="_Toc210732403"/>
      <w:bookmarkStart w:id="116" w:name="_Toc217108003"/>
      <w:commentRangeStart w:id="117"/>
      <w:r>
        <w:rPr>
          <w:noProof/>
        </w:rPr>
        <w:drawing>
          <wp:inline distT="0" distB="0" distL="0" distR="0" wp14:anchorId="3612631F" wp14:editId="7A7169CF">
            <wp:extent cx="2877835" cy="1869392"/>
            <wp:effectExtent l="0" t="0" r="0" b="0"/>
            <wp:docPr id="3083" name="Рисунок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92678" cy="1879034"/>
                    </a:xfrm>
                    <a:prstGeom prst="rect">
                      <a:avLst/>
                    </a:prstGeom>
                    <a:noFill/>
                  </pic:spPr>
                </pic:pic>
              </a:graphicData>
            </a:graphic>
          </wp:inline>
        </w:drawing>
      </w:r>
      <w:commentRangeEnd w:id="117"/>
      <w:r w:rsidR="005E2BFF">
        <w:rPr>
          <w:rStyle w:val="af3"/>
          <w:rFonts w:eastAsia="Times New Roman" w:cs="Times New Roman"/>
          <w:b w:val="0"/>
          <w:bCs w:val="0"/>
          <w:color w:val="auto"/>
        </w:rPr>
        <w:commentReference w:id="117"/>
      </w:r>
    </w:p>
    <w:p w14:paraId="4EB8C95E" w14:textId="77777777" w:rsidR="00104ED3" w:rsidRDefault="00104ED3" w:rsidP="000D4063">
      <w:pPr>
        <w:pStyle w:val="1"/>
        <w:spacing w:before="0" w:after="0"/>
        <w:jc w:val="center"/>
      </w:pPr>
      <w:r>
        <w:rPr>
          <w:rStyle w:val="af3"/>
          <w:rFonts w:eastAsia="Times New Roman" w:cs="Times New Roman"/>
          <w:b w:val="0"/>
          <w:bCs w:val="0"/>
          <w:color w:val="auto"/>
        </w:rPr>
        <w:commentReference w:id="118"/>
      </w:r>
    </w:p>
    <w:p w14:paraId="2211FA62" w14:textId="77777777" w:rsidR="007709E6" w:rsidRPr="00867BE1" w:rsidRDefault="00F00B70" w:rsidP="000D4063">
      <w:pPr>
        <w:pStyle w:val="1"/>
        <w:spacing w:before="0" w:after="0"/>
        <w:rPr>
          <w:color w:val="003CB4"/>
        </w:rPr>
      </w:pPr>
      <w:r w:rsidRPr="00F00B70">
        <w:rPr>
          <w:color w:val="003CB4"/>
        </w:rPr>
        <w:t>1.15. Информационные технологии и маркетинг</w:t>
      </w:r>
      <w:bookmarkEnd w:id="115"/>
      <w:bookmarkEnd w:id="116"/>
    </w:p>
    <w:p w14:paraId="26BF5646" w14:textId="77777777" w:rsidR="007709E6" w:rsidRDefault="00F00B70">
      <w:pPr>
        <w:pStyle w:val="a8"/>
        <w:widowControl w:val="0"/>
        <w:jc w:val="both"/>
        <w:rPr>
          <w:color w:val="000000"/>
          <w:sz w:val="22"/>
          <w:szCs w:val="22"/>
        </w:rPr>
      </w:pPr>
      <w:r w:rsidRPr="00F00B70">
        <w:rPr>
          <w:b/>
          <w:i/>
          <w:color w:val="000000"/>
          <w:sz w:val="22"/>
          <w:szCs w:val="22"/>
        </w:rPr>
        <w:t xml:space="preserve">Информационные </w:t>
      </w:r>
      <w:r w:rsidRPr="00F00B70">
        <w:rPr>
          <w:b/>
          <w:color w:val="000000"/>
          <w:sz w:val="22"/>
          <w:szCs w:val="22"/>
        </w:rPr>
        <w:t>технологии позволяют</w:t>
      </w:r>
      <w:r w:rsidR="007709E6">
        <w:rPr>
          <w:color w:val="000000"/>
          <w:sz w:val="22"/>
          <w:szCs w:val="22"/>
        </w:rPr>
        <w:t xml:space="preserve"> сократить затраты и повысить продуктивность маркетинговых и коммерческих служб, создают предпосылки для маркетинговых нововведений. Наконец, </w:t>
      </w:r>
      <w:r w:rsidRPr="00F00B70">
        <w:rPr>
          <w:b/>
          <w:color w:val="000000"/>
          <w:sz w:val="22"/>
          <w:szCs w:val="22"/>
        </w:rPr>
        <w:t>информационные технологии влияют</w:t>
      </w:r>
      <w:r w:rsidR="007709E6">
        <w:rPr>
          <w:color w:val="000000"/>
          <w:sz w:val="22"/>
          <w:szCs w:val="22"/>
        </w:rPr>
        <w:t xml:space="preserve"> на все этапы маркетинга, предоставляя новые возможности и тая в себе опасности.</w:t>
      </w:r>
    </w:p>
    <w:p w14:paraId="155D78A6" w14:textId="77777777" w:rsidR="007709E6" w:rsidRPr="0018769C" w:rsidRDefault="00F00B70">
      <w:pPr>
        <w:pStyle w:val="a8"/>
        <w:widowControl w:val="0"/>
        <w:jc w:val="both"/>
        <w:rPr>
          <w:b/>
          <w:color w:val="000000"/>
          <w:sz w:val="22"/>
          <w:szCs w:val="22"/>
        </w:rPr>
      </w:pPr>
      <w:r w:rsidRPr="00F00B70">
        <w:rPr>
          <w:b/>
          <w:iCs/>
          <w:color w:val="000000"/>
          <w:sz w:val="22"/>
          <w:szCs w:val="22"/>
        </w:rPr>
        <w:t>Преимущества автоматизации, с точки зрения производственной продуктивности</w:t>
      </w:r>
      <w:r w:rsidR="0018769C">
        <w:rPr>
          <w:b/>
          <w:iCs/>
          <w:color w:val="000000"/>
          <w:sz w:val="22"/>
          <w:szCs w:val="22"/>
        </w:rPr>
        <w:t>.</w:t>
      </w:r>
    </w:p>
    <w:p w14:paraId="3DEA3B24" w14:textId="77777777" w:rsidR="007709E6" w:rsidRDefault="007709E6">
      <w:pPr>
        <w:pStyle w:val="a8"/>
        <w:widowControl w:val="0"/>
        <w:jc w:val="both"/>
        <w:rPr>
          <w:color w:val="000000"/>
          <w:sz w:val="22"/>
          <w:szCs w:val="22"/>
        </w:rPr>
      </w:pPr>
      <w:r>
        <w:rPr>
          <w:color w:val="000000"/>
          <w:sz w:val="22"/>
          <w:szCs w:val="22"/>
        </w:rPr>
        <w:t>Одной из конечных целей интернет-бизнеса является повышение производительности компании, которое достигается либо заменой людей машинами (процесс механизации, характерный для начала промышленной революции), либо автоматизацией некоторых операций, выполняемых сотрудниками.</w:t>
      </w:r>
    </w:p>
    <w:p w14:paraId="5DEBAED1" w14:textId="77777777" w:rsidR="007709E6" w:rsidRDefault="00E76919">
      <w:pPr>
        <w:pStyle w:val="a8"/>
        <w:widowControl w:val="0"/>
        <w:jc w:val="both"/>
        <w:rPr>
          <w:color w:val="000000"/>
          <w:sz w:val="22"/>
          <w:szCs w:val="22"/>
        </w:rPr>
      </w:pPr>
      <w:r>
        <w:rPr>
          <w:b/>
          <w:i/>
          <w:noProof/>
          <w:color w:val="000000"/>
          <w:sz w:val="22"/>
          <w:szCs w:val="22"/>
        </w:rPr>
        <w:drawing>
          <wp:anchor distT="0" distB="0" distL="114300" distR="114300" simplePos="0" relativeHeight="251663872" behindDoc="0" locked="0" layoutInCell="1" allowOverlap="1" wp14:anchorId="6BF52A53" wp14:editId="3765A35F">
            <wp:simplePos x="0" y="0"/>
            <wp:positionH relativeFrom="column">
              <wp:posOffset>-82047</wp:posOffset>
            </wp:positionH>
            <wp:positionV relativeFrom="paragraph">
              <wp:posOffset>19685</wp:posOffset>
            </wp:positionV>
            <wp:extent cx="1025525" cy="948055"/>
            <wp:effectExtent l="0" t="0" r="0" b="0"/>
            <wp:wrapSquare wrapText="bothSides"/>
            <wp:docPr id="1030" name="Рисунок 13" descr="C:\Users\o_afanasiadi\Desktop\398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_afanasiadi\Desktop\39876.jpg"/>
                    <pic:cNvPicPr>
                      <a:picLocks noChangeAspect="1" noChangeArrowheads="1"/>
                    </pic:cNvPicPr>
                  </pic:nvPicPr>
                  <pic:blipFill rotWithShape="1">
                    <a:blip r:embed="rId55" cstate="print"/>
                    <a:srcRect l="5059" t="6464" r="5025" b="6605"/>
                    <a:stretch/>
                  </pic:blipFill>
                  <pic:spPr bwMode="auto">
                    <a:xfrm>
                      <a:off x="0" y="0"/>
                      <a:ext cx="1025525" cy="948055"/>
                    </a:xfrm>
                    <a:prstGeom prst="rect">
                      <a:avLst/>
                    </a:prstGeom>
                    <a:noFill/>
                    <a:ln>
                      <a:noFill/>
                    </a:ln>
                    <a:extLst>
                      <a:ext uri="{53640926-AAD7-44D8-BBD7-CCE9431645EC}">
                        <a14:shadowObscured xmlns:a14="http://schemas.microsoft.com/office/drawing/2010/main"/>
                      </a:ext>
                    </a:extLst>
                  </pic:spPr>
                </pic:pic>
              </a:graphicData>
            </a:graphic>
          </wp:anchor>
        </w:drawing>
      </w:r>
      <w:r w:rsidR="00F00B70" w:rsidRPr="00F00B70">
        <w:rPr>
          <w:b/>
          <w:i/>
          <w:color w:val="000000"/>
          <w:sz w:val="22"/>
          <w:szCs w:val="22"/>
        </w:rPr>
        <w:t>Автоматизация затрагивает почти все звенья маркетинговой цепи.</w:t>
      </w:r>
      <w:r w:rsidR="007709E6">
        <w:rPr>
          <w:color w:val="000000"/>
          <w:sz w:val="22"/>
          <w:szCs w:val="22"/>
        </w:rPr>
        <w:t xml:space="preserve"> Так, обработка данных выборочных опросов, которая составляет большую часть работы помощников менеджеров по продукту или самих менеджеров, требует длительного времени и является малопроизводительной — </w:t>
      </w:r>
      <w:commentRangeStart w:id="119"/>
      <w:r w:rsidR="007709E6">
        <w:rPr>
          <w:color w:val="000000"/>
          <w:sz w:val="22"/>
          <w:szCs w:val="22"/>
        </w:rPr>
        <w:t xml:space="preserve">сегодня широко </w:t>
      </w:r>
      <w:commentRangeEnd w:id="119"/>
      <w:r w:rsidR="007004BF">
        <w:rPr>
          <w:rStyle w:val="af3"/>
          <w:rFonts w:cs="Times New Roman"/>
        </w:rPr>
        <w:commentReference w:id="119"/>
      </w:r>
      <w:r w:rsidR="007709E6">
        <w:rPr>
          <w:color w:val="000000"/>
          <w:sz w:val="22"/>
          <w:szCs w:val="22"/>
        </w:rPr>
        <w:t xml:space="preserve">автоматизирована. </w:t>
      </w:r>
      <w:r w:rsidR="00F00B70" w:rsidRPr="00F00B70">
        <w:rPr>
          <w:b/>
          <w:i/>
          <w:color w:val="000000"/>
          <w:sz w:val="22"/>
          <w:szCs w:val="22"/>
        </w:rPr>
        <w:t xml:space="preserve">Автоматизация торговых операций </w:t>
      </w:r>
      <w:r w:rsidR="007709E6">
        <w:rPr>
          <w:color w:val="000000"/>
          <w:sz w:val="22"/>
          <w:szCs w:val="22"/>
        </w:rPr>
        <w:t xml:space="preserve">значительно сокращает административную работу коммерческого отдела, </w:t>
      </w:r>
      <w:r w:rsidR="00F00B70" w:rsidRPr="00F00B70">
        <w:rPr>
          <w:i/>
          <w:color w:val="000000"/>
          <w:sz w:val="22"/>
          <w:szCs w:val="22"/>
          <w:u w:val="single"/>
        </w:rPr>
        <w:t>например</w:t>
      </w:r>
      <w:r w:rsidR="00F00B70" w:rsidRPr="00F00B70">
        <w:rPr>
          <w:i/>
          <w:color w:val="000000"/>
          <w:sz w:val="22"/>
          <w:szCs w:val="22"/>
        </w:rPr>
        <w:t>, составление отчетов или отправку заказов</w:t>
      </w:r>
      <w:r w:rsidR="007709E6">
        <w:rPr>
          <w:color w:val="000000"/>
          <w:sz w:val="22"/>
          <w:szCs w:val="22"/>
        </w:rPr>
        <w:t xml:space="preserve">. </w:t>
      </w:r>
      <w:r w:rsidR="00F00B70" w:rsidRPr="00F00B70">
        <w:rPr>
          <w:b/>
          <w:i/>
          <w:color w:val="000000"/>
          <w:sz w:val="22"/>
          <w:szCs w:val="22"/>
        </w:rPr>
        <w:t>Интернет или автоматизированная телефония</w:t>
      </w:r>
      <w:r w:rsidR="007709E6">
        <w:rPr>
          <w:color w:val="000000"/>
          <w:sz w:val="22"/>
          <w:szCs w:val="22"/>
        </w:rPr>
        <w:t xml:space="preserve"> (</w:t>
      </w:r>
      <w:r w:rsidR="00F00B70" w:rsidRPr="00F00B70">
        <w:rPr>
          <w:i/>
          <w:color w:val="000000"/>
          <w:sz w:val="22"/>
          <w:szCs w:val="22"/>
        </w:rPr>
        <w:t>голосовые интерактивные серверы</w:t>
      </w:r>
      <w:r w:rsidR="007709E6">
        <w:rPr>
          <w:color w:val="000000"/>
          <w:sz w:val="22"/>
          <w:szCs w:val="22"/>
        </w:rPr>
        <w:t>) позволяют быстро и легко информировать потребителей. При этом затрачивается меньше средств, чем при отправке бумажной корреспонденции или использовании call-центра с квалифицированным персоналом.</w:t>
      </w:r>
    </w:p>
    <w:p w14:paraId="359E607E" w14:textId="77777777" w:rsidR="007709E6" w:rsidRDefault="007709E6">
      <w:pPr>
        <w:pStyle w:val="a8"/>
        <w:widowControl w:val="0"/>
        <w:jc w:val="both"/>
        <w:rPr>
          <w:color w:val="000000"/>
          <w:sz w:val="22"/>
          <w:szCs w:val="22"/>
        </w:rPr>
      </w:pPr>
      <w:r>
        <w:rPr>
          <w:color w:val="000000"/>
          <w:sz w:val="22"/>
          <w:szCs w:val="22"/>
        </w:rPr>
        <w:t xml:space="preserve">Таким образом, оцифровка позволяет автоматизировать процессы внутри компаний, что сокращает стоимость обработки информации в отделах маркетинга или продаж, а также </w:t>
      </w:r>
      <w:r>
        <w:rPr>
          <w:color w:val="000000"/>
          <w:sz w:val="22"/>
          <w:szCs w:val="22"/>
        </w:rPr>
        <w:lastRenderedPageBreak/>
        <w:t>затраты на взаимодействие с потребителями (</w:t>
      </w:r>
      <w:r w:rsidR="00F00B70" w:rsidRPr="00F00B70">
        <w:rPr>
          <w:i/>
          <w:color w:val="000000"/>
          <w:sz w:val="22"/>
          <w:szCs w:val="22"/>
        </w:rPr>
        <w:t xml:space="preserve">конечными или посредниками, </w:t>
      </w:r>
      <w:r w:rsidR="00F00B70" w:rsidRPr="00F00B70">
        <w:rPr>
          <w:i/>
          <w:color w:val="000000"/>
          <w:sz w:val="22"/>
          <w:szCs w:val="22"/>
          <w:u w:val="single"/>
        </w:rPr>
        <w:t>например</w:t>
      </w:r>
      <w:r w:rsidR="0018769C">
        <w:rPr>
          <w:i/>
          <w:color w:val="000000"/>
          <w:sz w:val="22"/>
          <w:szCs w:val="22"/>
        </w:rPr>
        <w:t>,</w:t>
      </w:r>
      <w:r w:rsidR="00F00B70" w:rsidRPr="00F00B70">
        <w:rPr>
          <w:i/>
          <w:color w:val="000000"/>
          <w:sz w:val="22"/>
          <w:szCs w:val="22"/>
        </w:rPr>
        <w:t xml:space="preserve"> дистрибьюторами/ дилерами</w:t>
      </w:r>
      <w:r>
        <w:rPr>
          <w:color w:val="000000"/>
          <w:sz w:val="22"/>
          <w:szCs w:val="22"/>
        </w:rPr>
        <w:t>).</w:t>
      </w:r>
    </w:p>
    <w:p w14:paraId="17E89014" w14:textId="77777777" w:rsidR="00CE467E" w:rsidRDefault="00F00B70">
      <w:pPr>
        <w:jc w:val="both"/>
        <w:rPr>
          <w:rFonts w:cs="Arial"/>
          <w:b/>
          <w:i/>
          <w:color w:val="000000"/>
        </w:rPr>
      </w:pPr>
      <w:r w:rsidRPr="00F00B70">
        <w:rPr>
          <w:rFonts w:cs="Arial"/>
          <w:b/>
          <w:i/>
          <w:color w:val="000000"/>
        </w:rPr>
        <w:t>Информационные технологии и Интернет оказывают на компании в общем и маркетинг — в частности революционное влияние.</w:t>
      </w:r>
    </w:p>
    <w:p w14:paraId="4FEBFB9F" w14:textId="77777777" w:rsidR="00CE467E" w:rsidRDefault="00F00B70">
      <w:pPr>
        <w:jc w:val="both"/>
        <w:rPr>
          <w:rFonts w:cs="Arial"/>
          <w:color w:val="000000"/>
        </w:rPr>
      </w:pPr>
      <w:r w:rsidRPr="00F00B70">
        <w:rPr>
          <w:rFonts w:cs="Arial"/>
          <w:b/>
          <w:i/>
          <w:color w:val="000000"/>
          <w:u w:val="single"/>
        </w:rPr>
        <w:t>Первая революция связана</w:t>
      </w:r>
      <w:r w:rsidR="007709E6" w:rsidRPr="00623BB4">
        <w:rPr>
          <w:rFonts w:cs="Arial"/>
          <w:color w:val="000000"/>
        </w:rPr>
        <w:t xml:space="preserve"> с появлением баз данных и их использованием. Никогда еще компании не располагали таким объемом информации о своем рынке и потребителях и не имели таких возможностей обработки и применения этих данных.</w:t>
      </w:r>
    </w:p>
    <w:p w14:paraId="2B20F0FC" w14:textId="77777777" w:rsidR="00CE467E" w:rsidRDefault="00F00B70">
      <w:pPr>
        <w:jc w:val="both"/>
        <w:rPr>
          <w:rFonts w:cs="Arial"/>
          <w:b/>
          <w:i/>
          <w:color w:val="000000"/>
        </w:rPr>
      </w:pPr>
      <w:r w:rsidRPr="00F00B70">
        <w:rPr>
          <w:rFonts w:cs="Arial"/>
          <w:b/>
          <w:i/>
          <w:color w:val="000000"/>
          <w:u w:val="single"/>
        </w:rPr>
        <w:t>Вторая революция связана</w:t>
      </w:r>
      <w:r w:rsidR="007709E6" w:rsidRPr="00623BB4">
        <w:rPr>
          <w:rFonts w:cs="Arial"/>
          <w:color w:val="000000"/>
        </w:rPr>
        <w:t xml:space="preserve"> с возникновением Интернета, который является не просто новым средством информации, каким в свое время было телевидение. Интернет</w:t>
      </w:r>
      <w:r w:rsidR="007C253C">
        <w:rPr>
          <w:rFonts w:cs="Arial"/>
          <w:color w:val="000000"/>
        </w:rPr>
        <w:t xml:space="preserve"> </w:t>
      </w:r>
      <w:r w:rsidR="007709E6" w:rsidRPr="00623BB4">
        <w:rPr>
          <w:rFonts w:cs="Arial"/>
          <w:color w:val="000000"/>
        </w:rPr>
        <w:t xml:space="preserve">представляет собой технологическую платформу для сближения всех современных средств массовой информации, кроме того, на его основе развиваются новые способы коммуникации и новые каналы сбыта, охватывающие </w:t>
      </w:r>
      <w:r w:rsidR="007709E6" w:rsidRPr="00623BB4">
        <w:rPr>
          <w:rFonts w:cs="Arial"/>
          <w:i/>
          <w:iCs/>
          <w:color w:val="000000"/>
        </w:rPr>
        <w:t>все</w:t>
      </w:r>
      <w:r w:rsidR="007709E6" w:rsidRPr="00623BB4">
        <w:rPr>
          <w:rFonts w:cs="Arial"/>
          <w:color w:val="000000"/>
        </w:rPr>
        <w:t xml:space="preserve"> секторы: </w:t>
      </w:r>
      <w:r w:rsidRPr="00F00B70">
        <w:rPr>
          <w:rFonts w:cs="Arial"/>
          <w:b/>
          <w:i/>
          <w:iCs/>
          <w:color w:val="000000"/>
        </w:rPr>
        <w:t>В2В</w:t>
      </w:r>
      <w:r w:rsidRPr="00F00B70">
        <w:rPr>
          <w:rFonts w:cs="Arial"/>
          <w:b/>
          <w:i/>
          <w:color w:val="000000"/>
        </w:rPr>
        <w:t>, услуги и потребительские товары.</w:t>
      </w:r>
    </w:p>
    <w:p w14:paraId="29C9AE71" w14:textId="77777777" w:rsidR="007004BF" w:rsidRDefault="007004BF" w:rsidP="000D4063">
      <w:pPr>
        <w:rPr>
          <w:rFonts w:cs="Arial"/>
          <w:color w:val="000000"/>
        </w:rPr>
      </w:pPr>
      <w:r>
        <w:rPr>
          <w:rFonts w:ascii="Arial CYR" w:hAnsi="Arial CYR" w:cs="Arial CYR"/>
          <w:color w:val="000000"/>
          <w:szCs w:val="22"/>
          <w:highlight w:val="green"/>
          <w:lang w:eastAsia="en-US"/>
        </w:rPr>
        <w:t xml:space="preserve">Интерактивный рисунок для </w:t>
      </w:r>
      <w:proofErr w:type="spellStart"/>
      <w:r>
        <w:rPr>
          <w:rFonts w:ascii="Arial CYR" w:hAnsi="Arial CYR" w:cs="Arial CYR"/>
          <w:color w:val="000000"/>
          <w:szCs w:val="22"/>
          <w:highlight w:val="green"/>
          <w:lang w:eastAsia="en-US"/>
        </w:rPr>
        <w:t>ibook</w:t>
      </w:r>
      <w:proofErr w:type="spellEnd"/>
      <w:r>
        <w:rPr>
          <w:rFonts w:ascii="Arial CYR" w:hAnsi="Arial CYR" w:cs="Arial CYR"/>
          <w:color w:val="000000"/>
          <w:szCs w:val="22"/>
          <w:highlight w:val="green"/>
          <w:lang w:eastAsia="en-US"/>
        </w:rPr>
        <w:t xml:space="preserve"> (последовательное появление блоков) и статичный рисунок для читалки</w:t>
      </w:r>
    </w:p>
    <w:p w14:paraId="3935F60D" w14:textId="77777777" w:rsidR="00CE467E" w:rsidRDefault="00E76919">
      <w:pPr>
        <w:jc w:val="center"/>
        <w:rPr>
          <w:rFonts w:cs="Arial"/>
          <w:color w:val="000000"/>
        </w:rPr>
      </w:pPr>
      <w:commentRangeStart w:id="120"/>
      <w:r>
        <w:rPr>
          <w:rFonts w:cs="Arial"/>
          <w:noProof/>
          <w:color w:val="000000"/>
        </w:rPr>
        <w:drawing>
          <wp:inline distT="0" distB="0" distL="0" distR="0" wp14:anchorId="513938AB" wp14:editId="1B3FEB10">
            <wp:extent cx="4053530" cy="2788078"/>
            <wp:effectExtent l="0" t="0" r="0" b="0"/>
            <wp:docPr id="3085" name="Рисунок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70159" cy="2799516"/>
                    </a:xfrm>
                    <a:prstGeom prst="rect">
                      <a:avLst/>
                    </a:prstGeom>
                    <a:noFill/>
                  </pic:spPr>
                </pic:pic>
              </a:graphicData>
            </a:graphic>
          </wp:inline>
        </w:drawing>
      </w:r>
      <w:commentRangeEnd w:id="120"/>
      <w:r w:rsidR="001A64A5">
        <w:rPr>
          <w:rStyle w:val="af3"/>
        </w:rPr>
        <w:commentReference w:id="120"/>
      </w:r>
    </w:p>
    <w:p w14:paraId="662D11C2" w14:textId="77777777" w:rsidR="00086D78" w:rsidRPr="00623BB4" w:rsidRDefault="00086D78" w:rsidP="000D4063">
      <w:pPr>
        <w:rPr>
          <w:rFonts w:cs="Arial"/>
          <w:color w:val="000000"/>
        </w:rPr>
      </w:pPr>
      <w:r>
        <w:rPr>
          <w:rStyle w:val="af3"/>
        </w:rPr>
        <w:commentReference w:id="121"/>
      </w:r>
    </w:p>
    <w:p w14:paraId="6A0F32CA" w14:textId="77777777" w:rsidR="007709E6" w:rsidRPr="00623BB4" w:rsidRDefault="00F00B70" w:rsidP="000D4063">
      <w:pPr>
        <w:rPr>
          <w:rFonts w:cs="Arial"/>
          <w:color w:val="000000"/>
        </w:rPr>
      </w:pPr>
      <w:r w:rsidRPr="00F00B70">
        <w:rPr>
          <w:rFonts w:cs="Arial"/>
          <w:b/>
          <w:i/>
          <w:color w:val="000000"/>
        </w:rPr>
        <w:t>Кроме изменений информационно-технологического характера в настоящее время происходит ряд других изменений в маркетинге</w:t>
      </w:r>
      <w:r w:rsidR="007709E6" w:rsidRPr="00623BB4">
        <w:rPr>
          <w:rFonts w:cs="Arial"/>
          <w:color w:val="000000"/>
        </w:rPr>
        <w:t>.</w:t>
      </w:r>
    </w:p>
    <w:p w14:paraId="641C5E20" w14:textId="77777777" w:rsidR="007709E6" w:rsidRPr="00623BB4" w:rsidRDefault="007709E6" w:rsidP="000D4063">
      <w:pPr>
        <w:numPr>
          <w:ilvl w:val="0"/>
          <w:numId w:val="13"/>
        </w:numPr>
        <w:ind w:left="0" w:firstLine="0"/>
        <w:rPr>
          <w:rFonts w:cs="Arial"/>
          <w:color w:val="000000"/>
        </w:rPr>
      </w:pPr>
      <w:r w:rsidRPr="00623BB4">
        <w:rPr>
          <w:rFonts w:cs="Arial"/>
          <w:color w:val="000000"/>
        </w:rPr>
        <w:t xml:space="preserve">Усложнение системы маркетинга. </w:t>
      </w:r>
    </w:p>
    <w:p w14:paraId="2F53DD4C" w14:textId="77777777" w:rsidR="007709E6" w:rsidRPr="00623BB4" w:rsidRDefault="007709E6" w:rsidP="000D4063">
      <w:pPr>
        <w:numPr>
          <w:ilvl w:val="0"/>
          <w:numId w:val="13"/>
        </w:numPr>
        <w:ind w:left="0" w:firstLine="0"/>
        <w:rPr>
          <w:rFonts w:cs="Arial"/>
          <w:color w:val="000000"/>
        </w:rPr>
      </w:pPr>
      <w:r w:rsidRPr="00623BB4">
        <w:rPr>
          <w:rFonts w:cs="Arial"/>
          <w:color w:val="000000"/>
        </w:rPr>
        <w:t xml:space="preserve">Маркетинг становится более конкурентным. </w:t>
      </w:r>
    </w:p>
    <w:p w14:paraId="3F5D8720" w14:textId="77777777" w:rsidR="007709E6" w:rsidRPr="00623BB4" w:rsidRDefault="007709E6" w:rsidP="000D4063">
      <w:pPr>
        <w:numPr>
          <w:ilvl w:val="0"/>
          <w:numId w:val="13"/>
        </w:numPr>
        <w:ind w:left="0" w:firstLine="0"/>
        <w:rPr>
          <w:rFonts w:cs="Arial"/>
          <w:color w:val="000000"/>
        </w:rPr>
      </w:pPr>
      <w:r w:rsidRPr="00623BB4">
        <w:rPr>
          <w:rFonts w:cs="Arial"/>
          <w:color w:val="000000"/>
        </w:rPr>
        <w:t xml:space="preserve">Маркетинг стал международным. </w:t>
      </w:r>
    </w:p>
    <w:p w14:paraId="02159A4A" w14:textId="77777777" w:rsidR="007709E6" w:rsidRDefault="007709E6" w:rsidP="000D4063">
      <w:pPr>
        <w:numPr>
          <w:ilvl w:val="0"/>
          <w:numId w:val="13"/>
        </w:numPr>
        <w:ind w:left="0" w:firstLine="0"/>
        <w:rPr>
          <w:rFonts w:cs="Arial"/>
          <w:color w:val="000000"/>
        </w:rPr>
      </w:pPr>
      <w:r w:rsidRPr="00623BB4">
        <w:rPr>
          <w:rFonts w:cs="Arial"/>
          <w:color w:val="000000"/>
        </w:rPr>
        <w:t xml:space="preserve">Управленческий маркетинг должен показать свою рентабельность. </w:t>
      </w:r>
    </w:p>
    <w:p w14:paraId="11CCBD30" w14:textId="77777777" w:rsidR="00CE467E" w:rsidRDefault="00CE467E">
      <w:pPr>
        <w:rPr>
          <w:rFonts w:cs="Arial"/>
          <w:color w:val="000000"/>
        </w:rPr>
      </w:pPr>
    </w:p>
    <w:p w14:paraId="768285AC" w14:textId="77777777" w:rsidR="007709E6" w:rsidRPr="00867BE1" w:rsidRDefault="00F00B70" w:rsidP="000D4063">
      <w:pPr>
        <w:pStyle w:val="1"/>
        <w:spacing w:before="0" w:after="0"/>
        <w:rPr>
          <w:color w:val="003CB4"/>
        </w:rPr>
      </w:pPr>
      <w:bookmarkStart w:id="122" w:name="_Toc210732404"/>
      <w:bookmarkStart w:id="123" w:name="_Toc217108004"/>
      <w:r w:rsidRPr="00F00B70">
        <w:rPr>
          <w:color w:val="003CB4"/>
        </w:rPr>
        <w:t>1.15.1. Усложнение системы маркетинга</w:t>
      </w:r>
      <w:bookmarkEnd w:id="122"/>
      <w:bookmarkEnd w:id="123"/>
    </w:p>
    <w:p w14:paraId="084F00EA" w14:textId="77777777" w:rsidR="007709E6" w:rsidRPr="00867BE1" w:rsidRDefault="00F00B70" w:rsidP="000D4063">
      <w:pPr>
        <w:pStyle w:val="1"/>
        <w:spacing w:before="0" w:after="0"/>
        <w:rPr>
          <w:color w:val="003CB4"/>
        </w:rPr>
      </w:pPr>
      <w:bookmarkStart w:id="124" w:name="_Toc210732276"/>
      <w:bookmarkStart w:id="125" w:name="_Toc210732405"/>
      <w:bookmarkStart w:id="126" w:name="_Toc217108005"/>
      <w:r w:rsidRPr="00F00B70">
        <w:rPr>
          <w:color w:val="003CB4"/>
        </w:rPr>
        <w:lastRenderedPageBreak/>
        <w:t>Стагнация рынка</w:t>
      </w:r>
      <w:bookmarkEnd w:id="124"/>
      <w:bookmarkEnd w:id="125"/>
      <w:bookmarkEnd w:id="126"/>
    </w:p>
    <w:p w14:paraId="59E2B400" w14:textId="77777777" w:rsidR="007709E6" w:rsidRDefault="007709E6" w:rsidP="000D4063">
      <w:pPr>
        <w:pStyle w:val="a8"/>
        <w:widowControl w:val="0"/>
        <w:jc w:val="both"/>
        <w:rPr>
          <w:color w:val="000000"/>
          <w:sz w:val="22"/>
          <w:szCs w:val="22"/>
        </w:rPr>
      </w:pPr>
      <w:r>
        <w:rPr>
          <w:color w:val="000000"/>
          <w:sz w:val="22"/>
          <w:szCs w:val="22"/>
        </w:rPr>
        <w:t xml:space="preserve">Компании используют все возможности своих рынков. Произошел переход от </w:t>
      </w:r>
      <w:r>
        <w:rPr>
          <w:i/>
          <w:iCs/>
          <w:color w:val="000000"/>
          <w:sz w:val="22"/>
          <w:szCs w:val="22"/>
        </w:rPr>
        <w:t>экстенсивного маркетинга</w:t>
      </w:r>
      <w:r>
        <w:rPr>
          <w:color w:val="000000"/>
          <w:sz w:val="22"/>
          <w:szCs w:val="22"/>
        </w:rPr>
        <w:t xml:space="preserve"> (открытие новых рынков) к </w:t>
      </w:r>
      <w:r>
        <w:rPr>
          <w:i/>
          <w:iCs/>
          <w:color w:val="000000"/>
          <w:sz w:val="22"/>
          <w:szCs w:val="22"/>
        </w:rPr>
        <w:t>интенсивному маркетингу</w:t>
      </w:r>
      <w:r>
        <w:rPr>
          <w:color w:val="000000"/>
          <w:sz w:val="22"/>
          <w:szCs w:val="22"/>
        </w:rPr>
        <w:t xml:space="preserve"> (увеличение доли на рынке). Происходит постоянное деление на сегменты. Сегодня даже самые крупные компании стремятся занять определенные </w:t>
      </w:r>
      <w:r>
        <w:rPr>
          <w:i/>
          <w:iCs/>
          <w:color w:val="000000"/>
          <w:sz w:val="22"/>
          <w:szCs w:val="22"/>
        </w:rPr>
        <w:t>ниши</w:t>
      </w:r>
      <w:r>
        <w:rPr>
          <w:color w:val="000000"/>
          <w:sz w:val="22"/>
          <w:szCs w:val="22"/>
        </w:rPr>
        <w:t>.</w:t>
      </w:r>
    </w:p>
    <w:p w14:paraId="6920372B" w14:textId="77777777" w:rsidR="00C72AD1" w:rsidRPr="001A64A5" w:rsidRDefault="002E3225" w:rsidP="000D4063">
      <w:pPr>
        <w:pStyle w:val="a8"/>
        <w:widowControl w:val="0"/>
        <w:jc w:val="both"/>
        <w:rPr>
          <w:i/>
          <w:color w:val="000000"/>
          <w:sz w:val="22"/>
          <w:szCs w:val="22"/>
        </w:rPr>
      </w:pPr>
      <w:r>
        <w:rPr>
          <w:color w:val="000000"/>
          <w:sz w:val="22"/>
          <w:szCs w:val="22"/>
          <w:highlight w:val="yellow"/>
        </w:rPr>
        <w:t>Видеовставка 11</w:t>
      </w:r>
      <w:r w:rsidR="00C72AD1" w:rsidRPr="002E3225">
        <w:rPr>
          <w:color w:val="000000"/>
          <w:sz w:val="22"/>
          <w:szCs w:val="22"/>
          <w:highlight w:val="yellow"/>
        </w:rPr>
        <w:t xml:space="preserve">.  </w:t>
      </w:r>
      <w:r w:rsidR="00F00B70" w:rsidRPr="00F00B70">
        <w:rPr>
          <w:b/>
          <w:i/>
          <w:color w:val="000000"/>
          <w:sz w:val="22"/>
          <w:szCs w:val="22"/>
          <w:highlight w:val="yellow"/>
          <w:u w:val="single"/>
        </w:rPr>
        <w:t>Это интересно</w:t>
      </w:r>
      <w:r w:rsidR="00C72AD1" w:rsidRPr="002E3225">
        <w:rPr>
          <w:color w:val="000000"/>
          <w:sz w:val="22"/>
          <w:szCs w:val="22"/>
          <w:highlight w:val="yellow"/>
        </w:rPr>
        <w:t>. В последние годы в лексиконе маркетологов появились выражения «</w:t>
      </w:r>
      <w:proofErr w:type="spellStart"/>
      <w:r w:rsidR="00F00B70" w:rsidRPr="00F00B70">
        <w:rPr>
          <w:b/>
          <w:i/>
          <w:color w:val="000000"/>
          <w:sz w:val="22"/>
          <w:szCs w:val="22"/>
          <w:highlight w:val="yellow"/>
        </w:rPr>
        <w:t>нишевой</w:t>
      </w:r>
      <w:proofErr w:type="spellEnd"/>
      <w:r w:rsidR="00F00B70" w:rsidRPr="00F00B70">
        <w:rPr>
          <w:b/>
          <w:i/>
          <w:color w:val="000000"/>
          <w:sz w:val="22"/>
          <w:szCs w:val="22"/>
          <w:highlight w:val="yellow"/>
        </w:rPr>
        <w:t xml:space="preserve"> маркетинг</w:t>
      </w:r>
      <w:r w:rsidR="00C72AD1" w:rsidRPr="002E3225">
        <w:rPr>
          <w:color w:val="000000"/>
          <w:sz w:val="22"/>
          <w:szCs w:val="22"/>
          <w:highlight w:val="yellow"/>
        </w:rPr>
        <w:t>», «</w:t>
      </w:r>
      <w:proofErr w:type="spellStart"/>
      <w:r w:rsidR="00F00B70" w:rsidRPr="00F00B70">
        <w:rPr>
          <w:b/>
          <w:i/>
          <w:color w:val="000000"/>
          <w:sz w:val="22"/>
          <w:szCs w:val="22"/>
          <w:highlight w:val="yellow"/>
        </w:rPr>
        <w:t>нишевая</w:t>
      </w:r>
      <w:proofErr w:type="spellEnd"/>
      <w:r w:rsidR="00F00B70" w:rsidRPr="00F00B70">
        <w:rPr>
          <w:b/>
          <w:i/>
          <w:color w:val="000000"/>
          <w:sz w:val="22"/>
          <w:szCs w:val="22"/>
          <w:highlight w:val="yellow"/>
        </w:rPr>
        <w:t xml:space="preserve"> стратегия</w:t>
      </w:r>
      <w:r w:rsidR="00C72AD1" w:rsidRPr="002E3225">
        <w:rPr>
          <w:color w:val="000000"/>
          <w:sz w:val="22"/>
          <w:szCs w:val="22"/>
          <w:highlight w:val="yellow"/>
        </w:rPr>
        <w:t xml:space="preserve">». Эти понятия подразумевают </w:t>
      </w:r>
      <w:r w:rsidR="00166618" w:rsidRPr="002E3225">
        <w:rPr>
          <w:color w:val="000000"/>
          <w:sz w:val="22"/>
          <w:szCs w:val="22"/>
          <w:highlight w:val="yellow"/>
        </w:rPr>
        <w:t>действия компании в области позиционирования, продвижения и продаж не в целом на конкретном рынке, а в рамках определенной ниши.</w:t>
      </w:r>
      <w:r w:rsidRPr="002E3225">
        <w:rPr>
          <w:color w:val="000000"/>
          <w:sz w:val="22"/>
          <w:szCs w:val="22"/>
          <w:highlight w:val="yellow"/>
        </w:rPr>
        <w:t xml:space="preserve"> </w:t>
      </w:r>
      <w:r w:rsidR="00F00B70" w:rsidRPr="00F00B70">
        <w:rPr>
          <w:i/>
          <w:color w:val="000000"/>
          <w:sz w:val="22"/>
          <w:szCs w:val="22"/>
          <w:highlight w:val="yellow"/>
          <w:u w:val="single"/>
        </w:rPr>
        <w:t>Например</w:t>
      </w:r>
      <w:r w:rsidR="00F00B70" w:rsidRPr="00F00B70">
        <w:rPr>
          <w:i/>
          <w:color w:val="000000"/>
          <w:sz w:val="22"/>
          <w:szCs w:val="22"/>
          <w:highlight w:val="yellow"/>
        </w:rPr>
        <w:t>, компания занимается изготовлением сигнализаций для автомобилей, работает на рынке автосигнализаций, но выпускает продукцию только автомобилей определенного класса и с определенным набором характеристик. Соответственно, клиенты из других категорий ее не интересуют. Поэтому, свою стратегию продвижения и продаж она выстраивает в конкретной нише.</w:t>
      </w:r>
    </w:p>
    <w:p w14:paraId="13F15E4A" w14:textId="77777777" w:rsidR="004B21BA" w:rsidRDefault="004B21BA" w:rsidP="000D4063">
      <w:pPr>
        <w:pStyle w:val="a8"/>
        <w:widowControl w:val="0"/>
        <w:jc w:val="both"/>
        <w:rPr>
          <w:color w:val="000000"/>
          <w:sz w:val="22"/>
          <w:szCs w:val="22"/>
        </w:rPr>
      </w:pPr>
      <w:r w:rsidRPr="004B21BA">
        <w:rPr>
          <w:color w:val="000000"/>
          <w:sz w:val="22"/>
          <w:szCs w:val="22"/>
          <w:highlight w:val="green"/>
        </w:rPr>
        <w:t>Статичный рисунок для читалки:</w:t>
      </w:r>
    </w:p>
    <w:p w14:paraId="2DBB056A" w14:textId="77777777" w:rsidR="00CE467E" w:rsidRDefault="004B21BA">
      <w:pPr>
        <w:pStyle w:val="a8"/>
        <w:widowControl w:val="0"/>
        <w:jc w:val="center"/>
        <w:rPr>
          <w:color w:val="000000"/>
          <w:sz w:val="22"/>
          <w:szCs w:val="22"/>
        </w:rPr>
      </w:pPr>
      <w:commentRangeStart w:id="127"/>
      <w:commentRangeStart w:id="128"/>
      <w:r>
        <w:rPr>
          <w:noProof/>
          <w:color w:val="000000"/>
          <w:sz w:val="22"/>
          <w:szCs w:val="22"/>
        </w:rPr>
        <w:drawing>
          <wp:inline distT="0" distB="0" distL="0" distR="0" wp14:anchorId="7E2990B6" wp14:editId="1BA19666">
            <wp:extent cx="2569296" cy="3561596"/>
            <wp:effectExtent l="0" t="0" r="0" b="0"/>
            <wp:docPr id="2054" name="Рисунок 8" descr="C:\Users\o_afanasiadi\Desktop\Без имени-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_afanasiadi\Desktop\Без имени-1.jpg"/>
                    <pic:cNvPicPr>
                      <a:picLocks noChangeAspect="1" noChangeArrowheads="1"/>
                    </pic:cNvPicPr>
                  </pic:nvPicPr>
                  <pic:blipFill>
                    <a:blip r:embed="rId57" cstate="print"/>
                    <a:srcRect/>
                    <a:stretch>
                      <a:fillRect/>
                    </a:stretch>
                  </pic:blipFill>
                  <pic:spPr bwMode="auto">
                    <a:xfrm>
                      <a:off x="0" y="0"/>
                      <a:ext cx="2575839" cy="3570665"/>
                    </a:xfrm>
                    <a:prstGeom prst="rect">
                      <a:avLst/>
                    </a:prstGeom>
                    <a:noFill/>
                    <a:ln w="9525">
                      <a:noFill/>
                      <a:miter lim="800000"/>
                      <a:headEnd/>
                      <a:tailEnd/>
                    </a:ln>
                  </pic:spPr>
                </pic:pic>
              </a:graphicData>
            </a:graphic>
          </wp:inline>
        </w:drawing>
      </w:r>
      <w:commentRangeEnd w:id="127"/>
      <w:commentRangeEnd w:id="128"/>
      <w:r w:rsidR="001A64A5">
        <w:rPr>
          <w:rStyle w:val="af3"/>
          <w:rFonts w:cs="Times New Roman"/>
        </w:rPr>
        <w:commentReference w:id="127"/>
      </w:r>
    </w:p>
    <w:p w14:paraId="7ACB86C0" w14:textId="77777777" w:rsidR="00CE467E" w:rsidRDefault="004B21BA">
      <w:pPr>
        <w:pStyle w:val="a8"/>
        <w:widowControl w:val="0"/>
        <w:jc w:val="center"/>
        <w:rPr>
          <w:color w:val="000000"/>
          <w:sz w:val="22"/>
          <w:szCs w:val="22"/>
        </w:rPr>
      </w:pPr>
      <w:r>
        <w:rPr>
          <w:rStyle w:val="af3"/>
          <w:rFonts w:cs="Times New Roman"/>
        </w:rPr>
        <w:commentReference w:id="128"/>
      </w:r>
    </w:p>
    <w:p w14:paraId="6CFD6C62" w14:textId="77777777" w:rsidR="007709E6" w:rsidRDefault="00F00B70" w:rsidP="000D4063">
      <w:pPr>
        <w:pStyle w:val="a8"/>
        <w:widowControl w:val="0"/>
        <w:jc w:val="both"/>
        <w:rPr>
          <w:color w:val="000000"/>
          <w:sz w:val="22"/>
          <w:szCs w:val="22"/>
        </w:rPr>
      </w:pPr>
      <w:r w:rsidRPr="00F00B70">
        <w:rPr>
          <w:b/>
          <w:i/>
          <w:color w:val="000000"/>
          <w:sz w:val="22"/>
          <w:szCs w:val="22"/>
        </w:rPr>
        <w:t xml:space="preserve">Такой маркетинг более сложен, с организационной точки зрения, и </w:t>
      </w:r>
      <w:r w:rsidRPr="00F00B70">
        <w:rPr>
          <w:b/>
          <w:i/>
          <w:iCs/>
          <w:color w:val="000000"/>
          <w:sz w:val="22"/>
          <w:szCs w:val="22"/>
          <w:u w:val="single"/>
        </w:rPr>
        <w:t>более рискован</w:t>
      </w:r>
      <w:r w:rsidR="007709E6">
        <w:rPr>
          <w:color w:val="000000"/>
          <w:sz w:val="22"/>
          <w:szCs w:val="22"/>
        </w:rPr>
        <w:t>. Когда спрос дремлет, его нужно разбудить смелыми инициативами и дерзкими предложениями. Реакция рынка последует немедленно, при этом она может быть положительной или отрицательной.</w:t>
      </w:r>
    </w:p>
    <w:p w14:paraId="5133D686" w14:textId="77777777" w:rsidR="001A64A5" w:rsidRDefault="001A64A5" w:rsidP="000D4063">
      <w:pPr>
        <w:pStyle w:val="a8"/>
        <w:widowControl w:val="0"/>
        <w:jc w:val="both"/>
        <w:rPr>
          <w:color w:val="000000"/>
          <w:sz w:val="22"/>
          <w:szCs w:val="22"/>
        </w:rPr>
      </w:pPr>
    </w:p>
    <w:p w14:paraId="4CB9B450" w14:textId="77777777" w:rsidR="00CE467E" w:rsidRDefault="00F00B70">
      <w:pPr>
        <w:pStyle w:val="1"/>
        <w:spacing w:before="0" w:after="0"/>
        <w:jc w:val="both"/>
        <w:rPr>
          <w:color w:val="003CB4"/>
        </w:rPr>
      </w:pPr>
      <w:bookmarkStart w:id="129" w:name="_Toc210732277"/>
      <w:bookmarkStart w:id="130" w:name="_Toc210732406"/>
      <w:bookmarkStart w:id="131" w:name="_Toc217108006"/>
      <w:r w:rsidRPr="00F00B70">
        <w:rPr>
          <w:color w:val="003CB4"/>
        </w:rPr>
        <w:lastRenderedPageBreak/>
        <w:t>Усложнение системы маркетинга: эволюция потребителей</w:t>
      </w:r>
      <w:bookmarkEnd w:id="129"/>
      <w:bookmarkEnd w:id="130"/>
      <w:bookmarkEnd w:id="131"/>
    </w:p>
    <w:p w14:paraId="0B472E8B" w14:textId="77777777" w:rsidR="00CE467E" w:rsidRDefault="007709E6">
      <w:pPr>
        <w:jc w:val="both"/>
        <w:rPr>
          <w:rFonts w:ascii="Arial CYR" w:hAnsi="Arial CYR" w:cs="Arial CYR"/>
          <w:color w:val="000000"/>
          <w:szCs w:val="22"/>
          <w:lang w:eastAsia="en-US"/>
        </w:rPr>
      </w:pPr>
      <w:r w:rsidRPr="00AB170F">
        <w:rPr>
          <w:rFonts w:cs="Arial"/>
          <w:color w:val="000000"/>
        </w:rPr>
        <w:t xml:space="preserve">В последние годы в промышленно развитых странах наблюдаются значительные </w:t>
      </w:r>
      <w:proofErr w:type="spellStart"/>
      <w:r w:rsidRPr="00AB170F">
        <w:rPr>
          <w:rFonts w:cs="Arial"/>
          <w:color w:val="000000"/>
        </w:rPr>
        <w:t>социодемографические</w:t>
      </w:r>
      <w:proofErr w:type="spellEnd"/>
      <w:r w:rsidRPr="00AB170F">
        <w:rPr>
          <w:rFonts w:cs="Arial"/>
          <w:color w:val="000000"/>
        </w:rPr>
        <w:t xml:space="preserve"> изменения потребителя. </w:t>
      </w:r>
      <w:r w:rsidR="00F00B70" w:rsidRPr="00F00B70">
        <w:rPr>
          <w:rFonts w:cs="Arial"/>
          <w:b/>
          <w:i/>
          <w:color w:val="000000"/>
        </w:rPr>
        <w:t>К ним относятся</w:t>
      </w:r>
      <w:r w:rsidRPr="00AB170F">
        <w:rPr>
          <w:rFonts w:cs="Arial"/>
          <w:color w:val="000000"/>
        </w:rPr>
        <w:t>:</w:t>
      </w:r>
      <w:r w:rsidR="007004BF" w:rsidRPr="007004BF">
        <w:rPr>
          <w:rFonts w:ascii="Arial CYR" w:hAnsi="Arial CYR" w:cs="Arial CYR"/>
          <w:color w:val="000000"/>
          <w:szCs w:val="22"/>
          <w:highlight w:val="green"/>
          <w:lang w:eastAsia="en-US"/>
        </w:rPr>
        <w:t xml:space="preserve"> </w:t>
      </w:r>
      <w:r w:rsidR="007004BF">
        <w:rPr>
          <w:rFonts w:ascii="Arial CYR" w:hAnsi="Arial CYR" w:cs="Arial CYR"/>
          <w:color w:val="000000"/>
          <w:szCs w:val="22"/>
          <w:highlight w:val="green"/>
          <w:lang w:eastAsia="en-US"/>
        </w:rPr>
        <w:t xml:space="preserve">Интерактивный рисунок для </w:t>
      </w:r>
      <w:proofErr w:type="spellStart"/>
      <w:r w:rsidR="007004BF">
        <w:rPr>
          <w:rFonts w:ascii="Arial CYR" w:hAnsi="Arial CYR" w:cs="Arial CYR"/>
          <w:color w:val="000000"/>
          <w:szCs w:val="22"/>
          <w:highlight w:val="green"/>
          <w:lang w:eastAsia="en-US"/>
        </w:rPr>
        <w:t>ibook</w:t>
      </w:r>
      <w:proofErr w:type="spellEnd"/>
      <w:r w:rsidR="007004BF">
        <w:rPr>
          <w:rFonts w:ascii="Arial CYR" w:hAnsi="Arial CYR" w:cs="Arial CYR"/>
          <w:color w:val="000000"/>
          <w:szCs w:val="22"/>
          <w:highlight w:val="green"/>
          <w:lang w:eastAsia="en-US"/>
        </w:rPr>
        <w:t xml:space="preserve"> (последовательное появление блоков) и статичный рисунок для читалки</w:t>
      </w:r>
    </w:p>
    <w:p w14:paraId="44D136EE" w14:textId="77777777" w:rsidR="00CE467E" w:rsidRDefault="00E76919">
      <w:pPr>
        <w:jc w:val="center"/>
        <w:rPr>
          <w:rFonts w:cs="Arial"/>
          <w:color w:val="000000"/>
        </w:rPr>
      </w:pPr>
      <w:r>
        <w:rPr>
          <w:rFonts w:cs="Arial"/>
          <w:noProof/>
          <w:color w:val="000000"/>
        </w:rPr>
        <w:drawing>
          <wp:inline distT="0" distB="0" distL="0" distR="0" wp14:anchorId="21137955" wp14:editId="03228727">
            <wp:extent cx="3756008" cy="2176609"/>
            <wp:effectExtent l="0" t="0" r="0" b="0"/>
            <wp:docPr id="3086" name="Рисунок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70332" cy="2184910"/>
                    </a:xfrm>
                    <a:prstGeom prst="rect">
                      <a:avLst/>
                    </a:prstGeom>
                    <a:noFill/>
                  </pic:spPr>
                </pic:pic>
              </a:graphicData>
            </a:graphic>
          </wp:inline>
        </w:drawing>
      </w:r>
    </w:p>
    <w:p w14:paraId="2935174A" w14:textId="77777777" w:rsidR="00996506" w:rsidRPr="00D94EE9" w:rsidRDefault="00996506" w:rsidP="000D4063">
      <w:pPr>
        <w:rPr>
          <w:rFonts w:cs="Arial"/>
          <w:color w:val="000000"/>
        </w:rPr>
      </w:pPr>
    </w:p>
    <w:p w14:paraId="74CB28A7" w14:textId="77777777" w:rsidR="00CE467E" w:rsidRDefault="007709E6">
      <w:pPr>
        <w:autoSpaceDE w:val="0"/>
        <w:autoSpaceDN w:val="0"/>
        <w:adjustRightInd w:val="0"/>
        <w:jc w:val="both"/>
        <w:rPr>
          <w:rFonts w:cs="Arial"/>
          <w:szCs w:val="22"/>
          <w:lang w:eastAsia="en-US"/>
        </w:rPr>
      </w:pPr>
      <w:r w:rsidRPr="00D94EE9">
        <w:rPr>
          <w:rFonts w:cs="Arial"/>
          <w:color w:val="000000"/>
        </w:rPr>
        <w:t xml:space="preserve">Все эти изменения напрямую влияют на структуру спроса и на покупательское поведение. Они создают новые рыночные сегменты и новые требования в сегментах уже существующих. </w:t>
      </w:r>
      <w:r w:rsidR="00D94EE9" w:rsidRPr="00D94EE9">
        <w:rPr>
          <w:rFonts w:cs="Arial"/>
          <w:szCs w:val="22"/>
          <w:highlight w:val="green"/>
          <w:lang w:eastAsia="en-US"/>
        </w:rPr>
        <w:t>Выноска</w:t>
      </w:r>
      <w:r w:rsidR="00A77A23">
        <w:rPr>
          <w:rFonts w:cs="Arial"/>
          <w:szCs w:val="22"/>
          <w:lang w:eastAsia="en-US"/>
        </w:rPr>
        <w:t xml:space="preserve"> </w:t>
      </w:r>
      <w:r w:rsidR="00D94EE9">
        <w:rPr>
          <w:rFonts w:cs="Arial"/>
          <w:b/>
          <w:bCs/>
          <w:szCs w:val="22"/>
          <w:lang w:eastAsia="en-US"/>
        </w:rPr>
        <w:t>НАПРИМЕР:</w:t>
      </w:r>
      <w:r w:rsidR="00A77A23">
        <w:rPr>
          <w:rFonts w:cs="Arial"/>
          <w:b/>
          <w:bCs/>
          <w:szCs w:val="22"/>
          <w:lang w:eastAsia="en-US"/>
        </w:rPr>
        <w:t xml:space="preserve"> </w:t>
      </w:r>
      <w:r w:rsidR="00D94EE9" w:rsidRPr="00D94EE9">
        <w:rPr>
          <w:rFonts w:cs="Arial"/>
          <w:szCs w:val="22"/>
          <w:highlight w:val="green"/>
          <w:lang w:eastAsia="en-US"/>
        </w:rPr>
        <w:t xml:space="preserve">Всплывает в отдельном окне для версии </w:t>
      </w:r>
      <w:proofErr w:type="spellStart"/>
      <w:r w:rsidR="00D94EE9" w:rsidRPr="00D94EE9">
        <w:rPr>
          <w:rFonts w:cs="Arial"/>
          <w:szCs w:val="22"/>
          <w:highlight w:val="green"/>
          <w:lang w:eastAsia="en-US"/>
        </w:rPr>
        <w:t>iBook</w:t>
      </w:r>
      <w:proofErr w:type="spellEnd"/>
      <w:r w:rsidR="00D94EE9" w:rsidRPr="00D94EE9">
        <w:rPr>
          <w:rFonts w:cs="Arial"/>
          <w:szCs w:val="22"/>
          <w:highlight w:val="green"/>
          <w:lang w:eastAsia="en-US"/>
        </w:rPr>
        <w:t xml:space="preserve"> и выделение цветом, шрифтом, форматированием для читалки</w:t>
      </w:r>
    </w:p>
    <w:p w14:paraId="30E38668" w14:textId="77777777" w:rsidR="00CE467E" w:rsidRDefault="00F00B70">
      <w:pPr>
        <w:pStyle w:val="ac"/>
        <w:numPr>
          <w:ilvl w:val="0"/>
          <w:numId w:val="97"/>
        </w:numPr>
        <w:spacing w:after="0" w:line="360" w:lineRule="auto"/>
        <w:ind w:left="0" w:firstLine="0"/>
        <w:jc w:val="both"/>
        <w:rPr>
          <w:rFonts w:cs="Arial"/>
          <w:color w:val="000000"/>
          <w:highlight w:val="lightGray"/>
        </w:rPr>
      </w:pPr>
      <w:r w:rsidRPr="00F00B70">
        <w:rPr>
          <w:rFonts w:ascii="Arial" w:hAnsi="Arial" w:cs="Arial"/>
          <w:color w:val="000000"/>
          <w:highlight w:val="lightGray"/>
        </w:rPr>
        <w:t xml:space="preserve">сегмент </w:t>
      </w:r>
      <w:r w:rsidRPr="00F00B70">
        <w:rPr>
          <w:rFonts w:ascii="Arial" w:hAnsi="Arial" w:cs="Arial"/>
          <w:b/>
          <w:i/>
          <w:iCs/>
          <w:color w:val="000000"/>
          <w:highlight w:val="lightGray"/>
        </w:rPr>
        <w:t>пожилых граждан</w:t>
      </w:r>
      <w:r w:rsidRPr="00F00B70">
        <w:rPr>
          <w:rFonts w:ascii="Arial" w:hAnsi="Arial" w:cs="Arial"/>
          <w:color w:val="000000"/>
          <w:highlight w:val="lightGray"/>
        </w:rPr>
        <w:t xml:space="preserve"> (старше 65 лет), пользующихся банковскими услугами, индустрией развлечений, медицинскими услугами и т.д.; </w:t>
      </w:r>
    </w:p>
    <w:p w14:paraId="23A80173" w14:textId="77777777" w:rsidR="00CE467E" w:rsidRDefault="00F00B70">
      <w:pPr>
        <w:pStyle w:val="ac"/>
        <w:numPr>
          <w:ilvl w:val="0"/>
          <w:numId w:val="97"/>
        </w:numPr>
        <w:spacing w:after="0" w:line="360" w:lineRule="auto"/>
        <w:ind w:left="0" w:firstLine="0"/>
        <w:jc w:val="both"/>
        <w:rPr>
          <w:rFonts w:cs="Arial"/>
          <w:color w:val="000000"/>
          <w:highlight w:val="lightGray"/>
        </w:rPr>
      </w:pPr>
      <w:r w:rsidRPr="00F00B70">
        <w:rPr>
          <w:rFonts w:ascii="Arial" w:hAnsi="Arial" w:cs="Arial"/>
          <w:color w:val="000000"/>
          <w:highlight w:val="lightGray"/>
        </w:rPr>
        <w:t xml:space="preserve">сегмент </w:t>
      </w:r>
      <w:r w:rsidRPr="00F00B70">
        <w:rPr>
          <w:rFonts w:ascii="Arial" w:hAnsi="Arial" w:cs="Arial"/>
          <w:b/>
          <w:i/>
          <w:iCs/>
          <w:color w:val="000000"/>
          <w:highlight w:val="lightGray"/>
        </w:rPr>
        <w:t>домохозяйств с одним взрослым</w:t>
      </w:r>
      <w:r w:rsidRPr="00F00B70">
        <w:rPr>
          <w:rFonts w:ascii="Arial" w:hAnsi="Arial" w:cs="Arial"/>
          <w:color w:val="000000"/>
          <w:highlight w:val="lightGray"/>
        </w:rPr>
        <w:t xml:space="preserve"> — неженатые (незамужние), разведенные, овдовевшие или в одиночку воспитывающие детей люди; </w:t>
      </w:r>
    </w:p>
    <w:p w14:paraId="7F4C5F0E" w14:textId="77777777" w:rsidR="00CE467E" w:rsidRDefault="00F00B70">
      <w:pPr>
        <w:pStyle w:val="ac"/>
        <w:numPr>
          <w:ilvl w:val="0"/>
          <w:numId w:val="97"/>
        </w:numPr>
        <w:spacing w:after="0" w:line="360" w:lineRule="auto"/>
        <w:ind w:left="0" w:firstLine="0"/>
        <w:jc w:val="both"/>
        <w:rPr>
          <w:rFonts w:cs="Arial"/>
          <w:color w:val="000000"/>
          <w:highlight w:val="lightGray"/>
        </w:rPr>
      </w:pPr>
      <w:r w:rsidRPr="00F00B70">
        <w:rPr>
          <w:rFonts w:ascii="Arial" w:hAnsi="Arial" w:cs="Arial"/>
          <w:b/>
          <w:i/>
          <w:iCs/>
          <w:color w:val="000000"/>
          <w:highlight w:val="lightGray"/>
        </w:rPr>
        <w:t>домохозяйства с двумя источниками дохода</w:t>
      </w:r>
      <w:r w:rsidRPr="00F00B70">
        <w:rPr>
          <w:rFonts w:ascii="Arial" w:hAnsi="Arial" w:cs="Arial"/>
          <w:color w:val="000000"/>
          <w:highlight w:val="lightGray"/>
        </w:rPr>
        <w:t xml:space="preserve">, обладающие большим дискреционным доходом; </w:t>
      </w:r>
    </w:p>
    <w:p w14:paraId="2FE7AAD3" w14:textId="77777777" w:rsidR="00CE467E" w:rsidRDefault="00F00B70">
      <w:pPr>
        <w:pStyle w:val="ac"/>
        <w:numPr>
          <w:ilvl w:val="0"/>
          <w:numId w:val="97"/>
        </w:numPr>
        <w:spacing w:after="0" w:line="360" w:lineRule="auto"/>
        <w:ind w:left="0" w:firstLine="0"/>
        <w:jc w:val="both"/>
        <w:rPr>
          <w:rFonts w:cs="Arial"/>
          <w:color w:val="000000"/>
          <w:highlight w:val="lightGray"/>
        </w:rPr>
      </w:pPr>
      <w:r w:rsidRPr="00F00B70">
        <w:rPr>
          <w:rFonts w:ascii="Arial" w:hAnsi="Arial" w:cs="Arial"/>
          <w:color w:val="000000"/>
          <w:highlight w:val="lightGray"/>
        </w:rPr>
        <w:t xml:space="preserve">сегмент </w:t>
      </w:r>
      <w:r w:rsidRPr="00F00B70">
        <w:rPr>
          <w:rFonts w:ascii="Arial" w:hAnsi="Arial" w:cs="Arial"/>
          <w:b/>
          <w:i/>
          <w:iCs/>
          <w:color w:val="000000"/>
          <w:highlight w:val="lightGray"/>
        </w:rPr>
        <w:t>работающих женщин</w:t>
      </w:r>
      <w:r w:rsidRPr="00F00B70">
        <w:rPr>
          <w:rFonts w:ascii="Arial" w:hAnsi="Arial" w:cs="Arial"/>
          <w:color w:val="000000"/>
          <w:highlight w:val="lightGray"/>
        </w:rPr>
        <w:t>, потребляющих все виды экономящих время товаров и услуг, таких как микроволновые печи, торговля по каталогам, продукты быстрого приготовления, рестораны фаст-фуд и др..</w:t>
      </w:r>
    </w:p>
    <w:p w14:paraId="65913B8A" w14:textId="77777777" w:rsidR="00CE467E" w:rsidRDefault="007709E6">
      <w:pPr>
        <w:jc w:val="both"/>
        <w:rPr>
          <w:rFonts w:cs="Arial"/>
          <w:color w:val="000000"/>
        </w:rPr>
      </w:pPr>
      <w:r w:rsidRPr="00D94EE9">
        <w:rPr>
          <w:rFonts w:cs="Arial"/>
          <w:color w:val="000000"/>
          <w:highlight w:val="lightGray"/>
        </w:rPr>
        <w:t>.</w:t>
      </w:r>
      <w:r w:rsidR="00A77A23" w:rsidRPr="00A77A23">
        <w:rPr>
          <w:rFonts w:cs="Arial"/>
          <w:b/>
          <w:i/>
          <w:color w:val="000000"/>
          <w:highlight w:val="lightGray"/>
        </w:rPr>
        <w:t xml:space="preserve"> Эти выявленные сегменты предоставляют новые возможности, требующие адаптации к </w:t>
      </w:r>
      <w:r w:rsidR="00F00B70" w:rsidRPr="00F00B70">
        <w:rPr>
          <w:rFonts w:cs="Arial"/>
          <w:b/>
          <w:i/>
          <w:iCs/>
          <w:color w:val="000000"/>
          <w:highlight w:val="lightGray"/>
          <w:u w:val="single"/>
        </w:rPr>
        <w:t xml:space="preserve">массовой </w:t>
      </w:r>
      <w:proofErr w:type="spellStart"/>
      <w:r w:rsidR="00F00B70" w:rsidRPr="00F00B70">
        <w:rPr>
          <w:rFonts w:cs="Arial"/>
          <w:b/>
          <w:i/>
          <w:iCs/>
          <w:color w:val="000000"/>
          <w:highlight w:val="lightGray"/>
          <w:u w:val="single"/>
        </w:rPr>
        <w:t>кастомизации</w:t>
      </w:r>
      <w:proofErr w:type="spellEnd"/>
      <w:r w:rsidR="00A77A23" w:rsidRPr="00A77A23">
        <w:rPr>
          <w:rFonts w:cs="Arial"/>
          <w:b/>
          <w:i/>
          <w:color w:val="000000"/>
          <w:highlight w:val="lightGray"/>
        </w:rPr>
        <w:t xml:space="preserve"> традиционных массовых подходов к маркетингу</w:t>
      </w:r>
    </w:p>
    <w:p w14:paraId="0FA603A3" w14:textId="77777777" w:rsidR="007709E6" w:rsidRPr="00A77A23" w:rsidRDefault="00F00B70" w:rsidP="000D4063">
      <w:pPr>
        <w:pStyle w:val="a8"/>
        <w:widowControl w:val="0"/>
        <w:jc w:val="both"/>
        <w:rPr>
          <w:b/>
          <w:i/>
          <w:color w:val="000000"/>
          <w:sz w:val="22"/>
          <w:szCs w:val="22"/>
        </w:rPr>
      </w:pPr>
      <w:r w:rsidRPr="00F00B70">
        <w:rPr>
          <w:b/>
          <w:i/>
          <w:color w:val="000000"/>
          <w:sz w:val="22"/>
          <w:szCs w:val="22"/>
        </w:rPr>
        <w:t xml:space="preserve">Меняется не только </w:t>
      </w:r>
      <w:proofErr w:type="spellStart"/>
      <w:r w:rsidRPr="00F00B70">
        <w:rPr>
          <w:b/>
          <w:i/>
          <w:color w:val="000000"/>
          <w:sz w:val="22"/>
          <w:szCs w:val="22"/>
        </w:rPr>
        <w:t>социодемографический</w:t>
      </w:r>
      <w:proofErr w:type="spellEnd"/>
      <w:r w:rsidRPr="00F00B70">
        <w:rPr>
          <w:b/>
          <w:i/>
          <w:color w:val="000000"/>
          <w:sz w:val="22"/>
          <w:szCs w:val="22"/>
        </w:rPr>
        <w:t xml:space="preserve"> портрет потребителя, но и сам потребитель.</w:t>
      </w:r>
    </w:p>
    <w:p w14:paraId="6EE64A45" w14:textId="77777777" w:rsidR="00CE467E" w:rsidRDefault="007709E6">
      <w:pPr>
        <w:pStyle w:val="a8"/>
        <w:widowControl w:val="0"/>
        <w:jc w:val="both"/>
        <w:rPr>
          <w:color w:val="000000"/>
          <w:sz w:val="22"/>
          <w:szCs w:val="22"/>
        </w:rPr>
      </w:pPr>
      <w:r>
        <w:rPr>
          <w:color w:val="000000"/>
          <w:sz w:val="22"/>
          <w:szCs w:val="22"/>
        </w:rPr>
        <w:t xml:space="preserve">За годы массового маркетинга устремления покупателей удовлетворить материальные потребности в комфорте и безопасности выросли настолько, что привели к появлению новых ценностей. Удовлетворение потребностей в «хорошей жизни» вкупе с ростом </w:t>
      </w:r>
      <w:r>
        <w:rPr>
          <w:color w:val="000000"/>
          <w:sz w:val="22"/>
          <w:szCs w:val="22"/>
        </w:rPr>
        <w:lastRenderedPageBreak/>
        <w:t>дискреционного дохода обусловили изменение характера потребительского спроса. После того как индивид «наполнит свой живот» (</w:t>
      </w:r>
      <w:r w:rsidR="00F00B70" w:rsidRPr="00F00B70">
        <w:rPr>
          <w:b/>
          <w:color w:val="000000"/>
          <w:szCs w:val="22"/>
        </w:rPr>
        <w:t xml:space="preserve">И. </w:t>
      </w:r>
      <w:proofErr w:type="spellStart"/>
      <w:r w:rsidR="00F00B70" w:rsidRPr="00F00B70">
        <w:rPr>
          <w:b/>
          <w:color w:val="000000"/>
          <w:szCs w:val="22"/>
        </w:rPr>
        <w:t>Ансоффа</w:t>
      </w:r>
      <w:proofErr w:type="spellEnd"/>
      <w:r>
        <w:rPr>
          <w:color w:val="000000"/>
          <w:sz w:val="22"/>
          <w:szCs w:val="22"/>
        </w:rPr>
        <w:t xml:space="preserve">), он начинает задумываться о более высоких уровнях индивидуального удовлетворения. </w:t>
      </w:r>
      <w:r w:rsidR="00D94EE9" w:rsidRPr="00D94EE9">
        <w:rPr>
          <w:color w:val="000000"/>
          <w:sz w:val="22"/>
          <w:szCs w:val="22"/>
          <w:highlight w:val="green"/>
        </w:rPr>
        <w:t>Биографическая вставка</w:t>
      </w:r>
    </w:p>
    <w:p w14:paraId="13BC32E7" w14:textId="77777777" w:rsidR="009E288F" w:rsidRDefault="00E76919" w:rsidP="000D4063">
      <w:pPr>
        <w:pStyle w:val="a8"/>
        <w:widowControl w:val="0"/>
        <w:jc w:val="center"/>
        <w:rPr>
          <w:color w:val="000000"/>
          <w:sz w:val="22"/>
          <w:szCs w:val="22"/>
        </w:rPr>
      </w:pPr>
      <w:commentRangeStart w:id="132"/>
      <w:r>
        <w:rPr>
          <w:noProof/>
          <w:color w:val="000000"/>
          <w:sz w:val="22"/>
          <w:szCs w:val="22"/>
        </w:rPr>
        <w:drawing>
          <wp:inline distT="0" distB="0" distL="0" distR="0" wp14:anchorId="5EA78B67" wp14:editId="5C9BDD03">
            <wp:extent cx="5720314" cy="1795913"/>
            <wp:effectExtent l="0" t="0" r="0" b="0"/>
            <wp:docPr id="3088" name="Рисунок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9434" cy="1808195"/>
                    </a:xfrm>
                    <a:prstGeom prst="rect">
                      <a:avLst/>
                    </a:prstGeom>
                    <a:noFill/>
                  </pic:spPr>
                </pic:pic>
              </a:graphicData>
            </a:graphic>
          </wp:inline>
        </w:drawing>
      </w:r>
      <w:commentRangeEnd w:id="132"/>
      <w:r w:rsidR="009E288F">
        <w:rPr>
          <w:rStyle w:val="af3"/>
          <w:rFonts w:cs="Times New Roman"/>
        </w:rPr>
        <w:commentReference w:id="132"/>
      </w:r>
    </w:p>
    <w:p w14:paraId="35F988E2" w14:textId="77777777" w:rsidR="00417848" w:rsidRDefault="00417848" w:rsidP="000D4063">
      <w:pPr>
        <w:pStyle w:val="a8"/>
        <w:widowControl w:val="0"/>
        <w:jc w:val="both"/>
        <w:rPr>
          <w:color w:val="000000"/>
          <w:sz w:val="22"/>
          <w:szCs w:val="22"/>
        </w:rPr>
      </w:pPr>
    </w:p>
    <w:p w14:paraId="41050C16" w14:textId="77777777" w:rsidR="007709E6" w:rsidRDefault="00F00B70" w:rsidP="000D4063">
      <w:pPr>
        <w:pStyle w:val="a8"/>
        <w:widowControl w:val="0"/>
        <w:jc w:val="both"/>
        <w:rPr>
          <w:color w:val="000000"/>
          <w:sz w:val="22"/>
          <w:szCs w:val="22"/>
        </w:rPr>
      </w:pPr>
      <w:r w:rsidRPr="00F00B70">
        <w:rPr>
          <w:b/>
          <w:i/>
          <w:color w:val="000000"/>
          <w:sz w:val="22"/>
          <w:szCs w:val="22"/>
        </w:rPr>
        <w:t>Спрос все чаще становится бескомпромиссным</w:t>
      </w:r>
      <w:r w:rsidR="007709E6">
        <w:rPr>
          <w:color w:val="000000"/>
          <w:sz w:val="22"/>
          <w:szCs w:val="22"/>
        </w:rPr>
        <w:t xml:space="preserve">: людям требуются более </w:t>
      </w:r>
      <w:proofErr w:type="spellStart"/>
      <w:r w:rsidR="007709E6">
        <w:rPr>
          <w:color w:val="000000"/>
          <w:sz w:val="22"/>
          <w:szCs w:val="22"/>
        </w:rPr>
        <w:t>кастомизированный</w:t>
      </w:r>
      <w:proofErr w:type="spellEnd"/>
      <w:r w:rsidR="007709E6">
        <w:rPr>
          <w:color w:val="000000"/>
          <w:sz w:val="22"/>
          <w:szCs w:val="22"/>
        </w:rPr>
        <w:t xml:space="preserve"> сервис и полная информация о покупках, а также послепродажная поддержка со стороны производителя и экологически безопасные товары. Многие потребители рассматривают «шопинг» уже не как развлечение или способ проведения свободного времени, а, скорее, как утомительную обязанность, которую следует выполнять как можно более экономично и эффективно. </w:t>
      </w:r>
      <w:r w:rsidRPr="00F00B70">
        <w:rPr>
          <w:b/>
          <w:i/>
          <w:color w:val="000000"/>
          <w:sz w:val="22"/>
          <w:szCs w:val="22"/>
        </w:rPr>
        <w:t>Время, стимулирование, удовольствие и изменение – вот новые доминирующие ценности.</w:t>
      </w:r>
    </w:p>
    <w:p w14:paraId="79AD747E" w14:textId="77777777" w:rsidR="007709E6" w:rsidRDefault="007709E6" w:rsidP="000D4063">
      <w:pPr>
        <w:pStyle w:val="a8"/>
        <w:widowControl w:val="0"/>
        <w:jc w:val="both"/>
        <w:rPr>
          <w:color w:val="000000"/>
          <w:sz w:val="22"/>
          <w:szCs w:val="22"/>
        </w:rPr>
      </w:pPr>
      <w:r>
        <w:rPr>
          <w:color w:val="000000"/>
          <w:sz w:val="22"/>
          <w:szCs w:val="22"/>
        </w:rPr>
        <w:t>Согласно проведенному во Франции опросу, большинство представителей трудоспособного населения хотели бы иметь больше свободного времени, чем свободных денег. За два года данная группа потребителей увеличилась на 10% и на две трети состоит из состоятельных и хорошо образованных людей.</w:t>
      </w:r>
    </w:p>
    <w:p w14:paraId="0E5AF113" w14:textId="77777777" w:rsidR="00153CDA" w:rsidRDefault="00153CDA" w:rsidP="000D4063">
      <w:pPr>
        <w:pStyle w:val="a8"/>
        <w:widowControl w:val="0"/>
        <w:jc w:val="both"/>
        <w:rPr>
          <w:color w:val="000000"/>
          <w:sz w:val="22"/>
          <w:szCs w:val="22"/>
        </w:rPr>
      </w:pPr>
    </w:p>
    <w:p w14:paraId="51DF1D93" w14:textId="77777777" w:rsidR="00CE467E" w:rsidRDefault="00F00B70">
      <w:pPr>
        <w:pStyle w:val="1"/>
        <w:spacing w:before="0" w:after="0"/>
        <w:jc w:val="both"/>
        <w:rPr>
          <w:color w:val="003CB4"/>
          <w:sz w:val="22"/>
        </w:rPr>
      </w:pPr>
      <w:bookmarkStart w:id="133" w:name="_Toc210732278"/>
      <w:bookmarkStart w:id="134" w:name="_Toc210732407"/>
      <w:bookmarkStart w:id="135" w:name="_Toc217108007"/>
      <w:r w:rsidRPr="00F00B70">
        <w:rPr>
          <w:color w:val="003CB4"/>
        </w:rPr>
        <w:t>Поведение потребителей в Западной Европе</w:t>
      </w:r>
      <w:bookmarkEnd w:id="133"/>
      <w:bookmarkEnd w:id="134"/>
      <w:bookmarkEnd w:id="135"/>
    </w:p>
    <w:p w14:paraId="777E68AA" w14:textId="77777777" w:rsidR="00CE467E" w:rsidRDefault="00F00B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rPr>
          <w:rFonts w:ascii="Arial CYR" w:hAnsi="Arial CYR" w:cs="Arial CYR"/>
          <w:color w:val="000000"/>
          <w:szCs w:val="22"/>
          <w:lang w:eastAsia="en-US"/>
        </w:rPr>
      </w:pPr>
      <w:r w:rsidRPr="00F00B70">
        <w:rPr>
          <w:rFonts w:cs="Arial"/>
          <w:b/>
          <w:i/>
          <w:color w:val="000000"/>
        </w:rPr>
        <w:t>В Западной Европе покупательское поведение новых потребителей характеризуется следующими чертами</w:t>
      </w:r>
      <w:r w:rsidR="007709E6" w:rsidRPr="008404C3">
        <w:rPr>
          <w:rFonts w:cs="Arial"/>
          <w:color w:val="000000"/>
        </w:rPr>
        <w:t>.</w:t>
      </w:r>
      <w:r w:rsidR="00D94EE9" w:rsidRPr="00D94EE9">
        <w:rPr>
          <w:rFonts w:ascii="Arial CYR" w:hAnsi="Arial CYR" w:cs="Arial CYR"/>
          <w:color w:val="000000"/>
          <w:szCs w:val="22"/>
          <w:highlight w:val="green"/>
          <w:lang w:eastAsia="en-US"/>
        </w:rPr>
        <w:t xml:space="preserve"> </w:t>
      </w:r>
      <w:r w:rsidR="00D94EE9">
        <w:rPr>
          <w:rFonts w:ascii="Arial CYR" w:hAnsi="Arial CYR" w:cs="Arial CYR"/>
          <w:color w:val="000000"/>
          <w:szCs w:val="22"/>
          <w:highlight w:val="green"/>
          <w:lang w:eastAsia="en-US"/>
        </w:rPr>
        <w:t xml:space="preserve">Интерактивный рисунок для </w:t>
      </w:r>
      <w:proofErr w:type="spellStart"/>
      <w:r w:rsidR="00D94EE9">
        <w:rPr>
          <w:rFonts w:ascii="Arial CYR" w:hAnsi="Arial CYR" w:cs="Arial CYR"/>
          <w:color w:val="000000"/>
          <w:szCs w:val="22"/>
          <w:highlight w:val="green"/>
          <w:lang w:eastAsia="en-US"/>
        </w:rPr>
        <w:t>ibook</w:t>
      </w:r>
      <w:proofErr w:type="spellEnd"/>
      <w:r w:rsidR="00D94EE9">
        <w:rPr>
          <w:rFonts w:ascii="Arial CYR" w:hAnsi="Arial CYR" w:cs="Arial CYR"/>
          <w:color w:val="000000"/>
          <w:szCs w:val="22"/>
          <w:highlight w:val="green"/>
          <w:lang w:eastAsia="en-US"/>
        </w:rPr>
        <w:t xml:space="preserve"> (последовательное появление блоков) и статичный рисунок для читалки</w:t>
      </w:r>
      <w:r w:rsidR="00E76919">
        <w:rPr>
          <w:rFonts w:ascii="Arial CYR" w:hAnsi="Arial CYR" w:cs="Arial CYR"/>
          <w:noProof/>
          <w:color w:val="000000"/>
          <w:szCs w:val="22"/>
        </w:rPr>
        <w:drawing>
          <wp:inline distT="0" distB="0" distL="0" distR="0" wp14:anchorId="627AB0D4" wp14:editId="17DE8EB5">
            <wp:extent cx="2702257" cy="1624794"/>
            <wp:effectExtent l="0" t="0" r="0" b="0"/>
            <wp:docPr id="3091" name="Рисунок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22152" cy="1636756"/>
                    </a:xfrm>
                    <a:prstGeom prst="rect">
                      <a:avLst/>
                    </a:prstGeom>
                    <a:noFill/>
                  </pic:spPr>
                </pic:pic>
              </a:graphicData>
            </a:graphic>
          </wp:inline>
        </w:drawing>
      </w:r>
    </w:p>
    <w:p w14:paraId="478240E9" w14:textId="77777777" w:rsidR="00CE467E" w:rsidRDefault="00F00B70">
      <w:pPr>
        <w:jc w:val="both"/>
        <w:rPr>
          <w:rFonts w:cs="Arial"/>
          <w:color w:val="000000"/>
        </w:rPr>
      </w:pPr>
      <w:r w:rsidRPr="00F00B70">
        <w:rPr>
          <w:rFonts w:cs="Arial"/>
          <w:iCs/>
          <w:color w:val="000000"/>
        </w:rPr>
        <w:lastRenderedPageBreak/>
        <w:t>1.</w:t>
      </w:r>
      <w:r w:rsidR="003E44C0">
        <w:rPr>
          <w:rFonts w:cs="Arial"/>
          <w:b/>
          <w:i/>
          <w:iCs/>
          <w:color w:val="000000"/>
        </w:rPr>
        <w:t xml:space="preserve"> </w:t>
      </w:r>
      <w:r w:rsidRPr="00F00B70">
        <w:rPr>
          <w:rFonts w:cs="Arial"/>
          <w:b/>
          <w:i/>
          <w:iCs/>
          <w:color w:val="000000"/>
        </w:rPr>
        <w:t>Чувство власти</w:t>
      </w:r>
      <w:r w:rsidR="007709E6" w:rsidRPr="005250AC">
        <w:rPr>
          <w:rFonts w:cs="Arial"/>
          <w:i/>
          <w:iCs/>
          <w:color w:val="000000"/>
        </w:rPr>
        <w:t>.</w:t>
      </w:r>
      <w:r w:rsidR="007709E6" w:rsidRPr="005250AC">
        <w:rPr>
          <w:rFonts w:cs="Arial"/>
          <w:color w:val="000000"/>
        </w:rPr>
        <w:t xml:space="preserve"> Потребители чувствуют себя королями на рынках с обильным предложением (</w:t>
      </w:r>
      <w:r w:rsidRPr="00F00B70">
        <w:rPr>
          <w:rFonts w:cs="Arial"/>
          <w:i/>
          <w:color w:val="000000"/>
        </w:rPr>
        <w:t xml:space="preserve">во Франции, </w:t>
      </w:r>
      <w:r w:rsidRPr="00F00B70">
        <w:rPr>
          <w:rFonts w:cs="Arial"/>
          <w:i/>
          <w:color w:val="000000"/>
          <w:u w:val="single"/>
        </w:rPr>
        <w:t>например</w:t>
      </w:r>
      <w:r w:rsidRPr="00F00B70">
        <w:rPr>
          <w:rFonts w:cs="Arial"/>
          <w:i/>
          <w:color w:val="000000"/>
        </w:rPr>
        <w:t>, в продовольственном секторе ежедневно выпускаются 100 так называемых новых товаров</w:t>
      </w:r>
      <w:r w:rsidR="007709E6" w:rsidRPr="005250AC">
        <w:rPr>
          <w:rFonts w:cs="Arial"/>
          <w:color w:val="000000"/>
        </w:rPr>
        <w:t>), когда конкуренция (</w:t>
      </w:r>
      <w:r w:rsidRPr="00F00B70">
        <w:rPr>
          <w:rFonts w:cs="Arial"/>
          <w:i/>
          <w:color w:val="000000"/>
        </w:rPr>
        <w:t>не только между торговыми марками, но и между производителями и крупными дистрибьюторами</w:t>
      </w:r>
      <w:r w:rsidR="007709E6" w:rsidRPr="005250AC">
        <w:rPr>
          <w:rFonts w:cs="Arial"/>
          <w:color w:val="000000"/>
        </w:rPr>
        <w:t xml:space="preserve">) очень сильна и когда потребителю доступно большое число разнообразных источников информации. Более того, потребительское движение влиятельно и хорошо организовано, к нему приковано внимание многих производителей. Все это говорит о том, что власть склонна принять сторону потребителей, и они об этом знают. </w:t>
      </w:r>
    </w:p>
    <w:p w14:paraId="6B010DEC" w14:textId="77777777" w:rsidR="00CE467E" w:rsidRDefault="003E44C0">
      <w:pPr>
        <w:jc w:val="both"/>
        <w:rPr>
          <w:rFonts w:cs="Arial"/>
          <w:color w:val="000000"/>
        </w:rPr>
      </w:pPr>
      <w:r>
        <w:rPr>
          <w:rFonts w:cs="Arial"/>
          <w:iCs/>
          <w:color w:val="000000"/>
        </w:rPr>
        <w:t xml:space="preserve">2. </w:t>
      </w:r>
      <w:r w:rsidR="00F00B70" w:rsidRPr="00F00B70">
        <w:rPr>
          <w:rFonts w:cs="Arial"/>
          <w:b/>
          <w:i/>
          <w:iCs/>
          <w:color w:val="000000"/>
        </w:rPr>
        <w:t>«Профессиональный» подход к покупкам</w:t>
      </w:r>
      <w:r w:rsidR="007709E6" w:rsidRPr="008404C3">
        <w:rPr>
          <w:rFonts w:cs="Arial"/>
          <w:i/>
          <w:iCs/>
          <w:color w:val="000000"/>
        </w:rPr>
        <w:t>.</w:t>
      </w:r>
      <w:r w:rsidR="007709E6" w:rsidRPr="008404C3">
        <w:rPr>
          <w:rFonts w:cs="Arial"/>
          <w:color w:val="000000"/>
        </w:rPr>
        <w:t xml:space="preserve"> Образованные и опытные потребители ведут себя как разумные покупатели. Они информированы о товарах и имеют возможность сравнивать, а потому делают свой выбор, несмотря на марки, рекламу и рекомендации продавцов. Другими словами, потребители ищут наиболее ценный товар, соответствующий их финансовым возможностям. Вчерашние пассивные потребители превратились в более активных </w:t>
      </w:r>
      <w:r w:rsidR="007709E6" w:rsidRPr="008404C3">
        <w:rPr>
          <w:rFonts w:cs="Arial"/>
          <w:i/>
          <w:iCs/>
          <w:color w:val="000000"/>
        </w:rPr>
        <w:t>«</w:t>
      </w:r>
      <w:r w:rsidR="00F00B70" w:rsidRPr="00F00B70">
        <w:rPr>
          <w:rFonts w:cs="Arial"/>
          <w:b/>
          <w:i/>
          <w:iCs/>
          <w:color w:val="000000"/>
          <w:u w:val="single"/>
        </w:rPr>
        <w:t>субъектов потребления</w:t>
      </w:r>
      <w:r w:rsidR="007709E6" w:rsidRPr="008404C3">
        <w:rPr>
          <w:rFonts w:cs="Arial"/>
          <w:i/>
          <w:iCs/>
          <w:color w:val="000000"/>
        </w:rPr>
        <w:t>»</w:t>
      </w:r>
      <w:r w:rsidR="007709E6" w:rsidRPr="008404C3">
        <w:rPr>
          <w:rFonts w:cs="Arial"/>
          <w:color w:val="000000"/>
        </w:rPr>
        <w:t xml:space="preserve">. Крупные дистрибьюторские фирмы относятся к ним как к партнерам, что позволяет говорить о воздействии потребителей на товарную политику. Европейцы более не стесняются спрашивать совета, вносить предложения, «ворчать», жаловаться, поздравлять компании, причем делают это напрямую. Это подтверждается активизацией деятельности отделов по работе с потребителями. </w:t>
      </w:r>
    </w:p>
    <w:p w14:paraId="22800A6D" w14:textId="77777777" w:rsidR="00CE467E" w:rsidRDefault="00F00B70">
      <w:pPr>
        <w:jc w:val="both"/>
        <w:rPr>
          <w:rFonts w:cs="Arial"/>
          <w:color w:val="000000"/>
        </w:rPr>
      </w:pPr>
      <w:r w:rsidRPr="00F00B70">
        <w:rPr>
          <w:rFonts w:cs="Arial"/>
          <w:iCs/>
          <w:color w:val="000000"/>
        </w:rPr>
        <w:t>3.</w:t>
      </w:r>
      <w:r w:rsidR="003E44C0">
        <w:rPr>
          <w:rFonts w:cs="Arial"/>
          <w:b/>
          <w:i/>
          <w:iCs/>
          <w:color w:val="000000"/>
        </w:rPr>
        <w:t xml:space="preserve"> </w:t>
      </w:r>
      <w:r w:rsidRPr="00F00B70">
        <w:rPr>
          <w:rFonts w:cs="Arial"/>
          <w:b/>
          <w:i/>
          <w:iCs/>
          <w:color w:val="000000"/>
        </w:rPr>
        <w:t>Взаимосвязь удовлетворения, восхищения и лояльности</w:t>
      </w:r>
      <w:r w:rsidR="007709E6" w:rsidRPr="008404C3">
        <w:rPr>
          <w:rFonts w:cs="Arial"/>
          <w:i/>
          <w:iCs/>
          <w:color w:val="000000"/>
        </w:rPr>
        <w:t>.</w:t>
      </w:r>
      <w:r w:rsidR="007709E6" w:rsidRPr="008404C3">
        <w:rPr>
          <w:rFonts w:cs="Arial"/>
          <w:color w:val="000000"/>
        </w:rPr>
        <w:t xml:space="preserve"> Новые потребители возлагают ответственность за свое неудовлетворение на фирму, а если та не слишком эффективно реагирует на жалобу</w:t>
      </w:r>
      <w:r w:rsidR="00DD76FF">
        <w:rPr>
          <w:rFonts w:cs="Arial"/>
          <w:color w:val="000000"/>
        </w:rPr>
        <w:t xml:space="preserve"> -</w:t>
      </w:r>
      <w:r w:rsidR="007709E6" w:rsidRPr="008404C3">
        <w:rPr>
          <w:rFonts w:cs="Arial"/>
          <w:color w:val="000000"/>
        </w:rPr>
        <w:t xml:space="preserve"> не только перестают покупать ее продукцию, но и активно рассказывают о своем недовольстве друзьям или партнерам по бизнесу. Таким образом, неудовлетворенный потребитель — это потерянный потребитель, что крайне опасно на рынках с нулевым уровнем роста, где привлечение нового покупателя взамен утраченного является особенно сложным и дорогостоящим. Более того, как показывают результаты исследований, одного соответствия ожиданиям для развития лояльности недостаточно. </w:t>
      </w:r>
      <w:r w:rsidRPr="00F00B70">
        <w:rPr>
          <w:rFonts w:cs="Arial"/>
          <w:b/>
          <w:i/>
          <w:color w:val="000000"/>
        </w:rPr>
        <w:t xml:space="preserve">Задача — превзойти ожидания, </w:t>
      </w:r>
      <w:r w:rsidRPr="00F00B70">
        <w:rPr>
          <w:rFonts w:cs="Arial"/>
          <w:b/>
          <w:i/>
          <w:iCs/>
          <w:color w:val="000000"/>
        </w:rPr>
        <w:t>восхитить покупателя</w:t>
      </w:r>
      <w:r w:rsidR="007709E6" w:rsidRPr="008404C3">
        <w:rPr>
          <w:rFonts w:cs="Arial"/>
          <w:color w:val="000000"/>
        </w:rPr>
        <w:t xml:space="preserve">. </w:t>
      </w:r>
    </w:p>
    <w:p w14:paraId="251CBC75" w14:textId="77777777" w:rsidR="00CE467E" w:rsidRDefault="00F00B70">
      <w:pPr>
        <w:jc w:val="both"/>
        <w:rPr>
          <w:rFonts w:cs="Arial"/>
          <w:color w:val="000000"/>
        </w:rPr>
      </w:pPr>
      <w:r w:rsidRPr="00F00B70">
        <w:rPr>
          <w:rFonts w:cs="Arial"/>
          <w:iCs/>
          <w:color w:val="000000"/>
        </w:rPr>
        <w:t>4.</w:t>
      </w:r>
      <w:r w:rsidR="00DD76FF">
        <w:rPr>
          <w:rFonts w:cs="Arial"/>
          <w:i/>
          <w:iCs/>
          <w:color w:val="000000"/>
        </w:rPr>
        <w:t xml:space="preserve"> </w:t>
      </w:r>
      <w:r w:rsidRPr="00F00B70">
        <w:rPr>
          <w:rFonts w:cs="Arial"/>
          <w:b/>
          <w:i/>
          <w:iCs/>
          <w:color w:val="000000"/>
        </w:rPr>
        <w:t>Появление новых ожиданий</w:t>
      </w:r>
      <w:r w:rsidR="007709E6" w:rsidRPr="008404C3">
        <w:rPr>
          <w:rFonts w:cs="Arial"/>
          <w:i/>
          <w:iCs/>
          <w:color w:val="000000"/>
        </w:rPr>
        <w:t xml:space="preserve">. </w:t>
      </w:r>
      <w:r w:rsidR="007709E6" w:rsidRPr="008404C3">
        <w:rPr>
          <w:rFonts w:cs="Arial"/>
          <w:color w:val="000000"/>
        </w:rPr>
        <w:t>Современные покупатели не принимают направленную на «среднего» потребителя практику массового маркетинга, столь популярную в 1970-1980-х гг.</w:t>
      </w:r>
      <w:r w:rsidR="00DD76FF">
        <w:rPr>
          <w:rFonts w:cs="Arial"/>
          <w:color w:val="000000"/>
        </w:rPr>
        <w:t>.</w:t>
      </w:r>
      <w:r w:rsidR="007709E6" w:rsidRPr="008404C3">
        <w:rPr>
          <w:rFonts w:cs="Arial"/>
          <w:color w:val="000000"/>
        </w:rPr>
        <w:t xml:space="preserve"> Они хотят, чтобы их слушали, понимали и уважали. Они хотят получать решение своих проблем по справедливым ценам. Их выбор имеет приспособленческий характер: в одной ситуации приобретается один из самых простых и дешевых товаров, в другой — один из самых дорогих. Но в любом случае новым потребителям нужна «прозрачность» цен, характеристик товаров, их свойств и т.д</w:t>
      </w:r>
      <w:r w:rsidR="00DD76FF">
        <w:rPr>
          <w:rFonts w:cs="Arial"/>
          <w:color w:val="000000"/>
        </w:rPr>
        <w:t>.</w:t>
      </w:r>
      <w:r w:rsidR="007709E6" w:rsidRPr="008404C3">
        <w:rPr>
          <w:rFonts w:cs="Arial"/>
          <w:color w:val="000000"/>
        </w:rPr>
        <w:t xml:space="preserve">. Кроме того, они стремятся к этичному потреблению и избегают ситуации, когда они могут испытывать чувство вины за свои покупки, вызванное, </w:t>
      </w:r>
      <w:r w:rsidRPr="00F00B70">
        <w:rPr>
          <w:rFonts w:cs="Arial"/>
          <w:i/>
          <w:color w:val="000000"/>
          <w:u w:val="single"/>
        </w:rPr>
        <w:t>например</w:t>
      </w:r>
      <w:r w:rsidRPr="00F00B70">
        <w:rPr>
          <w:rFonts w:cs="Arial"/>
          <w:i/>
          <w:color w:val="000000"/>
        </w:rPr>
        <w:t>, рекламой бренда</w:t>
      </w:r>
      <w:r w:rsidR="007709E6" w:rsidRPr="008404C3">
        <w:rPr>
          <w:rFonts w:cs="Arial"/>
          <w:color w:val="000000"/>
        </w:rPr>
        <w:t xml:space="preserve">. Хотя указанные характеристики </w:t>
      </w:r>
      <w:r w:rsidR="007709E6" w:rsidRPr="008404C3">
        <w:rPr>
          <w:rFonts w:cs="Arial"/>
          <w:color w:val="000000"/>
        </w:rPr>
        <w:lastRenderedPageBreak/>
        <w:t xml:space="preserve">можно отнести ко всем странам ЕС, в Европе по-прежнему существуют значительные различия, поэтому говорить о существовании «общеевропейского потребителя» пока рано. </w:t>
      </w:r>
    </w:p>
    <w:p w14:paraId="5A76AB92" w14:textId="77777777" w:rsidR="00CE467E" w:rsidRDefault="00CE467E">
      <w:pPr>
        <w:jc w:val="both"/>
        <w:rPr>
          <w:rFonts w:cs="Arial"/>
          <w:color w:val="000000"/>
        </w:rPr>
      </w:pPr>
    </w:p>
    <w:p w14:paraId="15A0DC6E" w14:textId="77777777" w:rsidR="007709E6" w:rsidRPr="00153CDA" w:rsidRDefault="00F00B70" w:rsidP="000D4063">
      <w:pPr>
        <w:pStyle w:val="1"/>
        <w:spacing w:before="0" w:after="0"/>
        <w:rPr>
          <w:color w:val="003CB4"/>
        </w:rPr>
      </w:pPr>
      <w:bookmarkStart w:id="136" w:name="_Toc210732279"/>
      <w:bookmarkStart w:id="137" w:name="_Toc210732408"/>
      <w:bookmarkStart w:id="138" w:name="_Toc217108008"/>
      <w:r w:rsidRPr="00F00B70">
        <w:rPr>
          <w:color w:val="003CB4"/>
        </w:rPr>
        <w:t>Усложнение системы маркетинга вследствие развития технологий</w:t>
      </w:r>
      <w:bookmarkEnd w:id="136"/>
      <w:bookmarkEnd w:id="137"/>
      <w:bookmarkEnd w:id="138"/>
    </w:p>
    <w:p w14:paraId="57351A03" w14:textId="77777777" w:rsidR="007709E6" w:rsidRDefault="00D94EE9" w:rsidP="000D4063">
      <w:pPr>
        <w:pStyle w:val="a8"/>
        <w:widowControl w:val="0"/>
        <w:jc w:val="both"/>
        <w:rPr>
          <w:color w:val="000000"/>
          <w:sz w:val="22"/>
          <w:szCs w:val="22"/>
        </w:rPr>
      </w:pPr>
      <w:r>
        <w:rPr>
          <w:noProof/>
          <w:color w:val="000000"/>
          <w:sz w:val="22"/>
          <w:szCs w:val="22"/>
        </w:rPr>
        <w:drawing>
          <wp:anchor distT="0" distB="0" distL="114300" distR="114300" simplePos="0" relativeHeight="251650560" behindDoc="0" locked="0" layoutInCell="1" allowOverlap="1" wp14:anchorId="5015797D" wp14:editId="62E2920A">
            <wp:simplePos x="0" y="0"/>
            <wp:positionH relativeFrom="column">
              <wp:posOffset>3296920</wp:posOffset>
            </wp:positionH>
            <wp:positionV relativeFrom="paragraph">
              <wp:posOffset>83185</wp:posOffset>
            </wp:positionV>
            <wp:extent cx="2593340" cy="1947545"/>
            <wp:effectExtent l="19050" t="0" r="0" b="0"/>
            <wp:wrapSquare wrapText="bothSides"/>
            <wp:docPr id="1031" name="Рисунок 14" descr="C:\Users\o_afanasiadi\Desktop\c56aff3d7e1971a5b97181d0c281be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_afanasiadi\Desktop\c56aff3d7e1971a5b97181d0c281be9f.jpg"/>
                    <pic:cNvPicPr>
                      <a:picLocks noChangeAspect="1" noChangeArrowheads="1"/>
                    </pic:cNvPicPr>
                  </pic:nvPicPr>
                  <pic:blipFill>
                    <a:blip r:embed="rId61" cstate="print"/>
                    <a:srcRect/>
                    <a:stretch>
                      <a:fillRect/>
                    </a:stretch>
                  </pic:blipFill>
                  <pic:spPr bwMode="auto">
                    <a:xfrm>
                      <a:off x="0" y="0"/>
                      <a:ext cx="2593340" cy="1947545"/>
                    </a:xfrm>
                    <a:prstGeom prst="rect">
                      <a:avLst/>
                    </a:prstGeom>
                    <a:noFill/>
                    <a:ln w="9525">
                      <a:noFill/>
                      <a:miter lim="800000"/>
                      <a:headEnd/>
                      <a:tailEnd/>
                    </a:ln>
                  </pic:spPr>
                </pic:pic>
              </a:graphicData>
            </a:graphic>
          </wp:anchor>
        </w:drawing>
      </w:r>
      <w:r w:rsidR="007709E6">
        <w:rPr>
          <w:color w:val="000000"/>
          <w:sz w:val="22"/>
          <w:szCs w:val="22"/>
        </w:rPr>
        <w:t xml:space="preserve">Одной из наиболее значительных особенностей периода, который длился с момента принятия </w:t>
      </w:r>
      <w:r w:rsidR="007709E6" w:rsidRPr="007709E6">
        <w:rPr>
          <w:color w:val="000000"/>
          <w:sz w:val="22"/>
          <w:szCs w:val="22"/>
        </w:rPr>
        <w:t>плана Маршалла</w:t>
      </w:r>
      <w:r w:rsidR="007709E6">
        <w:rPr>
          <w:color w:val="000000"/>
          <w:sz w:val="22"/>
          <w:szCs w:val="22"/>
        </w:rPr>
        <w:t xml:space="preserve"> (1947 г.) и до создания </w:t>
      </w:r>
      <w:r w:rsidR="007709E6" w:rsidRPr="007709E6">
        <w:rPr>
          <w:color w:val="000000"/>
          <w:sz w:val="22"/>
          <w:szCs w:val="22"/>
        </w:rPr>
        <w:t>ОПЕК</w:t>
      </w:r>
      <w:r w:rsidR="007709E6">
        <w:rPr>
          <w:color w:val="000000"/>
          <w:sz w:val="22"/>
          <w:szCs w:val="22"/>
        </w:rPr>
        <w:t xml:space="preserve"> (1960</w:t>
      </w:r>
      <w:r w:rsidR="00B86E1E">
        <w:rPr>
          <w:color w:val="000000"/>
          <w:sz w:val="22"/>
          <w:szCs w:val="22"/>
        </w:rPr>
        <w:t xml:space="preserve"> г.</w:t>
      </w:r>
      <w:r w:rsidR="007709E6">
        <w:rPr>
          <w:color w:val="000000"/>
          <w:sz w:val="22"/>
          <w:szCs w:val="22"/>
        </w:rPr>
        <w:t>), является необычайное распространение технологического прогресса, всего за несколько лет охватившего и повлиявшего на большинство секторов промышленности. В результате на протяжении 30 лет наблюдался непрерывный рост, настоящий взрыв — как количественный, так и качественный —</w:t>
      </w:r>
      <w:commentRangeStart w:id="139"/>
      <w:r w:rsidR="007709E6">
        <w:rPr>
          <w:color w:val="000000"/>
          <w:sz w:val="22"/>
          <w:szCs w:val="22"/>
        </w:rPr>
        <w:t xml:space="preserve"> новых </w:t>
      </w:r>
      <w:commentRangeEnd w:id="139"/>
      <w:r>
        <w:rPr>
          <w:rStyle w:val="af3"/>
          <w:rFonts w:cs="Times New Roman"/>
        </w:rPr>
        <w:commentReference w:id="139"/>
      </w:r>
      <w:r w:rsidR="007709E6">
        <w:rPr>
          <w:color w:val="000000"/>
          <w:sz w:val="22"/>
          <w:szCs w:val="22"/>
        </w:rPr>
        <w:t>товаров и новых отраслей. Многие товары из тех, что мы используем сегодня, в недалеком прошлом попросту не существовали.</w:t>
      </w:r>
    </w:p>
    <w:p w14:paraId="2B33CBD1" w14:textId="77777777" w:rsidR="007709E6" w:rsidRDefault="00F00B70" w:rsidP="000D4063">
      <w:pPr>
        <w:pStyle w:val="a8"/>
        <w:widowControl w:val="0"/>
        <w:jc w:val="both"/>
        <w:rPr>
          <w:color w:val="000000"/>
          <w:sz w:val="22"/>
          <w:szCs w:val="22"/>
        </w:rPr>
      </w:pPr>
      <w:r w:rsidRPr="00F00B70">
        <w:rPr>
          <w:b/>
          <w:i/>
          <w:color w:val="000000"/>
          <w:sz w:val="22"/>
          <w:szCs w:val="22"/>
        </w:rPr>
        <w:t>Распространение технологического прогресса характеризуется увеличением темпов, всеобщим охватом и систематическим подходом к научным исследованиям</w:t>
      </w:r>
      <w:r w:rsidR="007709E6">
        <w:rPr>
          <w:color w:val="000000"/>
          <w:sz w:val="22"/>
          <w:szCs w:val="22"/>
        </w:rPr>
        <w:t>.</w:t>
      </w:r>
    </w:p>
    <w:p w14:paraId="7D1EEBE3" w14:textId="77777777" w:rsidR="007709E6" w:rsidRDefault="00F00B70" w:rsidP="000D4063">
      <w:pPr>
        <w:pStyle w:val="a8"/>
        <w:widowControl w:val="0"/>
        <w:jc w:val="both"/>
        <w:rPr>
          <w:color w:val="000000"/>
          <w:sz w:val="22"/>
          <w:szCs w:val="22"/>
        </w:rPr>
      </w:pPr>
      <w:r w:rsidRPr="00F00B70">
        <w:rPr>
          <w:b/>
          <w:i/>
          <w:color w:val="000000"/>
          <w:sz w:val="22"/>
          <w:szCs w:val="22"/>
        </w:rPr>
        <w:t xml:space="preserve">Темпы распространения технологического прогресса </w:t>
      </w:r>
      <w:r w:rsidRPr="00F00B70">
        <w:rPr>
          <w:b/>
          <w:i/>
          <w:iCs/>
          <w:color w:val="000000"/>
          <w:sz w:val="22"/>
          <w:szCs w:val="22"/>
          <w:u w:val="single"/>
        </w:rPr>
        <w:t>увеличиваются</w:t>
      </w:r>
      <w:r w:rsidR="007709E6">
        <w:rPr>
          <w:color w:val="000000"/>
          <w:sz w:val="22"/>
          <w:szCs w:val="22"/>
        </w:rPr>
        <w:t>; имеется в виду, что в общем масштабе наблюдается увеличение числа инноваций и сокращение периода времени, проходящего с момента разработки до момента начала коммерческой эксплуатации.</w:t>
      </w:r>
    </w:p>
    <w:p w14:paraId="264C50F0" w14:textId="77777777" w:rsidR="007709E6" w:rsidRPr="007709E6" w:rsidRDefault="007709E6" w:rsidP="000D4063">
      <w:pPr>
        <w:pStyle w:val="a8"/>
        <w:widowControl w:val="0"/>
        <w:jc w:val="both"/>
        <w:rPr>
          <w:color w:val="000000"/>
          <w:sz w:val="22"/>
          <w:szCs w:val="22"/>
        </w:rPr>
      </w:pPr>
      <w:r>
        <w:rPr>
          <w:color w:val="000000"/>
          <w:sz w:val="22"/>
          <w:szCs w:val="22"/>
        </w:rPr>
        <w:t>Такая эволюция влечет за собой сокращение технологического срока эксплуатации товаров, а следовательно, и времени, отводимого на возмещение затрат на исследования и разработки.</w:t>
      </w:r>
      <w:bookmarkStart w:id="140" w:name="_Toc210732409"/>
    </w:p>
    <w:p w14:paraId="58C9C933" w14:textId="77777777" w:rsidR="007709E6" w:rsidRPr="00867BE1" w:rsidRDefault="00E76919" w:rsidP="000D4063">
      <w:pPr>
        <w:pStyle w:val="1"/>
        <w:spacing w:before="0" w:after="0"/>
        <w:rPr>
          <w:color w:val="003CB4"/>
        </w:rPr>
      </w:pPr>
      <w:bookmarkStart w:id="141" w:name="_Toc217108009"/>
      <w:commentRangeStart w:id="142"/>
      <w:r>
        <w:rPr>
          <w:noProof/>
          <w:color w:val="003CB4"/>
        </w:rPr>
        <w:drawing>
          <wp:anchor distT="0" distB="0" distL="114300" distR="114300" simplePos="0" relativeHeight="251649536" behindDoc="0" locked="0" layoutInCell="1" allowOverlap="1" wp14:anchorId="29097D79" wp14:editId="6C1F5DC0">
            <wp:simplePos x="0" y="0"/>
            <wp:positionH relativeFrom="column">
              <wp:posOffset>87108</wp:posOffset>
            </wp:positionH>
            <wp:positionV relativeFrom="paragraph">
              <wp:posOffset>228359</wp:posOffset>
            </wp:positionV>
            <wp:extent cx="2275205" cy="1513205"/>
            <wp:effectExtent l="190500" t="190500" r="163195" b="163195"/>
            <wp:wrapSquare wrapText="bothSides"/>
            <wp:docPr id="52" name="Рисунок 52" descr="competition">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etition">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75205" cy="1513205"/>
                    </a:xfrm>
                    <a:prstGeom prst="rect">
                      <a:avLst/>
                    </a:prstGeom>
                    <a:ln>
                      <a:noFill/>
                    </a:ln>
                    <a:effectLst>
                      <a:outerShdw blurRad="190500" algn="tl" rotWithShape="0">
                        <a:srgbClr val="000000">
                          <a:alpha val="70000"/>
                        </a:srgbClr>
                      </a:outerShdw>
                    </a:effectLst>
                  </pic:spPr>
                </pic:pic>
              </a:graphicData>
            </a:graphic>
          </wp:anchor>
        </w:drawing>
      </w:r>
      <w:commentRangeEnd w:id="142"/>
      <w:r w:rsidR="00F00B70" w:rsidRPr="00F00B70">
        <w:rPr>
          <w:color w:val="003CB4"/>
        </w:rPr>
        <w:t>1.15.2. Конкурентный маркетинг</w:t>
      </w:r>
      <w:bookmarkEnd w:id="140"/>
      <w:bookmarkEnd w:id="141"/>
    </w:p>
    <w:p w14:paraId="50388457" w14:textId="77777777" w:rsidR="007709E6" w:rsidRPr="00867BE1" w:rsidRDefault="00F00B70" w:rsidP="000D4063">
      <w:pPr>
        <w:pStyle w:val="a8"/>
        <w:widowControl w:val="0"/>
        <w:jc w:val="both"/>
        <w:rPr>
          <w:color w:val="003CB4"/>
          <w:sz w:val="28"/>
          <w:szCs w:val="28"/>
        </w:rPr>
      </w:pPr>
      <w:r w:rsidRPr="00F00B70">
        <w:rPr>
          <w:rStyle w:val="af3"/>
          <w:rFonts w:cs="Times New Roman"/>
          <w:color w:val="003CB4"/>
          <w:sz w:val="28"/>
          <w:szCs w:val="28"/>
        </w:rPr>
        <w:commentReference w:id="142"/>
      </w:r>
      <w:r w:rsidRPr="00F00B70">
        <w:rPr>
          <w:b/>
          <w:bCs/>
          <w:color w:val="003CB4"/>
          <w:sz w:val="28"/>
          <w:szCs w:val="28"/>
        </w:rPr>
        <w:t>Усиление конкуренции</w:t>
      </w:r>
    </w:p>
    <w:p w14:paraId="2339DD24" w14:textId="77777777" w:rsidR="007709E6" w:rsidRDefault="00F00B70" w:rsidP="000D4063">
      <w:pPr>
        <w:pStyle w:val="a8"/>
        <w:widowControl w:val="0"/>
        <w:jc w:val="both"/>
        <w:rPr>
          <w:color w:val="000000"/>
          <w:sz w:val="22"/>
          <w:szCs w:val="22"/>
        </w:rPr>
      </w:pPr>
      <w:r w:rsidRPr="00F00B70">
        <w:rPr>
          <w:b/>
          <w:i/>
          <w:color w:val="000000"/>
          <w:sz w:val="22"/>
          <w:szCs w:val="22"/>
          <w:u w:val="single"/>
        </w:rPr>
        <w:t>Усиление конкуренции</w:t>
      </w:r>
      <w:r w:rsidRPr="00F00B70">
        <w:rPr>
          <w:b/>
          <w:i/>
          <w:color w:val="000000"/>
          <w:sz w:val="22"/>
          <w:szCs w:val="22"/>
        </w:rPr>
        <w:t xml:space="preserve"> — прямое следствие стагнации рынков</w:t>
      </w:r>
      <w:r w:rsidR="007709E6">
        <w:rPr>
          <w:color w:val="000000"/>
          <w:sz w:val="22"/>
          <w:szCs w:val="22"/>
        </w:rPr>
        <w:t xml:space="preserve">. Когда рынки не развиваются, идет борьба за их доли. Конкуренты реагируют быстрее. </w:t>
      </w:r>
      <w:r w:rsidRPr="00F00B70">
        <w:rPr>
          <w:b/>
          <w:i/>
          <w:color w:val="000000"/>
          <w:sz w:val="22"/>
          <w:szCs w:val="22"/>
        </w:rPr>
        <w:t>Крупные конкуренты</w:t>
      </w:r>
      <w:r w:rsidR="007709E6">
        <w:rPr>
          <w:color w:val="000000"/>
          <w:sz w:val="22"/>
          <w:szCs w:val="22"/>
        </w:rPr>
        <w:t xml:space="preserve"> становятся более агрессивными, </w:t>
      </w:r>
      <w:r w:rsidRPr="00F00B70">
        <w:rPr>
          <w:b/>
          <w:i/>
          <w:color w:val="000000"/>
          <w:sz w:val="22"/>
          <w:szCs w:val="22"/>
        </w:rPr>
        <w:t>мелкие</w:t>
      </w:r>
      <w:r w:rsidR="007709E6">
        <w:rPr>
          <w:color w:val="000000"/>
          <w:sz w:val="22"/>
          <w:szCs w:val="22"/>
        </w:rPr>
        <w:t xml:space="preserve"> — </w:t>
      </w:r>
      <w:r w:rsidR="007709E6">
        <w:rPr>
          <w:color w:val="000000"/>
          <w:sz w:val="22"/>
          <w:szCs w:val="22"/>
        </w:rPr>
        <w:lastRenderedPageBreak/>
        <w:t>энергично борются за выживание.</w:t>
      </w:r>
    </w:p>
    <w:p w14:paraId="7DE57841" w14:textId="77777777" w:rsidR="002E3225" w:rsidRPr="009C49EE" w:rsidRDefault="002E3225" w:rsidP="000D4063">
      <w:pPr>
        <w:pStyle w:val="a8"/>
        <w:jc w:val="both"/>
        <w:rPr>
          <w:i/>
          <w:color w:val="000000"/>
          <w:sz w:val="22"/>
          <w:szCs w:val="22"/>
        </w:rPr>
      </w:pPr>
      <w:r w:rsidRPr="00C36DAC">
        <w:rPr>
          <w:color w:val="000000"/>
          <w:sz w:val="22"/>
          <w:szCs w:val="22"/>
          <w:highlight w:val="yellow"/>
        </w:rPr>
        <w:t xml:space="preserve">Видеовставка 12. </w:t>
      </w:r>
      <w:r w:rsidR="00F00B70" w:rsidRPr="00F00B70">
        <w:rPr>
          <w:b/>
          <w:i/>
          <w:color w:val="000000"/>
          <w:sz w:val="22"/>
          <w:szCs w:val="22"/>
          <w:highlight w:val="yellow"/>
          <w:u w:val="single"/>
        </w:rPr>
        <w:t>Пример.</w:t>
      </w:r>
      <w:r w:rsidRPr="00C36DAC">
        <w:rPr>
          <w:color w:val="000000"/>
          <w:sz w:val="22"/>
          <w:szCs w:val="22"/>
          <w:highlight w:val="yellow"/>
        </w:rPr>
        <w:t xml:space="preserve"> </w:t>
      </w:r>
      <w:r w:rsidR="00F00B70" w:rsidRPr="00F00B70">
        <w:rPr>
          <w:b/>
          <w:i/>
          <w:color w:val="000000"/>
          <w:sz w:val="22"/>
          <w:szCs w:val="22"/>
          <w:highlight w:val="yellow"/>
        </w:rPr>
        <w:t>Усиление конкуренции имеет два основных исхода – уход с рынка более мелких игроков или слияния/поглощения</w:t>
      </w:r>
      <w:r w:rsidR="00F00B70" w:rsidRPr="00F00B70">
        <w:rPr>
          <w:i/>
          <w:color w:val="000000"/>
          <w:sz w:val="22"/>
          <w:szCs w:val="22"/>
          <w:highlight w:val="yellow"/>
        </w:rPr>
        <w:t xml:space="preserve">. В 2013 году крупнейший и самый популярный российский сайт бесплатных объявлений Avito.ru сообщил о поглощении своих конкурентов: сервисов Slando.ru и OLX.ru. По информации сайта, все российские пользователи сервиса будут переведены на единую платформу на базе бренда </w:t>
      </w:r>
      <w:proofErr w:type="spellStart"/>
      <w:r w:rsidR="00F00B70" w:rsidRPr="00F00B70">
        <w:rPr>
          <w:i/>
          <w:color w:val="000000"/>
          <w:sz w:val="22"/>
          <w:szCs w:val="22"/>
          <w:highlight w:val="yellow"/>
        </w:rPr>
        <w:t>Avito</w:t>
      </w:r>
      <w:proofErr w:type="spellEnd"/>
      <w:r w:rsidR="00F00B70" w:rsidRPr="00F00B70">
        <w:rPr>
          <w:i/>
          <w:color w:val="000000"/>
          <w:sz w:val="22"/>
          <w:szCs w:val="22"/>
          <w:highlight w:val="yellow"/>
        </w:rPr>
        <w:t xml:space="preserve">. После того, как срок всех активных объявлений на Slando.ru и OLX.ru закончится, их база автоматически перейдет под единый бренд </w:t>
      </w:r>
      <w:proofErr w:type="spellStart"/>
      <w:r w:rsidR="00F00B70" w:rsidRPr="00F00B70">
        <w:rPr>
          <w:i/>
          <w:color w:val="000000"/>
          <w:sz w:val="22"/>
          <w:szCs w:val="22"/>
          <w:highlight w:val="yellow"/>
        </w:rPr>
        <w:t>Avito</w:t>
      </w:r>
      <w:proofErr w:type="spellEnd"/>
      <w:r w:rsidR="00F00B70" w:rsidRPr="00F00B70">
        <w:rPr>
          <w:i/>
          <w:color w:val="000000"/>
          <w:sz w:val="22"/>
          <w:szCs w:val="22"/>
          <w:highlight w:val="yellow"/>
        </w:rPr>
        <w:t>.</w:t>
      </w:r>
    </w:p>
    <w:p w14:paraId="67434F12" w14:textId="77777777" w:rsidR="00A265E4" w:rsidRDefault="00A265E4" w:rsidP="000D4063">
      <w:pPr>
        <w:pStyle w:val="a8"/>
        <w:jc w:val="both"/>
        <w:rPr>
          <w:color w:val="000000"/>
          <w:sz w:val="22"/>
          <w:szCs w:val="22"/>
        </w:rPr>
      </w:pPr>
      <w:r w:rsidRPr="00A265E4">
        <w:rPr>
          <w:color w:val="000000"/>
          <w:sz w:val="22"/>
          <w:szCs w:val="22"/>
          <w:highlight w:val="green"/>
        </w:rPr>
        <w:t>Статичный рисунок для читалки:</w:t>
      </w:r>
    </w:p>
    <w:p w14:paraId="1C3D5050" w14:textId="77777777" w:rsidR="00CE467E" w:rsidRDefault="00A265E4">
      <w:pPr>
        <w:pStyle w:val="a8"/>
        <w:jc w:val="center"/>
        <w:rPr>
          <w:color w:val="000000"/>
          <w:sz w:val="22"/>
          <w:szCs w:val="22"/>
        </w:rPr>
      </w:pPr>
      <w:commentRangeStart w:id="143"/>
      <w:commentRangeStart w:id="144"/>
      <w:r>
        <w:rPr>
          <w:noProof/>
          <w:color w:val="000000"/>
          <w:sz w:val="22"/>
          <w:szCs w:val="22"/>
        </w:rPr>
        <w:drawing>
          <wp:inline distT="0" distB="0" distL="0" distR="0" wp14:anchorId="0A5C83F1" wp14:editId="1A3E6B53">
            <wp:extent cx="1489984" cy="1901727"/>
            <wp:effectExtent l="0" t="0" r="0" b="0"/>
            <wp:docPr id="2055" name="Рисунок 9" descr="C:\Users\o_afanasiadi\Desktop\Без имени-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_afanasiadi\Desktop\Без имени-1.jpg"/>
                    <pic:cNvPicPr>
                      <a:picLocks noChangeAspect="1" noChangeArrowheads="1"/>
                    </pic:cNvPicPr>
                  </pic:nvPicPr>
                  <pic:blipFill>
                    <a:blip r:embed="rId64" cstate="print"/>
                    <a:srcRect/>
                    <a:stretch>
                      <a:fillRect/>
                    </a:stretch>
                  </pic:blipFill>
                  <pic:spPr bwMode="auto">
                    <a:xfrm>
                      <a:off x="0" y="0"/>
                      <a:ext cx="1503277" cy="1918693"/>
                    </a:xfrm>
                    <a:prstGeom prst="rect">
                      <a:avLst/>
                    </a:prstGeom>
                    <a:noFill/>
                    <a:ln w="9525">
                      <a:noFill/>
                      <a:miter lim="800000"/>
                      <a:headEnd/>
                      <a:tailEnd/>
                    </a:ln>
                  </pic:spPr>
                </pic:pic>
              </a:graphicData>
            </a:graphic>
          </wp:inline>
        </w:drawing>
      </w:r>
      <w:commentRangeEnd w:id="143"/>
      <w:commentRangeEnd w:id="144"/>
      <w:r w:rsidR="009C49EE">
        <w:rPr>
          <w:rStyle w:val="af3"/>
          <w:rFonts w:cs="Times New Roman"/>
        </w:rPr>
        <w:commentReference w:id="143"/>
      </w:r>
      <w:r>
        <w:rPr>
          <w:rStyle w:val="af3"/>
          <w:rFonts w:cs="Times New Roman"/>
        </w:rPr>
        <w:commentReference w:id="144"/>
      </w:r>
    </w:p>
    <w:p w14:paraId="773EE0AE" w14:textId="77777777" w:rsidR="002E3225" w:rsidRDefault="002E3225" w:rsidP="000D4063">
      <w:pPr>
        <w:pStyle w:val="a8"/>
        <w:widowControl w:val="0"/>
        <w:jc w:val="both"/>
        <w:rPr>
          <w:color w:val="000000"/>
          <w:sz w:val="22"/>
          <w:szCs w:val="22"/>
        </w:rPr>
      </w:pPr>
      <w:r w:rsidRPr="002E3225">
        <w:rPr>
          <w:color w:val="000000"/>
          <w:sz w:val="22"/>
          <w:szCs w:val="22"/>
        </w:rPr>
        <w:t xml:space="preserve">По мнению аналитиков, в подобном слиянии ничего удивительного: </w:t>
      </w:r>
      <w:proofErr w:type="spellStart"/>
      <w:r w:rsidRPr="002E3225">
        <w:rPr>
          <w:color w:val="000000"/>
          <w:sz w:val="22"/>
          <w:szCs w:val="22"/>
        </w:rPr>
        <w:t>Avito</w:t>
      </w:r>
      <w:proofErr w:type="spellEnd"/>
      <w:r w:rsidRPr="002E3225">
        <w:rPr>
          <w:color w:val="000000"/>
          <w:sz w:val="22"/>
          <w:szCs w:val="22"/>
        </w:rPr>
        <w:t xml:space="preserve"> – наиболее популярный российский ресурс, поэтому неудивительно, что в условиях сформировавшегося рынка подобных услуг он может дальше развиваться только за счет поглощения своих менее удачливых конкурентов.</w:t>
      </w:r>
    </w:p>
    <w:p w14:paraId="423E6853" w14:textId="77777777" w:rsidR="00153CDA" w:rsidRDefault="00153CDA" w:rsidP="000D4063">
      <w:pPr>
        <w:pStyle w:val="a8"/>
        <w:widowControl w:val="0"/>
        <w:jc w:val="both"/>
        <w:rPr>
          <w:color w:val="000000"/>
          <w:sz w:val="22"/>
          <w:szCs w:val="22"/>
        </w:rPr>
      </w:pPr>
    </w:p>
    <w:p w14:paraId="6F350E64" w14:textId="77777777" w:rsidR="007709E6" w:rsidRPr="00153CDA" w:rsidRDefault="00F00B70" w:rsidP="000D4063">
      <w:pPr>
        <w:pStyle w:val="a8"/>
        <w:widowControl w:val="0"/>
        <w:jc w:val="both"/>
        <w:rPr>
          <w:color w:val="003CB4"/>
          <w:sz w:val="28"/>
          <w:szCs w:val="22"/>
        </w:rPr>
      </w:pPr>
      <w:r w:rsidRPr="00F00B70">
        <w:rPr>
          <w:b/>
          <w:bCs/>
          <w:color w:val="003CB4"/>
          <w:sz w:val="28"/>
          <w:szCs w:val="22"/>
        </w:rPr>
        <w:t>Повсеместная конкуренция</w:t>
      </w:r>
    </w:p>
    <w:p w14:paraId="61761527" w14:textId="77777777" w:rsidR="007709E6" w:rsidRDefault="007709E6" w:rsidP="000D4063">
      <w:pPr>
        <w:pStyle w:val="a8"/>
        <w:widowControl w:val="0"/>
        <w:jc w:val="both"/>
        <w:rPr>
          <w:i/>
          <w:color w:val="000000"/>
          <w:sz w:val="22"/>
          <w:szCs w:val="22"/>
        </w:rPr>
      </w:pPr>
      <w:r>
        <w:rPr>
          <w:color w:val="000000"/>
          <w:sz w:val="22"/>
          <w:szCs w:val="22"/>
        </w:rPr>
        <w:t xml:space="preserve">Защищенных рынков становится все меньше и меньше. По всему миру наблюдается </w:t>
      </w:r>
      <w:r w:rsidR="00F00B70" w:rsidRPr="00F00B70">
        <w:rPr>
          <w:b/>
          <w:i/>
          <w:color w:val="000000"/>
          <w:sz w:val="22"/>
          <w:szCs w:val="22"/>
        </w:rPr>
        <w:t xml:space="preserve">тенденция к </w:t>
      </w:r>
      <w:r w:rsidR="00F00B70" w:rsidRPr="00F00B70">
        <w:rPr>
          <w:b/>
          <w:i/>
          <w:iCs/>
          <w:color w:val="000000"/>
          <w:sz w:val="22"/>
          <w:szCs w:val="22"/>
        </w:rPr>
        <w:t>ослаблению государственного регулирования</w:t>
      </w:r>
      <w:r>
        <w:rPr>
          <w:color w:val="000000"/>
          <w:sz w:val="22"/>
          <w:szCs w:val="22"/>
        </w:rPr>
        <w:t xml:space="preserve">. Компании, традиционно занимающие определенные рыночные позиции, вынуждены искать новые рынки. Крупные компании больше не останавливаются перед завоеванием </w:t>
      </w:r>
      <w:proofErr w:type="spellStart"/>
      <w:r>
        <w:rPr>
          <w:color w:val="000000"/>
          <w:sz w:val="22"/>
          <w:szCs w:val="22"/>
        </w:rPr>
        <w:t>микросегментов</w:t>
      </w:r>
      <w:proofErr w:type="spellEnd"/>
      <w:r>
        <w:rPr>
          <w:color w:val="000000"/>
          <w:sz w:val="22"/>
          <w:szCs w:val="22"/>
        </w:rPr>
        <w:t xml:space="preserve">. Дистрибьюторы, создавая собственные марки, конкурируют с производителями. </w:t>
      </w:r>
      <w:r w:rsidR="00F00B70" w:rsidRPr="00F00B70">
        <w:rPr>
          <w:i/>
          <w:color w:val="000000"/>
          <w:sz w:val="22"/>
          <w:szCs w:val="22"/>
        </w:rPr>
        <w:t xml:space="preserve">Сегодня </w:t>
      </w:r>
      <w:r w:rsidRPr="009C49EE">
        <w:rPr>
          <w:i/>
          <w:iCs/>
          <w:color w:val="000000"/>
          <w:sz w:val="22"/>
          <w:szCs w:val="22"/>
        </w:rPr>
        <w:t>марки фирм-дистрибьюторов</w:t>
      </w:r>
      <w:r w:rsidR="00F00B70" w:rsidRPr="00F00B70">
        <w:rPr>
          <w:i/>
          <w:color w:val="000000"/>
          <w:sz w:val="22"/>
          <w:szCs w:val="22"/>
        </w:rPr>
        <w:t xml:space="preserve"> составляют в среднем 20% рынка потребительских товаров во Франции и более 40% — в Великобритании.</w:t>
      </w:r>
    </w:p>
    <w:p w14:paraId="0A1658B5" w14:textId="77777777" w:rsidR="00153CDA" w:rsidRPr="009C49EE" w:rsidRDefault="00153CDA" w:rsidP="000D4063">
      <w:pPr>
        <w:pStyle w:val="a8"/>
        <w:widowControl w:val="0"/>
        <w:jc w:val="both"/>
        <w:rPr>
          <w:i/>
          <w:color w:val="000000"/>
          <w:sz w:val="22"/>
          <w:szCs w:val="22"/>
        </w:rPr>
      </w:pPr>
    </w:p>
    <w:p w14:paraId="1655BB93" w14:textId="77777777" w:rsidR="007709E6" w:rsidRPr="00153CDA" w:rsidRDefault="00F00B70" w:rsidP="000D4063">
      <w:pPr>
        <w:pStyle w:val="a8"/>
        <w:widowControl w:val="0"/>
        <w:jc w:val="both"/>
        <w:rPr>
          <w:color w:val="003CB4"/>
          <w:sz w:val="28"/>
          <w:szCs w:val="22"/>
        </w:rPr>
      </w:pPr>
      <w:r w:rsidRPr="00F00B70">
        <w:rPr>
          <w:b/>
          <w:bCs/>
          <w:color w:val="003CB4"/>
          <w:sz w:val="28"/>
          <w:szCs w:val="22"/>
        </w:rPr>
        <w:t>Реструктуризация компаний сильнейшим образом влияет на рыночную экономику</w:t>
      </w:r>
    </w:p>
    <w:p w14:paraId="7209A322" w14:textId="77777777" w:rsidR="007709E6" w:rsidRDefault="00F00B70" w:rsidP="000D4063">
      <w:pPr>
        <w:pStyle w:val="a8"/>
        <w:widowControl w:val="0"/>
        <w:jc w:val="both"/>
        <w:rPr>
          <w:color w:val="000000"/>
          <w:sz w:val="22"/>
          <w:szCs w:val="22"/>
        </w:rPr>
      </w:pPr>
      <w:r w:rsidRPr="00F00B70">
        <w:rPr>
          <w:b/>
          <w:i/>
          <w:color w:val="000000"/>
          <w:sz w:val="22"/>
          <w:szCs w:val="22"/>
        </w:rPr>
        <w:t xml:space="preserve">За последние годы участились случаи слияния или покупки контрольного пакета акций среди крупных промышленных, финансовых, торговых групп и компаний, </w:t>
      </w:r>
      <w:r w:rsidRPr="00F00B70">
        <w:rPr>
          <w:b/>
          <w:i/>
          <w:color w:val="000000"/>
          <w:sz w:val="22"/>
          <w:szCs w:val="22"/>
        </w:rPr>
        <w:lastRenderedPageBreak/>
        <w:t>предоставляющих услуги</w:t>
      </w:r>
      <w:r w:rsidR="007709E6">
        <w:rPr>
          <w:color w:val="000000"/>
          <w:sz w:val="22"/>
          <w:szCs w:val="22"/>
        </w:rPr>
        <w:t>. В фармацевтической промышленности группа «</w:t>
      </w:r>
      <w:proofErr w:type="spellStart"/>
      <w:r w:rsidR="007709E6">
        <w:rPr>
          <w:color w:val="000000"/>
          <w:sz w:val="22"/>
          <w:szCs w:val="22"/>
        </w:rPr>
        <w:t>Glaxo</w:t>
      </w:r>
      <w:proofErr w:type="spellEnd"/>
      <w:r w:rsidR="007709E6">
        <w:rPr>
          <w:color w:val="000000"/>
          <w:sz w:val="22"/>
          <w:szCs w:val="22"/>
        </w:rPr>
        <w:t>» слилась с «</w:t>
      </w:r>
      <w:proofErr w:type="spellStart"/>
      <w:r w:rsidR="007709E6">
        <w:rPr>
          <w:color w:val="000000"/>
          <w:sz w:val="22"/>
          <w:szCs w:val="22"/>
        </w:rPr>
        <w:t>SmithKlineBeecham</w:t>
      </w:r>
      <w:proofErr w:type="spellEnd"/>
      <w:r w:rsidR="007709E6">
        <w:rPr>
          <w:color w:val="000000"/>
          <w:sz w:val="22"/>
          <w:szCs w:val="22"/>
        </w:rPr>
        <w:t>», группа «</w:t>
      </w:r>
      <w:proofErr w:type="spellStart"/>
      <w:r w:rsidR="007709E6">
        <w:rPr>
          <w:color w:val="000000"/>
          <w:sz w:val="22"/>
          <w:szCs w:val="22"/>
        </w:rPr>
        <w:t>Sandoz</w:t>
      </w:r>
      <w:proofErr w:type="spellEnd"/>
      <w:r w:rsidR="007709E6">
        <w:rPr>
          <w:color w:val="000000"/>
          <w:sz w:val="22"/>
          <w:szCs w:val="22"/>
        </w:rPr>
        <w:t>» — с «</w:t>
      </w:r>
      <w:proofErr w:type="spellStart"/>
      <w:r w:rsidR="007709E6">
        <w:rPr>
          <w:color w:val="000000"/>
          <w:sz w:val="22"/>
          <w:szCs w:val="22"/>
        </w:rPr>
        <w:t>Ciba</w:t>
      </w:r>
      <w:proofErr w:type="spellEnd"/>
      <w:r w:rsidR="007709E6">
        <w:rPr>
          <w:color w:val="000000"/>
          <w:sz w:val="22"/>
          <w:szCs w:val="22"/>
        </w:rPr>
        <w:t xml:space="preserve"> </w:t>
      </w:r>
      <w:proofErr w:type="spellStart"/>
      <w:r w:rsidR="007709E6">
        <w:rPr>
          <w:color w:val="000000"/>
          <w:sz w:val="22"/>
          <w:szCs w:val="22"/>
        </w:rPr>
        <w:t>Geigy</w:t>
      </w:r>
      <w:proofErr w:type="spellEnd"/>
      <w:r w:rsidR="007709E6">
        <w:rPr>
          <w:color w:val="000000"/>
          <w:sz w:val="22"/>
          <w:szCs w:val="22"/>
        </w:rPr>
        <w:t>». В области сбыта «</w:t>
      </w:r>
      <w:proofErr w:type="spellStart"/>
      <w:r w:rsidR="007709E6">
        <w:rPr>
          <w:color w:val="000000"/>
          <w:sz w:val="22"/>
          <w:szCs w:val="22"/>
        </w:rPr>
        <w:t>Carrefour</w:t>
      </w:r>
      <w:proofErr w:type="spellEnd"/>
      <w:r w:rsidR="007709E6">
        <w:rPr>
          <w:color w:val="000000"/>
          <w:sz w:val="22"/>
          <w:szCs w:val="22"/>
        </w:rPr>
        <w:t>» и «</w:t>
      </w:r>
      <w:proofErr w:type="spellStart"/>
      <w:r w:rsidR="007709E6">
        <w:rPr>
          <w:color w:val="000000"/>
          <w:sz w:val="22"/>
          <w:szCs w:val="22"/>
        </w:rPr>
        <w:t>Promodés</w:t>
      </w:r>
      <w:proofErr w:type="spellEnd"/>
      <w:r w:rsidR="007709E6">
        <w:rPr>
          <w:color w:val="000000"/>
          <w:sz w:val="22"/>
          <w:szCs w:val="22"/>
        </w:rPr>
        <w:t>», сформировавшие одну коммерческую группу, получили больше возможностей влияния на своих поставщиков. В автомобильном секторе «</w:t>
      </w:r>
      <w:proofErr w:type="spellStart"/>
      <w:r w:rsidR="007709E6">
        <w:rPr>
          <w:color w:val="000000"/>
          <w:sz w:val="22"/>
          <w:szCs w:val="22"/>
        </w:rPr>
        <w:t>Daimler</w:t>
      </w:r>
      <w:proofErr w:type="spellEnd"/>
      <w:r w:rsidR="007709E6">
        <w:rPr>
          <w:color w:val="000000"/>
          <w:sz w:val="22"/>
          <w:szCs w:val="22"/>
        </w:rPr>
        <w:t>» и «</w:t>
      </w:r>
      <w:proofErr w:type="spellStart"/>
      <w:r w:rsidR="007709E6">
        <w:rPr>
          <w:color w:val="000000"/>
          <w:sz w:val="22"/>
          <w:szCs w:val="22"/>
        </w:rPr>
        <w:t>Chrysler</w:t>
      </w:r>
      <w:proofErr w:type="spellEnd"/>
      <w:r w:rsidR="007709E6">
        <w:rPr>
          <w:color w:val="000000"/>
          <w:sz w:val="22"/>
          <w:szCs w:val="22"/>
        </w:rPr>
        <w:t>» после слияния приобрели контрольный пакет «</w:t>
      </w:r>
      <w:proofErr w:type="spellStart"/>
      <w:r w:rsidR="007709E6">
        <w:rPr>
          <w:color w:val="000000"/>
          <w:sz w:val="22"/>
          <w:szCs w:val="22"/>
        </w:rPr>
        <w:t>Mitsubishi</w:t>
      </w:r>
      <w:proofErr w:type="spellEnd"/>
      <w:r w:rsidR="007709E6">
        <w:rPr>
          <w:color w:val="000000"/>
          <w:sz w:val="22"/>
          <w:szCs w:val="22"/>
        </w:rPr>
        <w:t>», а «</w:t>
      </w:r>
      <w:proofErr w:type="spellStart"/>
      <w:r w:rsidR="007709E6">
        <w:rPr>
          <w:color w:val="000000"/>
          <w:sz w:val="22"/>
          <w:szCs w:val="22"/>
        </w:rPr>
        <w:t>Renault</w:t>
      </w:r>
      <w:proofErr w:type="spellEnd"/>
      <w:r w:rsidR="007709E6">
        <w:rPr>
          <w:color w:val="000000"/>
          <w:sz w:val="22"/>
          <w:szCs w:val="22"/>
        </w:rPr>
        <w:t>» приобрел «</w:t>
      </w:r>
      <w:proofErr w:type="spellStart"/>
      <w:r w:rsidR="007709E6">
        <w:rPr>
          <w:color w:val="000000"/>
          <w:sz w:val="22"/>
          <w:szCs w:val="22"/>
        </w:rPr>
        <w:t>Nissan</w:t>
      </w:r>
      <w:proofErr w:type="spellEnd"/>
      <w:r w:rsidR="007709E6">
        <w:rPr>
          <w:color w:val="000000"/>
          <w:sz w:val="22"/>
          <w:szCs w:val="22"/>
        </w:rPr>
        <w:t>». В нефтяной промышленности «</w:t>
      </w:r>
      <w:proofErr w:type="spellStart"/>
      <w:r w:rsidR="007709E6">
        <w:rPr>
          <w:color w:val="000000"/>
          <w:sz w:val="22"/>
          <w:szCs w:val="22"/>
        </w:rPr>
        <w:t>Total</w:t>
      </w:r>
      <w:proofErr w:type="spellEnd"/>
      <w:r w:rsidR="007709E6">
        <w:rPr>
          <w:color w:val="000000"/>
          <w:sz w:val="22"/>
          <w:szCs w:val="22"/>
        </w:rPr>
        <w:t xml:space="preserve"> </w:t>
      </w:r>
      <w:proofErr w:type="spellStart"/>
      <w:r w:rsidR="007709E6">
        <w:rPr>
          <w:color w:val="000000"/>
          <w:sz w:val="22"/>
          <w:szCs w:val="22"/>
        </w:rPr>
        <w:t>Fina</w:t>
      </w:r>
      <w:proofErr w:type="spellEnd"/>
      <w:r w:rsidR="007709E6">
        <w:rPr>
          <w:color w:val="000000"/>
          <w:sz w:val="22"/>
          <w:szCs w:val="22"/>
        </w:rPr>
        <w:t>» выкупила контрольный пакет акций «</w:t>
      </w:r>
      <w:proofErr w:type="spellStart"/>
      <w:r w:rsidR="007709E6">
        <w:rPr>
          <w:color w:val="000000"/>
          <w:sz w:val="22"/>
          <w:szCs w:val="22"/>
        </w:rPr>
        <w:t>Elf</w:t>
      </w:r>
      <w:proofErr w:type="spellEnd"/>
      <w:r w:rsidR="007709E6">
        <w:rPr>
          <w:color w:val="000000"/>
          <w:sz w:val="22"/>
          <w:szCs w:val="22"/>
        </w:rPr>
        <w:t>». Произошло слияние компании «AOL», первого поставщика услуг доступа в Интернет</w:t>
      </w:r>
      <w:r w:rsidR="009C49EE">
        <w:rPr>
          <w:color w:val="000000"/>
          <w:sz w:val="22"/>
          <w:szCs w:val="22"/>
        </w:rPr>
        <w:t>,</w:t>
      </w:r>
      <w:r w:rsidR="007709E6">
        <w:rPr>
          <w:color w:val="000000"/>
          <w:sz w:val="22"/>
          <w:szCs w:val="22"/>
        </w:rPr>
        <w:t xml:space="preserve"> и «</w:t>
      </w:r>
      <w:proofErr w:type="spellStart"/>
      <w:r w:rsidR="007709E6">
        <w:rPr>
          <w:color w:val="000000"/>
          <w:sz w:val="22"/>
          <w:szCs w:val="22"/>
        </w:rPr>
        <w:t>Time</w:t>
      </w:r>
      <w:proofErr w:type="spellEnd"/>
      <w:r w:rsidR="007709E6">
        <w:rPr>
          <w:color w:val="000000"/>
          <w:sz w:val="22"/>
          <w:szCs w:val="22"/>
        </w:rPr>
        <w:t xml:space="preserve"> </w:t>
      </w:r>
      <w:proofErr w:type="spellStart"/>
      <w:r w:rsidR="007709E6">
        <w:rPr>
          <w:color w:val="000000"/>
          <w:sz w:val="22"/>
          <w:szCs w:val="22"/>
        </w:rPr>
        <w:t>Warner</w:t>
      </w:r>
      <w:proofErr w:type="spellEnd"/>
      <w:r w:rsidR="007709E6">
        <w:rPr>
          <w:color w:val="000000"/>
          <w:sz w:val="22"/>
          <w:szCs w:val="22"/>
        </w:rPr>
        <w:t>», занимающей первое место в мире в сфере печати и телевидения, а «</w:t>
      </w:r>
      <w:proofErr w:type="spellStart"/>
      <w:r w:rsidR="007709E6">
        <w:rPr>
          <w:color w:val="000000"/>
          <w:sz w:val="22"/>
          <w:szCs w:val="22"/>
        </w:rPr>
        <w:t>Britannique</w:t>
      </w:r>
      <w:proofErr w:type="spellEnd"/>
      <w:r w:rsidR="007709E6">
        <w:rPr>
          <w:color w:val="000000"/>
          <w:sz w:val="22"/>
          <w:szCs w:val="22"/>
        </w:rPr>
        <w:t xml:space="preserve"> </w:t>
      </w:r>
      <w:proofErr w:type="spellStart"/>
      <w:r w:rsidR="007709E6">
        <w:rPr>
          <w:color w:val="000000"/>
          <w:sz w:val="22"/>
          <w:szCs w:val="22"/>
        </w:rPr>
        <w:t>Vodafone</w:t>
      </w:r>
      <w:proofErr w:type="spellEnd"/>
      <w:r w:rsidR="007709E6">
        <w:rPr>
          <w:color w:val="000000"/>
          <w:sz w:val="22"/>
          <w:szCs w:val="22"/>
        </w:rPr>
        <w:t>» была приобретена немецкой группой «</w:t>
      </w:r>
      <w:proofErr w:type="spellStart"/>
      <w:r w:rsidR="007709E6">
        <w:rPr>
          <w:color w:val="000000"/>
          <w:sz w:val="22"/>
          <w:szCs w:val="22"/>
        </w:rPr>
        <w:t>Mannesman</w:t>
      </w:r>
      <w:proofErr w:type="spellEnd"/>
      <w:r w:rsidR="007709E6">
        <w:rPr>
          <w:color w:val="000000"/>
          <w:sz w:val="22"/>
          <w:szCs w:val="22"/>
        </w:rPr>
        <w:t>» и т.д.</w:t>
      </w:r>
      <w:r w:rsidR="009C49EE">
        <w:rPr>
          <w:color w:val="000000"/>
          <w:sz w:val="22"/>
          <w:szCs w:val="22"/>
        </w:rPr>
        <w:t>.</w:t>
      </w:r>
    </w:p>
    <w:p w14:paraId="76C43A0C" w14:textId="77777777" w:rsidR="009C49EE" w:rsidRDefault="009C49EE" w:rsidP="000D4063">
      <w:pPr>
        <w:pStyle w:val="a8"/>
        <w:widowControl w:val="0"/>
        <w:jc w:val="both"/>
        <w:rPr>
          <w:color w:val="000000"/>
          <w:sz w:val="22"/>
          <w:szCs w:val="22"/>
        </w:rPr>
      </w:pPr>
    </w:p>
    <w:p w14:paraId="60F3D15F" w14:textId="77777777" w:rsidR="007709E6" w:rsidRPr="00867BE1" w:rsidRDefault="00F00B70" w:rsidP="000D4063">
      <w:pPr>
        <w:pStyle w:val="1"/>
        <w:spacing w:before="0" w:after="0"/>
        <w:rPr>
          <w:color w:val="003CB4"/>
        </w:rPr>
      </w:pPr>
      <w:bookmarkStart w:id="145" w:name="_Toc210732410"/>
      <w:bookmarkStart w:id="146" w:name="_Toc217108010"/>
      <w:r w:rsidRPr="00F00B70">
        <w:rPr>
          <w:color w:val="003CB4"/>
        </w:rPr>
        <w:t>1.15.3. Международный маркетинг</w:t>
      </w:r>
      <w:bookmarkEnd w:id="145"/>
      <w:bookmarkEnd w:id="146"/>
    </w:p>
    <w:p w14:paraId="04B422D3" w14:textId="77777777" w:rsidR="007709E6" w:rsidRPr="00153CDA" w:rsidRDefault="00F00B70" w:rsidP="000D4063">
      <w:pPr>
        <w:pStyle w:val="a8"/>
        <w:widowControl w:val="0"/>
        <w:jc w:val="both"/>
        <w:rPr>
          <w:color w:val="003CB4"/>
          <w:sz w:val="28"/>
          <w:szCs w:val="22"/>
        </w:rPr>
      </w:pPr>
      <w:r w:rsidRPr="00F00B70">
        <w:rPr>
          <w:b/>
          <w:bCs/>
          <w:color w:val="003CB4"/>
          <w:sz w:val="28"/>
          <w:szCs w:val="22"/>
        </w:rPr>
        <w:t>Новые масштабы международного маркетинга</w:t>
      </w:r>
    </w:p>
    <w:p w14:paraId="0DA8AF0E" w14:textId="77777777" w:rsidR="007709E6" w:rsidRDefault="009C49EE" w:rsidP="000D4063">
      <w:pPr>
        <w:pStyle w:val="a8"/>
        <w:widowControl w:val="0"/>
        <w:jc w:val="both"/>
        <w:rPr>
          <w:color w:val="000000"/>
          <w:sz w:val="22"/>
          <w:szCs w:val="22"/>
        </w:rPr>
      </w:pPr>
      <w:r>
        <w:rPr>
          <w:noProof/>
          <w:color w:val="000000"/>
          <w:sz w:val="22"/>
          <w:szCs w:val="22"/>
        </w:rPr>
        <w:drawing>
          <wp:anchor distT="0" distB="0" distL="114300" distR="114300" simplePos="0" relativeHeight="251642368" behindDoc="0" locked="0" layoutInCell="1" allowOverlap="1" wp14:anchorId="67A82086" wp14:editId="37F4988F">
            <wp:simplePos x="0" y="0"/>
            <wp:positionH relativeFrom="column">
              <wp:posOffset>41275</wp:posOffset>
            </wp:positionH>
            <wp:positionV relativeFrom="paragraph">
              <wp:posOffset>45085</wp:posOffset>
            </wp:positionV>
            <wp:extent cx="1564640" cy="1314450"/>
            <wp:effectExtent l="0" t="0" r="0" b="0"/>
            <wp:wrapSquare wrapText="bothSides"/>
            <wp:docPr id="1033" name="Рисунок 15" descr="C:\Users\o_afanasiadi\Desktop\mej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_afanasiadi\Desktop\mejd.JPG"/>
                    <pic:cNvPicPr>
                      <a:picLocks noChangeAspect="1" noChangeArrowheads="1"/>
                    </pic:cNvPicPr>
                  </pic:nvPicPr>
                  <pic:blipFill>
                    <a:blip r:embed="rId65" cstate="print"/>
                    <a:srcRect/>
                    <a:stretch>
                      <a:fillRect/>
                    </a:stretch>
                  </pic:blipFill>
                  <pic:spPr bwMode="auto">
                    <a:xfrm>
                      <a:off x="0" y="0"/>
                      <a:ext cx="1564640" cy="1314450"/>
                    </a:xfrm>
                    <a:prstGeom prst="rect">
                      <a:avLst/>
                    </a:prstGeom>
                    <a:noFill/>
                    <a:ln w="9525">
                      <a:noFill/>
                      <a:miter lim="800000"/>
                      <a:headEnd/>
                      <a:tailEnd/>
                    </a:ln>
                  </pic:spPr>
                </pic:pic>
              </a:graphicData>
            </a:graphic>
          </wp:anchor>
        </w:drawing>
      </w:r>
      <w:r w:rsidR="007709E6">
        <w:rPr>
          <w:color w:val="000000"/>
          <w:sz w:val="22"/>
          <w:szCs w:val="22"/>
        </w:rPr>
        <w:t xml:space="preserve">Промежуток времени, который теперь </w:t>
      </w:r>
      <w:commentRangeStart w:id="147"/>
      <w:r w:rsidR="007709E6">
        <w:rPr>
          <w:color w:val="000000"/>
          <w:sz w:val="22"/>
          <w:szCs w:val="22"/>
        </w:rPr>
        <w:t>называют</w:t>
      </w:r>
      <w:commentRangeEnd w:id="147"/>
      <w:r w:rsidR="00D94EE9">
        <w:rPr>
          <w:rStyle w:val="af3"/>
          <w:rFonts w:cs="Times New Roman"/>
        </w:rPr>
        <w:commentReference w:id="147"/>
      </w:r>
      <w:r w:rsidR="007709E6">
        <w:rPr>
          <w:color w:val="000000"/>
          <w:sz w:val="22"/>
          <w:szCs w:val="22"/>
        </w:rPr>
        <w:t xml:space="preserve"> «золотыми шестидесятыми», знаменует собой начало </w:t>
      </w:r>
      <w:r w:rsidR="00F00B70" w:rsidRPr="00F00B70">
        <w:rPr>
          <w:b/>
          <w:i/>
          <w:color w:val="000000"/>
          <w:sz w:val="22"/>
          <w:szCs w:val="22"/>
          <w:u w:val="single"/>
        </w:rPr>
        <w:t>интернационализации рынков</w:t>
      </w:r>
      <w:r w:rsidR="00F00B70" w:rsidRPr="00F00B70">
        <w:rPr>
          <w:b/>
          <w:i/>
          <w:color w:val="000000"/>
          <w:sz w:val="22"/>
          <w:szCs w:val="22"/>
        </w:rPr>
        <w:t xml:space="preserve"> — процесса, который происходил вплоть до 1990-х гг</w:t>
      </w:r>
      <w:r>
        <w:rPr>
          <w:b/>
          <w:i/>
          <w:color w:val="000000"/>
          <w:sz w:val="22"/>
          <w:szCs w:val="22"/>
        </w:rPr>
        <w:t>.</w:t>
      </w:r>
      <w:r w:rsidR="00F00B70" w:rsidRPr="00F00B70">
        <w:rPr>
          <w:b/>
          <w:i/>
          <w:color w:val="000000"/>
          <w:sz w:val="22"/>
          <w:szCs w:val="22"/>
        </w:rPr>
        <w:t>.</w:t>
      </w:r>
      <w:r w:rsidR="007709E6">
        <w:rPr>
          <w:color w:val="000000"/>
          <w:sz w:val="22"/>
          <w:szCs w:val="22"/>
        </w:rPr>
        <w:t xml:space="preserve"> В Европе </w:t>
      </w:r>
      <w:r w:rsidR="00F00B70" w:rsidRPr="00F00B70">
        <w:rPr>
          <w:b/>
          <w:i/>
          <w:color w:val="000000"/>
          <w:sz w:val="22"/>
          <w:szCs w:val="22"/>
        </w:rPr>
        <w:t>интернационализация</w:t>
      </w:r>
      <w:r w:rsidR="007709E6">
        <w:rPr>
          <w:color w:val="000000"/>
          <w:sz w:val="22"/>
          <w:szCs w:val="22"/>
        </w:rPr>
        <w:t xml:space="preserve"> проявилась в образовании Общего рынка, на мировом уровне она приняла форму ГАТТ (</w:t>
      </w:r>
      <w:r w:rsidR="00F00B70" w:rsidRPr="00F00B70">
        <w:rPr>
          <w:i/>
          <w:color w:val="000000"/>
          <w:sz w:val="22"/>
          <w:szCs w:val="22"/>
        </w:rPr>
        <w:t>Генерального соглашения по таможенным тарифам и торговле</w:t>
      </w:r>
      <w:r w:rsidR="007709E6">
        <w:rPr>
          <w:color w:val="000000"/>
          <w:sz w:val="22"/>
          <w:szCs w:val="22"/>
        </w:rPr>
        <w:t xml:space="preserve">) и последовавших за этим либерализации торговли, окончания «холодной войны» и развития торговых отношения между Востоком и Западом. </w:t>
      </w:r>
    </w:p>
    <w:p w14:paraId="1B505A9E" w14:textId="77777777" w:rsidR="007709E6" w:rsidRDefault="007709E6" w:rsidP="000D4063">
      <w:pPr>
        <w:pStyle w:val="a8"/>
        <w:widowControl w:val="0"/>
        <w:jc w:val="both"/>
        <w:rPr>
          <w:color w:val="000000"/>
          <w:sz w:val="22"/>
          <w:szCs w:val="22"/>
        </w:rPr>
      </w:pPr>
      <w:r>
        <w:rPr>
          <w:color w:val="000000"/>
          <w:sz w:val="22"/>
          <w:szCs w:val="22"/>
        </w:rPr>
        <w:t xml:space="preserve">В течение долгого времени экспорт был ограничен. Маркетинг не играл большой роли, так как функции сбыта, коммуникации и ценообразования брали на себя импортеры. Сегодня компании активно внедряют на внешние рынки собственные марки и маркетинговые технологии. Таким образом, </w:t>
      </w:r>
      <w:r w:rsidR="00F00B70" w:rsidRPr="00F00B70">
        <w:rPr>
          <w:b/>
          <w:i/>
          <w:color w:val="000000"/>
          <w:sz w:val="22"/>
          <w:szCs w:val="22"/>
        </w:rPr>
        <w:t>основной становится функция координации их деятельности на международном уровне</w:t>
      </w:r>
      <w:r>
        <w:rPr>
          <w:color w:val="000000"/>
          <w:sz w:val="22"/>
          <w:szCs w:val="22"/>
        </w:rPr>
        <w:t>. Все эти факторы способствовали расширению рынка и в целом интенсификации конкуренции вместе с переоценкой существовавших конкурентных позиций.</w:t>
      </w:r>
    </w:p>
    <w:p w14:paraId="74B13184" w14:textId="77777777" w:rsidR="00153CDA" w:rsidRPr="00153CDA" w:rsidRDefault="00153CDA" w:rsidP="000D4063">
      <w:pPr>
        <w:pStyle w:val="a8"/>
        <w:widowControl w:val="0"/>
        <w:jc w:val="both"/>
        <w:rPr>
          <w:color w:val="003CB4"/>
          <w:sz w:val="22"/>
          <w:szCs w:val="22"/>
        </w:rPr>
      </w:pPr>
    </w:p>
    <w:p w14:paraId="4CC59827" w14:textId="77777777" w:rsidR="007709E6" w:rsidRPr="00153CDA" w:rsidRDefault="00F00B70" w:rsidP="000D4063">
      <w:pPr>
        <w:pStyle w:val="a8"/>
        <w:widowControl w:val="0"/>
        <w:jc w:val="both"/>
        <w:rPr>
          <w:color w:val="003CB4"/>
          <w:sz w:val="28"/>
          <w:szCs w:val="22"/>
        </w:rPr>
      </w:pPr>
      <w:r w:rsidRPr="00F00B70">
        <w:rPr>
          <w:b/>
          <w:bCs/>
          <w:color w:val="003CB4"/>
          <w:sz w:val="28"/>
          <w:szCs w:val="22"/>
        </w:rPr>
        <w:t>Потеря автономности национальным маркетингом</w:t>
      </w:r>
    </w:p>
    <w:p w14:paraId="536AEC1B" w14:textId="77777777" w:rsidR="007709E6" w:rsidRDefault="007709E6" w:rsidP="000D4063">
      <w:pPr>
        <w:pStyle w:val="a8"/>
        <w:widowControl w:val="0"/>
        <w:jc w:val="both"/>
        <w:rPr>
          <w:color w:val="000000"/>
          <w:sz w:val="22"/>
          <w:szCs w:val="22"/>
        </w:rPr>
      </w:pPr>
      <w:r>
        <w:rPr>
          <w:color w:val="000000"/>
          <w:sz w:val="22"/>
          <w:szCs w:val="22"/>
        </w:rPr>
        <w:t>Каждая компания использует собственные виды менеджмента, однако выявлена тенденция к централизованному принятию стратегических решений (</w:t>
      </w:r>
      <w:r w:rsidR="00F00B70" w:rsidRPr="00F00B70">
        <w:rPr>
          <w:i/>
          <w:color w:val="000000"/>
          <w:sz w:val="22"/>
          <w:szCs w:val="22"/>
        </w:rPr>
        <w:t>выбор рынков, позиционирование продукции, направления рекламной деятельности, иногда даже рекламные сообщения</w:t>
      </w:r>
      <w:r>
        <w:rPr>
          <w:color w:val="000000"/>
          <w:sz w:val="22"/>
          <w:szCs w:val="22"/>
        </w:rPr>
        <w:t xml:space="preserve">). Таким образом, задачи маркетинговых групп местных филиалов крупных компаний сводятся к тактическим операциям: позиционирование товарных </w:t>
      </w:r>
      <w:r>
        <w:rPr>
          <w:color w:val="000000"/>
          <w:sz w:val="22"/>
          <w:szCs w:val="22"/>
        </w:rPr>
        <w:lastRenderedPageBreak/>
        <w:t xml:space="preserve">единиц, </w:t>
      </w:r>
      <w:proofErr w:type="spellStart"/>
      <w:r>
        <w:rPr>
          <w:color w:val="000000"/>
          <w:sz w:val="22"/>
          <w:szCs w:val="22"/>
        </w:rPr>
        <w:t>мерчандайзинг</w:t>
      </w:r>
      <w:proofErr w:type="spellEnd"/>
      <w:r>
        <w:rPr>
          <w:color w:val="000000"/>
          <w:sz w:val="22"/>
          <w:szCs w:val="22"/>
        </w:rPr>
        <w:t>, продвижение, перевод рекламы и текстов на упаковке.</w:t>
      </w:r>
    </w:p>
    <w:p w14:paraId="47F09CC7" w14:textId="77777777" w:rsidR="00153CDA" w:rsidRDefault="00153CDA" w:rsidP="000D4063">
      <w:pPr>
        <w:pStyle w:val="a8"/>
        <w:widowControl w:val="0"/>
        <w:jc w:val="both"/>
        <w:rPr>
          <w:color w:val="000000"/>
          <w:sz w:val="22"/>
          <w:szCs w:val="22"/>
        </w:rPr>
      </w:pPr>
    </w:p>
    <w:p w14:paraId="74BB5761" w14:textId="77777777" w:rsidR="007709E6" w:rsidRPr="00153CDA" w:rsidRDefault="00F00B70" w:rsidP="000D4063">
      <w:pPr>
        <w:pStyle w:val="1"/>
        <w:spacing w:before="0" w:after="0"/>
        <w:rPr>
          <w:color w:val="003CB4"/>
        </w:rPr>
      </w:pPr>
      <w:bookmarkStart w:id="148" w:name="_Toc210732282"/>
      <w:bookmarkStart w:id="149" w:name="_Toc210732411"/>
      <w:bookmarkStart w:id="150" w:name="_Toc217108011"/>
      <w:r w:rsidRPr="00F00B70">
        <w:rPr>
          <w:color w:val="003CB4"/>
        </w:rPr>
        <w:t>Международный маркетинг: тенденция к глобализации рынка</w:t>
      </w:r>
      <w:bookmarkEnd w:id="148"/>
      <w:bookmarkEnd w:id="149"/>
      <w:bookmarkEnd w:id="150"/>
    </w:p>
    <w:p w14:paraId="52142351" w14:textId="77777777" w:rsidR="00CE467E" w:rsidRDefault="007709E6">
      <w:pPr>
        <w:jc w:val="both"/>
        <w:rPr>
          <w:rFonts w:cs="Arial"/>
          <w:color w:val="000000"/>
        </w:rPr>
      </w:pPr>
      <w:r w:rsidRPr="008404C3">
        <w:rPr>
          <w:rFonts w:cs="Arial"/>
          <w:color w:val="000000"/>
        </w:rPr>
        <w:t>Крупнейшие мировые марки, ранее незначительно представленные на локальном рынке, приобретают все большее значение. Они выступают за глобальный маркетинг, одинаковый во всем мире, и этот подход подтверждается экономическими и социологическими доводами. Мы можем стать свидетелями идентичных потребительских схем, характерных для одного и того же поколения в разных странах. Однако у глобализации есть свои пределы. Экономические и культурные особенности каждого национального рынка весьма существенны.</w:t>
      </w:r>
    </w:p>
    <w:p w14:paraId="699BB6A9" w14:textId="77777777" w:rsidR="00CE467E" w:rsidRDefault="00D94EE9">
      <w:pPr>
        <w:jc w:val="both"/>
        <w:rPr>
          <w:rFonts w:cs="Arial"/>
          <w:color w:val="000000"/>
        </w:rPr>
      </w:pPr>
      <w:r>
        <w:rPr>
          <w:rFonts w:ascii="Arial CYR" w:hAnsi="Arial CYR" w:cs="Arial CYR"/>
          <w:color w:val="000000"/>
          <w:szCs w:val="22"/>
          <w:highlight w:val="green"/>
          <w:lang w:eastAsia="en-US"/>
        </w:rPr>
        <w:t xml:space="preserve">Интерактивный рисунок для </w:t>
      </w:r>
      <w:proofErr w:type="spellStart"/>
      <w:r>
        <w:rPr>
          <w:rFonts w:ascii="Arial CYR" w:hAnsi="Arial CYR" w:cs="Arial CYR"/>
          <w:color w:val="000000"/>
          <w:szCs w:val="22"/>
          <w:highlight w:val="green"/>
          <w:lang w:eastAsia="en-US"/>
        </w:rPr>
        <w:t>ibook</w:t>
      </w:r>
      <w:proofErr w:type="spellEnd"/>
      <w:r>
        <w:rPr>
          <w:rFonts w:ascii="Arial CYR" w:hAnsi="Arial CYR" w:cs="Arial CYR"/>
          <w:color w:val="000000"/>
          <w:szCs w:val="22"/>
          <w:highlight w:val="green"/>
          <w:lang w:eastAsia="en-US"/>
        </w:rPr>
        <w:t xml:space="preserve"> (последовательное появление блоков) и статичный рисунок для читалки</w:t>
      </w:r>
      <w:r w:rsidR="006F2A74">
        <w:rPr>
          <w:rStyle w:val="af3"/>
        </w:rPr>
        <w:commentReference w:id="151"/>
      </w:r>
    </w:p>
    <w:p w14:paraId="15BB623D" w14:textId="77777777" w:rsidR="00643DD7" w:rsidRPr="008404C3" w:rsidRDefault="00E76919" w:rsidP="000D4063">
      <w:pPr>
        <w:jc w:val="center"/>
        <w:rPr>
          <w:rFonts w:cs="Arial"/>
          <w:color w:val="000000"/>
        </w:rPr>
      </w:pPr>
      <w:commentRangeStart w:id="152"/>
      <w:r>
        <w:rPr>
          <w:rFonts w:cs="Arial"/>
          <w:noProof/>
          <w:color w:val="000000"/>
        </w:rPr>
        <w:drawing>
          <wp:inline distT="0" distB="0" distL="0" distR="0" wp14:anchorId="3D8D84A9" wp14:editId="792711A5">
            <wp:extent cx="3106686" cy="2193438"/>
            <wp:effectExtent l="0" t="0" r="0" b="0"/>
            <wp:docPr id="3092" name="Рисунок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28157" cy="2208597"/>
                    </a:xfrm>
                    <a:prstGeom prst="rect">
                      <a:avLst/>
                    </a:prstGeom>
                    <a:noFill/>
                  </pic:spPr>
                </pic:pic>
              </a:graphicData>
            </a:graphic>
          </wp:inline>
        </w:drawing>
      </w:r>
      <w:commentRangeEnd w:id="152"/>
      <w:r w:rsidR="00643DD7">
        <w:rPr>
          <w:rStyle w:val="af3"/>
        </w:rPr>
        <w:commentReference w:id="152"/>
      </w:r>
    </w:p>
    <w:p w14:paraId="50B486C4" w14:textId="77777777" w:rsidR="00643DD7" w:rsidRDefault="00643DD7" w:rsidP="000D4063">
      <w:pPr>
        <w:suppressAutoHyphens/>
        <w:autoSpaceDE w:val="0"/>
        <w:autoSpaceDN w:val="0"/>
        <w:adjustRightInd w:val="0"/>
        <w:rPr>
          <w:rFonts w:cs="Arial"/>
          <w:color w:val="000000"/>
        </w:rPr>
      </w:pPr>
    </w:p>
    <w:p w14:paraId="38A2E76B" w14:textId="77777777" w:rsidR="00D94EE9" w:rsidRDefault="007709E6" w:rsidP="000D4063">
      <w:pPr>
        <w:suppressAutoHyphens/>
        <w:autoSpaceDE w:val="0"/>
        <w:autoSpaceDN w:val="0"/>
        <w:adjustRightInd w:val="0"/>
        <w:rPr>
          <w:rFonts w:ascii="Arial CYR" w:hAnsi="Arial CYR" w:cs="Arial CYR"/>
          <w:color w:val="000000"/>
          <w:szCs w:val="22"/>
          <w:highlight w:val="green"/>
          <w:lang w:eastAsia="en-US"/>
        </w:rPr>
      </w:pPr>
      <w:r w:rsidRPr="008404C3">
        <w:rPr>
          <w:rFonts w:cs="Arial"/>
          <w:color w:val="000000"/>
        </w:rPr>
        <w:t xml:space="preserve">По сравнению с </w:t>
      </w:r>
      <w:proofErr w:type="spellStart"/>
      <w:r w:rsidRPr="008404C3">
        <w:rPr>
          <w:rFonts w:cs="Arial"/>
          <w:color w:val="000000"/>
        </w:rPr>
        <w:t>многорегиональным</w:t>
      </w:r>
      <w:proofErr w:type="spellEnd"/>
      <w:r w:rsidRPr="008404C3">
        <w:rPr>
          <w:rFonts w:cs="Arial"/>
          <w:color w:val="000000"/>
        </w:rPr>
        <w:t xml:space="preserve"> подходом </w:t>
      </w:r>
      <w:r w:rsidR="00F00B70" w:rsidRPr="00F00B70">
        <w:rPr>
          <w:rFonts w:cs="Arial"/>
          <w:b/>
          <w:i/>
          <w:color w:val="000000"/>
        </w:rPr>
        <w:t>глобальный подход имеет три основных отличия:</w:t>
      </w:r>
      <w:r w:rsidR="00D94EE9" w:rsidRPr="00D94EE9">
        <w:rPr>
          <w:rFonts w:ascii="Arial CYR" w:hAnsi="Arial CYR" w:cs="Arial CYR"/>
          <w:color w:val="000000"/>
          <w:szCs w:val="22"/>
          <w:highlight w:val="green"/>
          <w:lang w:eastAsia="en-US"/>
        </w:rPr>
        <w:t xml:space="preserve"> </w:t>
      </w:r>
      <w:r w:rsidR="00D94EE9">
        <w:rPr>
          <w:rFonts w:ascii="Arial CYR" w:hAnsi="Arial CYR" w:cs="Arial CYR"/>
          <w:color w:val="000000"/>
          <w:szCs w:val="22"/>
          <w:highlight w:val="green"/>
          <w:lang w:eastAsia="en-US"/>
        </w:rPr>
        <w:t xml:space="preserve">Представить для </w:t>
      </w:r>
      <w:proofErr w:type="spellStart"/>
      <w:r w:rsidR="00D94EE9">
        <w:rPr>
          <w:rFonts w:ascii="Arial CYR" w:hAnsi="Arial CYR" w:cs="Arial CYR"/>
          <w:color w:val="000000"/>
          <w:szCs w:val="22"/>
          <w:highlight w:val="green"/>
          <w:lang w:eastAsia="en-US"/>
        </w:rPr>
        <w:t>iBook</w:t>
      </w:r>
      <w:proofErr w:type="spellEnd"/>
      <w:r w:rsidR="00D94EE9">
        <w:rPr>
          <w:rFonts w:ascii="Arial CYR" w:hAnsi="Arial CYR" w:cs="Arial CYR"/>
          <w:color w:val="000000"/>
          <w:szCs w:val="22"/>
          <w:highlight w:val="green"/>
          <w:lang w:eastAsia="en-US"/>
        </w:rPr>
        <w:t xml:space="preserve"> как разворачивающийся список, для читалки – форматированный текст</w:t>
      </w:r>
    </w:p>
    <w:p w14:paraId="5C94C205" w14:textId="77777777" w:rsidR="00CE467E" w:rsidRDefault="00F00B70">
      <w:pPr>
        <w:pStyle w:val="ac"/>
        <w:numPr>
          <w:ilvl w:val="0"/>
          <w:numId w:val="98"/>
        </w:numPr>
        <w:spacing w:after="0" w:line="360" w:lineRule="auto"/>
        <w:ind w:left="0" w:firstLine="0"/>
        <w:jc w:val="both"/>
        <w:rPr>
          <w:rFonts w:cs="Arial"/>
          <w:color w:val="000000"/>
          <w:highlight w:val="cyan"/>
        </w:rPr>
      </w:pPr>
      <w:r w:rsidRPr="00F00B70">
        <w:rPr>
          <w:rFonts w:ascii="Arial" w:hAnsi="Arial" w:cs="Arial"/>
          <w:b/>
          <w:i/>
          <w:color w:val="000000"/>
          <w:highlight w:val="cyan"/>
        </w:rPr>
        <w:t>Глобальный подход направлен</w:t>
      </w:r>
      <w:r w:rsidRPr="00F00B70">
        <w:rPr>
          <w:rFonts w:ascii="Arial" w:hAnsi="Arial" w:cs="Arial"/>
          <w:color w:val="000000"/>
          <w:highlight w:val="cyan"/>
        </w:rPr>
        <w:t xml:space="preserve"> на выявление </w:t>
      </w:r>
      <w:r w:rsidRPr="00F00B70">
        <w:rPr>
          <w:rFonts w:ascii="Arial" w:hAnsi="Arial" w:cs="Arial"/>
          <w:b/>
          <w:i/>
          <w:iCs/>
          <w:color w:val="000000"/>
          <w:highlight w:val="cyan"/>
          <w:u w:val="single"/>
        </w:rPr>
        <w:t>схожих черт</w:t>
      </w:r>
      <w:r w:rsidRPr="00F00B70">
        <w:rPr>
          <w:rFonts w:ascii="Arial" w:hAnsi="Arial" w:cs="Arial"/>
          <w:i/>
          <w:iCs/>
          <w:color w:val="000000"/>
          <w:highlight w:val="cyan"/>
        </w:rPr>
        <w:t xml:space="preserve"> </w:t>
      </w:r>
      <w:r w:rsidRPr="00F00B70">
        <w:rPr>
          <w:rFonts w:ascii="Arial" w:hAnsi="Arial" w:cs="Arial"/>
          <w:color w:val="000000"/>
          <w:highlight w:val="cyan"/>
        </w:rPr>
        <w:t xml:space="preserve">различных рынков. В </w:t>
      </w:r>
      <w:proofErr w:type="spellStart"/>
      <w:r w:rsidRPr="00F00B70">
        <w:rPr>
          <w:rFonts w:ascii="Arial" w:hAnsi="Arial" w:cs="Arial"/>
          <w:color w:val="000000"/>
          <w:highlight w:val="cyan"/>
        </w:rPr>
        <w:t>многорегиональном</w:t>
      </w:r>
      <w:proofErr w:type="spellEnd"/>
      <w:r w:rsidRPr="00F00B70">
        <w:rPr>
          <w:rFonts w:ascii="Arial" w:hAnsi="Arial" w:cs="Arial"/>
          <w:color w:val="000000"/>
          <w:highlight w:val="cyan"/>
        </w:rPr>
        <w:t xml:space="preserve"> подходе общие черты во внимание не принимаются. </w:t>
      </w:r>
    </w:p>
    <w:p w14:paraId="51E424F7" w14:textId="77777777" w:rsidR="00CE467E" w:rsidRDefault="00F00B70">
      <w:pPr>
        <w:pStyle w:val="ac"/>
        <w:numPr>
          <w:ilvl w:val="0"/>
          <w:numId w:val="98"/>
        </w:numPr>
        <w:spacing w:after="0" w:line="360" w:lineRule="auto"/>
        <w:ind w:left="0" w:firstLine="0"/>
        <w:jc w:val="both"/>
        <w:rPr>
          <w:rFonts w:cs="Arial"/>
          <w:color w:val="000000"/>
          <w:highlight w:val="cyan"/>
        </w:rPr>
      </w:pPr>
      <w:r w:rsidRPr="00F00B70">
        <w:rPr>
          <w:rFonts w:ascii="Arial" w:hAnsi="Arial" w:cs="Arial"/>
          <w:b/>
          <w:i/>
          <w:color w:val="000000"/>
          <w:highlight w:val="cyan"/>
        </w:rPr>
        <w:t>Глобальный подход предполагает</w:t>
      </w:r>
      <w:r w:rsidRPr="00F00B70">
        <w:rPr>
          <w:rFonts w:ascii="Arial" w:hAnsi="Arial" w:cs="Arial"/>
          <w:color w:val="000000"/>
          <w:highlight w:val="cyan"/>
        </w:rPr>
        <w:t xml:space="preserve"> активный поиск</w:t>
      </w:r>
      <w:r w:rsidRPr="00F00B70">
        <w:rPr>
          <w:rFonts w:ascii="Arial" w:hAnsi="Arial" w:cs="Arial"/>
          <w:i/>
          <w:iCs/>
          <w:color w:val="000000"/>
          <w:highlight w:val="cyan"/>
        </w:rPr>
        <w:t xml:space="preserve"> </w:t>
      </w:r>
      <w:r w:rsidRPr="00F00B70">
        <w:rPr>
          <w:rFonts w:ascii="Arial" w:hAnsi="Arial" w:cs="Arial"/>
          <w:b/>
          <w:i/>
          <w:iCs/>
          <w:color w:val="000000"/>
          <w:highlight w:val="cyan"/>
          <w:u w:val="single"/>
        </w:rPr>
        <w:t>однородности</w:t>
      </w:r>
      <w:r w:rsidRPr="00F00B70">
        <w:rPr>
          <w:rFonts w:ascii="Arial" w:hAnsi="Arial" w:cs="Arial"/>
          <w:color w:val="000000"/>
          <w:highlight w:val="cyan"/>
        </w:rPr>
        <w:t xml:space="preserve"> товаров, имиджа и рекламных обращений. </w:t>
      </w:r>
    </w:p>
    <w:p w14:paraId="386AE7D4" w14:textId="77777777" w:rsidR="00CE467E" w:rsidRDefault="00F00B70">
      <w:pPr>
        <w:pStyle w:val="ac"/>
        <w:numPr>
          <w:ilvl w:val="0"/>
          <w:numId w:val="98"/>
        </w:numPr>
        <w:spacing w:after="0" w:line="360" w:lineRule="auto"/>
        <w:ind w:left="0" w:firstLine="0"/>
        <w:jc w:val="both"/>
        <w:rPr>
          <w:rFonts w:cs="Arial"/>
          <w:color w:val="000000"/>
          <w:highlight w:val="cyan"/>
        </w:rPr>
      </w:pPr>
      <w:r w:rsidRPr="00F00B70">
        <w:rPr>
          <w:rFonts w:ascii="Arial" w:hAnsi="Arial" w:cs="Arial"/>
          <w:b/>
          <w:i/>
          <w:color w:val="000000"/>
          <w:highlight w:val="cyan"/>
        </w:rPr>
        <w:t>При глобальном подходе</w:t>
      </w:r>
      <w:r w:rsidRPr="00F00B70">
        <w:rPr>
          <w:rFonts w:ascii="Arial" w:hAnsi="Arial" w:cs="Arial"/>
          <w:color w:val="000000"/>
          <w:highlight w:val="cyan"/>
        </w:rPr>
        <w:t xml:space="preserve"> правомерен вопрос: </w:t>
      </w:r>
      <w:r w:rsidRPr="00F00B70">
        <w:rPr>
          <w:rFonts w:ascii="Arial" w:hAnsi="Arial" w:cs="Arial"/>
          <w:b/>
          <w:i/>
          <w:iCs/>
          <w:color w:val="000000"/>
          <w:highlight w:val="cyan"/>
          <w:u w:val="single"/>
        </w:rPr>
        <w:t>пригоден ли товар для мирового рынка?</w:t>
      </w:r>
      <w:r w:rsidRPr="00F00B70">
        <w:rPr>
          <w:rFonts w:ascii="Arial" w:hAnsi="Arial" w:cs="Arial"/>
          <w:color w:val="000000"/>
          <w:highlight w:val="cyan"/>
        </w:rPr>
        <w:t xml:space="preserve"> </w:t>
      </w:r>
      <w:proofErr w:type="spellStart"/>
      <w:r w:rsidRPr="00F00B70">
        <w:rPr>
          <w:rFonts w:ascii="Arial" w:hAnsi="Arial" w:cs="Arial"/>
          <w:color w:val="000000"/>
          <w:highlight w:val="cyan"/>
        </w:rPr>
        <w:t>Многорегиональный</w:t>
      </w:r>
      <w:proofErr w:type="spellEnd"/>
      <w:r w:rsidRPr="00F00B70">
        <w:rPr>
          <w:rFonts w:ascii="Arial" w:hAnsi="Arial" w:cs="Arial"/>
          <w:color w:val="000000"/>
          <w:highlight w:val="cyan"/>
        </w:rPr>
        <w:t xml:space="preserve"> подход предполагает локальную автономию, и этот вопрос не ставится. </w:t>
      </w:r>
    </w:p>
    <w:p w14:paraId="784C9085" w14:textId="77777777" w:rsidR="00CE467E" w:rsidRDefault="00F00B70">
      <w:pPr>
        <w:jc w:val="both"/>
        <w:rPr>
          <w:rFonts w:cs="Arial"/>
          <w:color w:val="000000"/>
        </w:rPr>
      </w:pPr>
      <w:r w:rsidRPr="00F00B70">
        <w:rPr>
          <w:rFonts w:cs="Arial"/>
          <w:iCs/>
          <w:color w:val="000000"/>
        </w:rPr>
        <w:t xml:space="preserve">Современное производство одежды делает необходимым разработку технологий высокоскоростной связи между людьми, принадлежащими к совершенно разным культурам и политическим системам, взаимодействующим между собой посредством факсимильных аппаратов, компьютеров и даже телевидения высокой четкости. Это </w:t>
      </w:r>
      <w:r w:rsidRPr="00F00B70">
        <w:rPr>
          <w:rFonts w:cs="Arial"/>
          <w:iCs/>
          <w:color w:val="000000"/>
        </w:rPr>
        <w:lastRenderedPageBreak/>
        <w:t>необходимо для того, чтобы удовлетворить противоречивые, постоянно меняющиеся запросы людей в отношении такого символа статуса и соблазна, как одежда</w:t>
      </w:r>
      <w:r w:rsidR="007709E6" w:rsidRPr="008404C3">
        <w:rPr>
          <w:rFonts w:cs="Arial"/>
          <w:i/>
          <w:iCs/>
          <w:color w:val="000000"/>
        </w:rPr>
        <w:t xml:space="preserve">. На чистой, хорошо освещенной фабрике в китайском местечке </w:t>
      </w:r>
      <w:proofErr w:type="spellStart"/>
      <w:r w:rsidR="007709E6" w:rsidRPr="008404C3">
        <w:rPr>
          <w:rFonts w:cs="Arial"/>
          <w:i/>
          <w:iCs/>
          <w:color w:val="000000"/>
        </w:rPr>
        <w:t>Фошань</w:t>
      </w:r>
      <w:proofErr w:type="spellEnd"/>
      <w:r w:rsidR="007709E6" w:rsidRPr="008404C3">
        <w:rPr>
          <w:rFonts w:cs="Arial"/>
          <w:i/>
          <w:iCs/>
          <w:color w:val="000000"/>
        </w:rPr>
        <w:t xml:space="preserve"> близ г. Гуанчжоу молодые девушки шьют платья, блузы и юбки для различных американских компаний, в том числе и для </w:t>
      </w:r>
      <w:proofErr w:type="spellStart"/>
      <w:r w:rsidR="007709E6" w:rsidRPr="008404C3">
        <w:rPr>
          <w:rFonts w:cs="Arial"/>
          <w:i/>
          <w:iCs/>
          <w:color w:val="000000"/>
        </w:rPr>
        <w:t>The</w:t>
      </w:r>
      <w:proofErr w:type="spellEnd"/>
      <w:r w:rsidR="007709E6" w:rsidRPr="008404C3">
        <w:rPr>
          <w:rFonts w:cs="Arial"/>
          <w:i/>
          <w:iCs/>
          <w:color w:val="000000"/>
        </w:rPr>
        <w:t xml:space="preserve"> </w:t>
      </w:r>
      <w:proofErr w:type="spellStart"/>
      <w:r w:rsidR="007709E6" w:rsidRPr="008404C3">
        <w:rPr>
          <w:rFonts w:cs="Arial"/>
          <w:i/>
          <w:iCs/>
          <w:color w:val="000000"/>
        </w:rPr>
        <w:t>Limited</w:t>
      </w:r>
      <w:proofErr w:type="spellEnd"/>
      <w:r w:rsidR="007709E6" w:rsidRPr="008404C3">
        <w:rPr>
          <w:rFonts w:cs="Arial"/>
          <w:i/>
          <w:iCs/>
          <w:color w:val="000000"/>
        </w:rPr>
        <w:t xml:space="preserve"> — крупнейшей сети магазинов одежды в США, насчитывающей более 3200 торговых точек. Секрет успеха </w:t>
      </w:r>
      <w:proofErr w:type="spellStart"/>
      <w:r w:rsidR="007709E6" w:rsidRPr="008404C3">
        <w:rPr>
          <w:rFonts w:cs="Arial"/>
          <w:i/>
          <w:iCs/>
          <w:color w:val="000000"/>
        </w:rPr>
        <w:t>The</w:t>
      </w:r>
      <w:proofErr w:type="spellEnd"/>
      <w:r w:rsidR="007709E6" w:rsidRPr="008404C3">
        <w:rPr>
          <w:rFonts w:cs="Arial"/>
          <w:i/>
          <w:iCs/>
          <w:color w:val="000000"/>
        </w:rPr>
        <w:t xml:space="preserve"> </w:t>
      </w:r>
      <w:proofErr w:type="spellStart"/>
      <w:r w:rsidR="007709E6" w:rsidRPr="008404C3">
        <w:rPr>
          <w:rFonts w:cs="Arial"/>
          <w:i/>
          <w:iCs/>
          <w:color w:val="000000"/>
        </w:rPr>
        <w:t>Limited</w:t>
      </w:r>
      <w:proofErr w:type="spellEnd"/>
      <w:r w:rsidR="007709E6" w:rsidRPr="008404C3">
        <w:rPr>
          <w:rFonts w:cs="Arial"/>
          <w:i/>
          <w:iCs/>
          <w:color w:val="000000"/>
        </w:rPr>
        <w:t>, темпы роста которой даже в «не сезон» измеряются двухзначными числами, заключается в способности выпускать модные предметы одежды и аксессуары в кратчайшие сроки и по более низким ценам, чем у ведущих дизайнеров. Специалисты компании могут уловить новейшую тенденцию на показах в Париже или Нью-Йорке и довести до прилавков магазинов более дешевую версию прежде, чем дизайнеры предложат потребителям оригинальную модель.</w:t>
      </w:r>
    </w:p>
    <w:p w14:paraId="2C513CB9" w14:textId="77777777" w:rsidR="00CE467E" w:rsidRDefault="005F7A44">
      <w:pPr>
        <w:jc w:val="both"/>
        <w:rPr>
          <w:rFonts w:cs="Arial"/>
          <w:color w:val="000000"/>
        </w:rPr>
      </w:pPr>
      <w:commentRangeStart w:id="153"/>
      <w:r>
        <w:rPr>
          <w:noProof/>
          <w:color w:val="0000FF"/>
        </w:rPr>
        <w:drawing>
          <wp:anchor distT="0" distB="0" distL="114300" distR="114300" simplePos="0" relativeHeight="251660800" behindDoc="1" locked="0" layoutInCell="1" allowOverlap="1" wp14:anchorId="6ADCE75E" wp14:editId="37A4E7E0">
            <wp:simplePos x="0" y="0"/>
            <wp:positionH relativeFrom="column">
              <wp:posOffset>114810</wp:posOffset>
            </wp:positionH>
            <wp:positionV relativeFrom="paragraph">
              <wp:posOffset>118644</wp:posOffset>
            </wp:positionV>
            <wp:extent cx="1543685" cy="1543685"/>
            <wp:effectExtent l="114300" t="114300" r="94615" b="132715"/>
            <wp:wrapTight wrapText="bothSides">
              <wp:wrapPolygon edited="0">
                <wp:start x="-1599" y="-1599"/>
                <wp:lineTo x="-1599" y="23457"/>
                <wp:lineTo x="22924" y="23457"/>
                <wp:lineTo x="22924" y="-1599"/>
                <wp:lineTo x="-1599" y="-1599"/>
              </wp:wrapPolygon>
            </wp:wrapTight>
            <wp:docPr id="55" name="Рисунок 55" descr="http://im5-tub-ru.yandex.net/i?id=51800116-66-72&amp;n=21">
              <a:hlinkClick xmlns:a="http://schemas.openxmlformats.org/drawingml/2006/main" r:id="rId67" invalidUrl="http://images.yandex.ru/yandsearch?p=1&amp;text=Mast Industries&amp;img_url=http://www.sangtaoviet.com.vn/imgcom/limitedbrand.jpg&amp;pos=35&amp;rpt=simage"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5-tub-ru.yandex.net/i?id=51800116-66-72&amp;n=21">
                      <a:hlinkClick r:id="rId68" invalidUrl="http://images.yandex.ru/yandsearch?p=1&amp;text=Mast Industries&amp;img_url=http://www.sangtaoviet.com.vn/imgcom/limitedbrand.jpg&amp;pos=35&amp;rpt=simage" tgtFrame="&quot;_blank&quot;"/>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43685" cy="1543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commentRangeEnd w:id="153"/>
      <w:r>
        <w:rPr>
          <w:rStyle w:val="af3"/>
        </w:rPr>
        <w:commentReference w:id="153"/>
      </w:r>
      <w:r w:rsidR="007709E6" w:rsidRPr="008404C3">
        <w:rPr>
          <w:rFonts w:cs="Arial"/>
          <w:i/>
          <w:iCs/>
          <w:color w:val="000000"/>
        </w:rPr>
        <w:t xml:space="preserve">Исполнительный вице-президент </w:t>
      </w:r>
      <w:proofErr w:type="spellStart"/>
      <w:r w:rsidR="007709E6" w:rsidRPr="008404C3">
        <w:rPr>
          <w:rFonts w:cs="Arial"/>
          <w:i/>
          <w:iCs/>
          <w:color w:val="000000"/>
        </w:rPr>
        <w:t>Mast</w:t>
      </w:r>
      <w:proofErr w:type="spellEnd"/>
      <w:r w:rsidR="007709E6" w:rsidRPr="008404C3">
        <w:rPr>
          <w:rFonts w:cs="Arial"/>
          <w:i/>
          <w:iCs/>
          <w:color w:val="000000"/>
        </w:rPr>
        <w:t xml:space="preserve"> </w:t>
      </w:r>
      <w:proofErr w:type="spellStart"/>
      <w:r w:rsidR="007709E6" w:rsidRPr="008404C3">
        <w:rPr>
          <w:rFonts w:cs="Arial"/>
          <w:i/>
          <w:iCs/>
          <w:color w:val="000000"/>
        </w:rPr>
        <w:t>Industries</w:t>
      </w:r>
      <w:proofErr w:type="spellEnd"/>
      <w:r w:rsidR="007709E6" w:rsidRPr="008404C3">
        <w:rPr>
          <w:rFonts w:cs="Arial"/>
          <w:i/>
          <w:iCs/>
          <w:color w:val="000000"/>
        </w:rPr>
        <w:t xml:space="preserve">, дочерней компании </w:t>
      </w:r>
      <w:proofErr w:type="spellStart"/>
      <w:r w:rsidR="007709E6" w:rsidRPr="008404C3">
        <w:rPr>
          <w:rFonts w:cs="Arial"/>
          <w:i/>
          <w:iCs/>
          <w:color w:val="000000"/>
        </w:rPr>
        <w:t>The</w:t>
      </w:r>
      <w:proofErr w:type="spellEnd"/>
      <w:r w:rsidR="007709E6" w:rsidRPr="008404C3">
        <w:rPr>
          <w:rFonts w:cs="Arial"/>
          <w:i/>
          <w:iCs/>
          <w:color w:val="000000"/>
        </w:rPr>
        <w:t xml:space="preserve"> </w:t>
      </w:r>
      <w:proofErr w:type="spellStart"/>
      <w:r w:rsidR="007709E6" w:rsidRPr="008404C3">
        <w:rPr>
          <w:rFonts w:cs="Arial"/>
          <w:i/>
          <w:iCs/>
          <w:color w:val="000000"/>
        </w:rPr>
        <w:t>Limited</w:t>
      </w:r>
      <w:proofErr w:type="spellEnd"/>
      <w:r w:rsidR="007709E6" w:rsidRPr="008404C3">
        <w:rPr>
          <w:rFonts w:cs="Arial"/>
          <w:i/>
          <w:iCs/>
          <w:color w:val="000000"/>
        </w:rPr>
        <w:t>, занимающейся производством одежды, говорит: «Через 60 минут после того, как клиент делает заказ, мы можем отправить в Гонконг изображение заказанного предмета одежды, «надетого» на лучшую модель магазина. Изображение распечатывается на струйном принтере и имеет фотографическое качество — можно даже поместить в рамку и повесить на стену. Наша компания стремится к тому, чтобы сократить время разработки новых моделей одежды до 1000 часов. Это время — около 41 дня — отсчитывается с момента, когда торговец говорит нам: «Мне необходимо 10 000 единиц вот этого», и заканчивается в момент доставки заказа в магазин».</w:t>
      </w:r>
    </w:p>
    <w:p w14:paraId="4393492B" w14:textId="77777777" w:rsidR="00CE467E" w:rsidRDefault="00F00B70">
      <w:pPr>
        <w:jc w:val="both"/>
        <w:rPr>
          <w:rFonts w:cs="Arial"/>
          <w:b/>
          <w:i/>
          <w:color w:val="000000"/>
        </w:rPr>
      </w:pPr>
      <w:r w:rsidRPr="00F00B70">
        <w:rPr>
          <w:rFonts w:cs="Arial"/>
          <w:b/>
          <w:i/>
          <w:color w:val="000000"/>
        </w:rPr>
        <w:t>Глобализация нуждается и в ряде внутренних изменений</w:t>
      </w:r>
      <w:r w:rsidR="007709E6" w:rsidRPr="008404C3">
        <w:rPr>
          <w:rFonts w:cs="Arial"/>
          <w:color w:val="000000"/>
        </w:rPr>
        <w:t xml:space="preserve">, </w:t>
      </w:r>
      <w:r w:rsidRPr="00F00B70">
        <w:rPr>
          <w:rFonts w:cs="Arial"/>
          <w:i/>
          <w:color w:val="000000"/>
          <w:u w:val="single"/>
        </w:rPr>
        <w:t>например</w:t>
      </w:r>
      <w:r w:rsidRPr="00F00B70">
        <w:rPr>
          <w:rFonts w:cs="Arial"/>
          <w:i/>
          <w:color w:val="000000"/>
        </w:rPr>
        <w:t xml:space="preserve"> в более централизованном принятии решений</w:t>
      </w:r>
      <w:r w:rsidR="007709E6" w:rsidRPr="008404C3">
        <w:rPr>
          <w:rFonts w:cs="Arial"/>
          <w:color w:val="000000"/>
        </w:rPr>
        <w:t xml:space="preserve">. Вот уже несколько лет популярна такая формулировка стратегии глобальной фирмы: </w:t>
      </w:r>
      <w:r w:rsidRPr="00F00B70">
        <w:rPr>
          <w:rFonts w:cs="Arial"/>
          <w:b/>
          <w:i/>
          <w:color w:val="000000"/>
        </w:rPr>
        <w:t>«Мыслить глобально, действовать локально».</w:t>
      </w:r>
      <w:r w:rsidR="007709E6" w:rsidRPr="008404C3">
        <w:rPr>
          <w:rFonts w:cs="Arial"/>
          <w:color w:val="000000"/>
        </w:rPr>
        <w:t xml:space="preserve"> </w:t>
      </w:r>
      <w:r w:rsidRPr="00F00B70">
        <w:rPr>
          <w:rFonts w:cs="Arial"/>
          <w:b/>
          <w:i/>
          <w:color w:val="000000"/>
        </w:rPr>
        <w:t>Сталкиваясь с интернационализацией рынков, транснациональная или глобальная компания должна:</w:t>
      </w:r>
    </w:p>
    <w:p w14:paraId="046AC6CC" w14:textId="77777777" w:rsidR="00CE467E" w:rsidRDefault="00F00B70">
      <w:pPr>
        <w:pStyle w:val="ac"/>
        <w:numPr>
          <w:ilvl w:val="0"/>
          <w:numId w:val="99"/>
        </w:numPr>
        <w:spacing w:after="0" w:line="360" w:lineRule="auto"/>
        <w:jc w:val="both"/>
        <w:rPr>
          <w:rFonts w:cs="Arial"/>
          <w:color w:val="000000"/>
        </w:rPr>
      </w:pPr>
      <w:r w:rsidRPr="00F00B70">
        <w:rPr>
          <w:rFonts w:ascii="Arial" w:hAnsi="Arial" w:cs="Arial"/>
          <w:b/>
          <w:i/>
          <w:color w:val="000000"/>
          <w:u w:val="single"/>
        </w:rPr>
        <w:t>мыслить глобально</w:t>
      </w:r>
      <w:r w:rsidRPr="00F00B70">
        <w:rPr>
          <w:rFonts w:ascii="Arial" w:hAnsi="Arial" w:cs="Arial"/>
          <w:b/>
          <w:color w:val="000000"/>
        </w:rPr>
        <w:t xml:space="preserve"> </w:t>
      </w:r>
      <w:r w:rsidRPr="00F00B70">
        <w:rPr>
          <w:rFonts w:ascii="Arial" w:hAnsi="Arial" w:cs="Arial"/>
          <w:color w:val="000000"/>
        </w:rPr>
        <w:t xml:space="preserve">в своем стратегическом маркетинге; </w:t>
      </w:r>
    </w:p>
    <w:p w14:paraId="0F59413A" w14:textId="77777777" w:rsidR="00CE467E" w:rsidRDefault="00F00B70">
      <w:pPr>
        <w:pStyle w:val="ac"/>
        <w:numPr>
          <w:ilvl w:val="0"/>
          <w:numId w:val="99"/>
        </w:numPr>
        <w:spacing w:after="0" w:line="360" w:lineRule="auto"/>
        <w:jc w:val="both"/>
        <w:rPr>
          <w:rFonts w:cs="Arial"/>
          <w:color w:val="000000"/>
        </w:rPr>
      </w:pPr>
      <w:r w:rsidRPr="00F00B70">
        <w:rPr>
          <w:rFonts w:ascii="Arial" w:hAnsi="Arial" w:cs="Arial"/>
          <w:b/>
          <w:i/>
          <w:color w:val="000000"/>
          <w:u w:val="single"/>
        </w:rPr>
        <w:t>действовать локально</w:t>
      </w:r>
      <w:r w:rsidRPr="00F00B70">
        <w:rPr>
          <w:rFonts w:ascii="Arial" w:hAnsi="Arial" w:cs="Arial"/>
          <w:color w:val="000000"/>
        </w:rPr>
        <w:t xml:space="preserve"> в своем операционном маркетинге.</w:t>
      </w:r>
    </w:p>
    <w:p w14:paraId="6E27FBA0" w14:textId="77777777" w:rsidR="00CE467E" w:rsidRDefault="00C36DAC">
      <w:pPr>
        <w:jc w:val="both"/>
        <w:rPr>
          <w:rFonts w:cs="Arial"/>
          <w:color w:val="000000"/>
        </w:rPr>
      </w:pPr>
      <w:r w:rsidRPr="005141CF">
        <w:rPr>
          <w:rFonts w:cs="Arial"/>
          <w:color w:val="000000"/>
          <w:highlight w:val="yellow"/>
        </w:rPr>
        <w:t xml:space="preserve">Видеовставка 13. </w:t>
      </w:r>
      <w:r w:rsidR="00F00B70" w:rsidRPr="00F00B70">
        <w:rPr>
          <w:rFonts w:cs="Arial"/>
          <w:b/>
          <w:i/>
          <w:color w:val="000000"/>
          <w:highlight w:val="yellow"/>
          <w:u w:val="single"/>
        </w:rPr>
        <w:t>Это интересно</w:t>
      </w:r>
      <w:r w:rsidRPr="005141CF">
        <w:rPr>
          <w:rFonts w:cs="Arial"/>
          <w:color w:val="000000"/>
          <w:highlight w:val="yellow"/>
        </w:rPr>
        <w:t xml:space="preserve">. Отдельные компании сделали принцип </w:t>
      </w:r>
      <w:r w:rsidR="00F00B70" w:rsidRPr="00F00B70">
        <w:rPr>
          <w:rFonts w:cs="Arial"/>
          <w:b/>
          <w:i/>
          <w:color w:val="000000"/>
          <w:highlight w:val="yellow"/>
        </w:rPr>
        <w:t>«Мысли глобально, действуй локально»</w:t>
      </w:r>
      <w:r w:rsidRPr="005141CF">
        <w:rPr>
          <w:rFonts w:cs="Arial"/>
          <w:color w:val="000000"/>
          <w:highlight w:val="yellow"/>
        </w:rPr>
        <w:t xml:space="preserve"> не просто лейтмотивом своей деятельности, а рекламным слоганом. </w:t>
      </w:r>
      <w:r w:rsidR="00F00B70" w:rsidRPr="00F00B70">
        <w:rPr>
          <w:rFonts w:cs="Arial"/>
          <w:i/>
          <w:color w:val="000000"/>
          <w:highlight w:val="yellow"/>
        </w:rPr>
        <w:t xml:space="preserve">Не исключением стала и консалтинговая группа </w:t>
      </w:r>
      <w:r w:rsidR="00F00B70" w:rsidRPr="00F00B70">
        <w:rPr>
          <w:rFonts w:cs="Arial"/>
          <w:i/>
          <w:color w:val="000000"/>
          <w:highlight w:val="yellow"/>
          <w:lang w:val="en-US"/>
        </w:rPr>
        <w:t>BDO</w:t>
      </w:r>
      <w:r w:rsidR="00F00B70" w:rsidRPr="00F00B70">
        <w:rPr>
          <w:rFonts w:cs="Arial"/>
          <w:i/>
          <w:color w:val="000000"/>
          <w:highlight w:val="yellow"/>
        </w:rPr>
        <w:t>, которая сегодня является пятой в мире по объемам совокупной выручки в международной сети.</w:t>
      </w:r>
      <w:r w:rsidRPr="005141CF">
        <w:rPr>
          <w:rFonts w:cs="Arial"/>
          <w:color w:val="000000"/>
          <w:highlight w:val="yellow"/>
        </w:rPr>
        <w:t xml:space="preserve"> Процесс глобализации отражается не только на стратегии компании, но и на том, как выглядят ее офисы в разных странах мира, ее сотрудники и рекламная продукция.</w:t>
      </w:r>
    </w:p>
    <w:p w14:paraId="0EED13C0" w14:textId="77777777" w:rsidR="00B107AE" w:rsidRDefault="00B107AE">
      <w:pPr>
        <w:pStyle w:val="a8"/>
        <w:jc w:val="both"/>
        <w:rPr>
          <w:color w:val="000000"/>
          <w:sz w:val="22"/>
          <w:szCs w:val="22"/>
        </w:rPr>
      </w:pPr>
      <w:r w:rsidRPr="00A265E4">
        <w:rPr>
          <w:color w:val="000000"/>
          <w:sz w:val="22"/>
          <w:szCs w:val="22"/>
          <w:highlight w:val="green"/>
        </w:rPr>
        <w:lastRenderedPageBreak/>
        <w:t>Статичный рисунок для читалки:</w:t>
      </w:r>
    </w:p>
    <w:p w14:paraId="381B7282" w14:textId="77777777" w:rsidR="00CE467E" w:rsidRDefault="00B107AE">
      <w:pPr>
        <w:jc w:val="center"/>
        <w:rPr>
          <w:rFonts w:cs="Arial"/>
          <w:color w:val="000000"/>
        </w:rPr>
      </w:pPr>
      <w:commentRangeStart w:id="154"/>
      <w:commentRangeStart w:id="155"/>
      <w:r>
        <w:rPr>
          <w:rFonts w:cs="Arial"/>
          <w:noProof/>
          <w:color w:val="000000"/>
        </w:rPr>
        <w:drawing>
          <wp:inline distT="0" distB="0" distL="0" distR="0" wp14:anchorId="4C60576A" wp14:editId="27064B96">
            <wp:extent cx="3966140" cy="2530424"/>
            <wp:effectExtent l="0" t="0" r="0" b="0"/>
            <wp:docPr id="2056" name="Рисунок 10" descr="C:\Users\o_afanasiadi\Desktop\Без имени-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_afanasiadi\Desktop\Без имени-1.jpg"/>
                    <pic:cNvPicPr>
                      <a:picLocks noChangeAspect="1" noChangeArrowheads="1"/>
                    </pic:cNvPicPr>
                  </pic:nvPicPr>
                  <pic:blipFill>
                    <a:blip r:embed="rId70" cstate="print"/>
                    <a:srcRect/>
                    <a:stretch>
                      <a:fillRect/>
                    </a:stretch>
                  </pic:blipFill>
                  <pic:spPr bwMode="auto">
                    <a:xfrm>
                      <a:off x="0" y="0"/>
                      <a:ext cx="3974369" cy="2535674"/>
                    </a:xfrm>
                    <a:prstGeom prst="rect">
                      <a:avLst/>
                    </a:prstGeom>
                    <a:noFill/>
                    <a:ln w="9525">
                      <a:noFill/>
                      <a:miter lim="800000"/>
                      <a:headEnd/>
                      <a:tailEnd/>
                    </a:ln>
                  </pic:spPr>
                </pic:pic>
              </a:graphicData>
            </a:graphic>
          </wp:inline>
        </w:drawing>
      </w:r>
      <w:commentRangeEnd w:id="154"/>
      <w:commentRangeEnd w:id="155"/>
      <w:r w:rsidR="008D7981">
        <w:rPr>
          <w:rStyle w:val="af3"/>
        </w:rPr>
        <w:commentReference w:id="154"/>
      </w:r>
    </w:p>
    <w:p w14:paraId="1004C331" w14:textId="77777777" w:rsidR="00CE467E" w:rsidRDefault="00B107AE">
      <w:pPr>
        <w:jc w:val="center"/>
        <w:rPr>
          <w:rFonts w:cs="Arial"/>
          <w:color w:val="000000"/>
        </w:rPr>
      </w:pPr>
      <w:r>
        <w:rPr>
          <w:rStyle w:val="af3"/>
        </w:rPr>
        <w:commentReference w:id="155"/>
      </w:r>
    </w:p>
    <w:p w14:paraId="21C0D9BD" w14:textId="77777777" w:rsidR="00CE467E" w:rsidRDefault="00F00B70">
      <w:pPr>
        <w:jc w:val="both"/>
        <w:rPr>
          <w:rFonts w:cs="Arial"/>
          <w:color w:val="000000"/>
        </w:rPr>
      </w:pPr>
      <w:r w:rsidRPr="00F00B70">
        <w:rPr>
          <w:rFonts w:cs="Arial"/>
          <w:b/>
          <w:i/>
          <w:color w:val="000000"/>
        </w:rPr>
        <w:t>Глобальный маркетинг представляет собой двухэтапный процесс</w:t>
      </w:r>
      <w:r w:rsidR="007709E6" w:rsidRPr="008404C3">
        <w:rPr>
          <w:rFonts w:cs="Arial"/>
          <w:color w:val="000000"/>
        </w:rPr>
        <w:t xml:space="preserve">. </w:t>
      </w:r>
      <w:r w:rsidRPr="00F00B70">
        <w:rPr>
          <w:rFonts w:cs="Arial"/>
          <w:b/>
          <w:i/>
          <w:color w:val="000000"/>
        </w:rPr>
        <w:t xml:space="preserve">На первом этапе требуется </w:t>
      </w:r>
      <w:r w:rsidRPr="00F00B70">
        <w:rPr>
          <w:rFonts w:cs="Arial"/>
          <w:b/>
          <w:i/>
          <w:color w:val="000000"/>
          <w:u w:val="single"/>
        </w:rPr>
        <w:t>глобальное мышление</w:t>
      </w:r>
      <w:r w:rsidR="007709E6" w:rsidRPr="008404C3">
        <w:rPr>
          <w:rFonts w:cs="Arial"/>
          <w:color w:val="000000"/>
        </w:rPr>
        <w:t xml:space="preserve"> — поиск транснациональных сегментов потребителей на обширном, с точки зрения географии, рынке, причем эти сегменты могут быть сколь угодно малы. В региональном или международном масштабе они могут представлять собой рынок, достаточный для обеспечения эффекта масштаба. В этом смысле глобализация применяется по большей части к концепции товара и не является обязательной при использовании других инструментов маркетинга, таких как </w:t>
      </w:r>
      <w:r w:rsidRPr="00F00B70">
        <w:rPr>
          <w:rFonts w:cs="Arial"/>
          <w:b/>
          <w:i/>
          <w:color w:val="000000"/>
        </w:rPr>
        <w:t>коммуникация, цена</w:t>
      </w:r>
      <w:r w:rsidR="007709E6" w:rsidRPr="008404C3">
        <w:rPr>
          <w:rFonts w:cs="Arial"/>
          <w:color w:val="000000"/>
        </w:rPr>
        <w:t xml:space="preserve"> и </w:t>
      </w:r>
      <w:r w:rsidRPr="00F00B70">
        <w:rPr>
          <w:rFonts w:cs="Arial"/>
          <w:b/>
          <w:i/>
          <w:color w:val="000000"/>
        </w:rPr>
        <w:t>дистрибуция</w:t>
      </w:r>
      <w:r w:rsidR="007709E6" w:rsidRPr="008404C3">
        <w:rPr>
          <w:rFonts w:cs="Arial"/>
          <w:color w:val="000000"/>
        </w:rPr>
        <w:t xml:space="preserve">, — данные инструменты </w:t>
      </w:r>
      <w:proofErr w:type="spellStart"/>
      <w:r w:rsidR="007709E6" w:rsidRPr="008404C3">
        <w:rPr>
          <w:rFonts w:cs="Arial"/>
          <w:color w:val="000000"/>
        </w:rPr>
        <w:t>кастомизируются</w:t>
      </w:r>
      <w:proofErr w:type="spellEnd"/>
      <w:r w:rsidR="007709E6" w:rsidRPr="008404C3">
        <w:rPr>
          <w:rFonts w:cs="Arial"/>
          <w:color w:val="000000"/>
        </w:rPr>
        <w:t xml:space="preserve"> в соответствии с локальными особенностями. Таким образом, </w:t>
      </w:r>
      <w:r w:rsidRPr="00F00B70">
        <w:rPr>
          <w:rFonts w:cs="Arial"/>
          <w:b/>
          <w:i/>
          <w:color w:val="000000"/>
          <w:u w:val="single"/>
        </w:rPr>
        <w:t xml:space="preserve">процесс </w:t>
      </w:r>
      <w:proofErr w:type="spellStart"/>
      <w:r w:rsidRPr="00F00B70">
        <w:rPr>
          <w:rFonts w:cs="Arial"/>
          <w:b/>
          <w:i/>
          <w:color w:val="000000"/>
          <w:u w:val="single"/>
        </w:rPr>
        <w:t>кастомизации</w:t>
      </w:r>
      <w:proofErr w:type="spellEnd"/>
      <w:r w:rsidRPr="00F00B70">
        <w:rPr>
          <w:rFonts w:cs="Arial"/>
          <w:b/>
          <w:i/>
          <w:color w:val="000000"/>
        </w:rPr>
        <w:t xml:space="preserve"> является</w:t>
      </w:r>
      <w:r w:rsidRPr="00F00B70">
        <w:rPr>
          <w:rFonts w:cs="Arial"/>
          <w:b/>
          <w:i/>
          <w:iCs/>
          <w:color w:val="000000"/>
        </w:rPr>
        <w:t xml:space="preserve"> вторым этапом</w:t>
      </w:r>
      <w:r w:rsidRPr="00F00B70">
        <w:rPr>
          <w:rFonts w:cs="Arial"/>
          <w:b/>
          <w:i/>
          <w:color w:val="000000"/>
        </w:rPr>
        <w:t xml:space="preserve"> глобального маркетинга</w:t>
      </w:r>
      <w:r w:rsidR="007709E6" w:rsidRPr="008404C3">
        <w:rPr>
          <w:rFonts w:cs="Arial"/>
          <w:color w:val="000000"/>
        </w:rPr>
        <w:t>.</w:t>
      </w:r>
    </w:p>
    <w:p w14:paraId="7E6DDE34" w14:textId="77777777" w:rsidR="00CE467E" w:rsidRDefault="00D94EE9">
      <w:pPr>
        <w:jc w:val="both"/>
        <w:rPr>
          <w:rFonts w:cs="Arial"/>
          <w:color w:val="000000"/>
        </w:rPr>
      </w:pPr>
      <w:r>
        <w:rPr>
          <w:rFonts w:ascii="Arial CYR" w:hAnsi="Arial CYR" w:cs="Arial CYR"/>
          <w:szCs w:val="22"/>
          <w:highlight w:val="green"/>
          <w:lang w:eastAsia="en-US"/>
        </w:rPr>
        <w:t>Выноска</w:t>
      </w:r>
      <w:r w:rsidR="008D7981">
        <w:rPr>
          <w:rFonts w:ascii="Arial CYR" w:hAnsi="Arial CYR" w:cs="Arial CYR"/>
          <w:szCs w:val="22"/>
          <w:lang w:eastAsia="en-US"/>
        </w:rPr>
        <w:t xml:space="preserve"> </w:t>
      </w:r>
      <w:r>
        <w:rPr>
          <w:rFonts w:ascii="Arial CYR" w:hAnsi="Arial CYR" w:cs="Arial CYR"/>
          <w:b/>
          <w:bCs/>
          <w:szCs w:val="22"/>
          <w:lang w:eastAsia="en-US"/>
        </w:rPr>
        <w:t>Обратите внимание!</w:t>
      </w:r>
      <w:r w:rsidR="008D7981">
        <w:rPr>
          <w:rFonts w:ascii="Arial CYR" w:hAnsi="Arial CYR" w:cs="Arial CYR"/>
          <w:b/>
          <w:bCs/>
          <w:szCs w:val="22"/>
          <w:lang w:eastAsia="en-US"/>
        </w:rPr>
        <w:t xml:space="preserve"> </w:t>
      </w:r>
      <w:r>
        <w:rPr>
          <w:rFonts w:ascii="Arial CYR" w:hAnsi="Arial CYR" w:cs="Arial CYR"/>
          <w:szCs w:val="22"/>
          <w:highlight w:val="green"/>
          <w:lang w:eastAsia="en-US"/>
        </w:rPr>
        <w:t xml:space="preserve">Всплывает в отдельном окне для версии </w:t>
      </w:r>
      <w:proofErr w:type="spellStart"/>
      <w:r>
        <w:rPr>
          <w:rFonts w:ascii="Arial CYR" w:hAnsi="Arial CYR" w:cs="Arial CYR"/>
          <w:szCs w:val="22"/>
          <w:highlight w:val="green"/>
          <w:lang w:eastAsia="en-US"/>
        </w:rPr>
        <w:t>iBook</w:t>
      </w:r>
      <w:proofErr w:type="spellEnd"/>
      <w:r>
        <w:rPr>
          <w:rFonts w:ascii="Arial CYR" w:hAnsi="Arial CYR" w:cs="Arial CYR"/>
          <w:szCs w:val="22"/>
          <w:highlight w:val="green"/>
          <w:lang w:eastAsia="en-US"/>
        </w:rPr>
        <w:t xml:space="preserve"> и выделение цветом, шрифтом, форматированием для читалки</w:t>
      </w:r>
      <w:r w:rsidRPr="008404C3">
        <w:rPr>
          <w:rFonts w:cs="Arial"/>
          <w:i/>
          <w:iCs/>
          <w:color w:val="000000"/>
        </w:rPr>
        <w:t xml:space="preserve"> </w:t>
      </w:r>
      <w:r w:rsidR="007709E6" w:rsidRPr="00D94EE9">
        <w:rPr>
          <w:rFonts w:cs="Arial"/>
          <w:i/>
          <w:iCs/>
          <w:color w:val="000000"/>
          <w:highlight w:val="lightGray"/>
        </w:rPr>
        <w:t>Примерами глобальных товаров, адаптированных к местным условиям, служат «</w:t>
      </w:r>
      <w:proofErr w:type="spellStart"/>
      <w:r w:rsidR="007709E6" w:rsidRPr="00D94EE9">
        <w:rPr>
          <w:rFonts w:cs="Arial"/>
          <w:i/>
          <w:iCs/>
          <w:color w:val="000000"/>
          <w:highlight w:val="lightGray"/>
        </w:rPr>
        <w:t>Windows</w:t>
      </w:r>
      <w:proofErr w:type="spellEnd"/>
      <w:r w:rsidR="007709E6" w:rsidRPr="00D94EE9">
        <w:rPr>
          <w:rFonts w:cs="Arial"/>
          <w:i/>
          <w:iCs/>
          <w:color w:val="000000"/>
          <w:highlight w:val="lightGray"/>
        </w:rPr>
        <w:t>», «</w:t>
      </w:r>
      <w:proofErr w:type="spellStart"/>
      <w:r w:rsidR="007709E6" w:rsidRPr="00D94EE9">
        <w:rPr>
          <w:rFonts w:cs="Arial"/>
          <w:i/>
          <w:iCs/>
          <w:color w:val="000000"/>
          <w:highlight w:val="lightGray"/>
        </w:rPr>
        <w:t>Word</w:t>
      </w:r>
      <w:proofErr w:type="spellEnd"/>
      <w:r w:rsidR="007709E6" w:rsidRPr="00D94EE9">
        <w:rPr>
          <w:rFonts w:cs="Arial"/>
          <w:i/>
          <w:iCs/>
          <w:color w:val="000000"/>
          <w:highlight w:val="lightGray"/>
        </w:rPr>
        <w:t>», «</w:t>
      </w:r>
      <w:proofErr w:type="spellStart"/>
      <w:r w:rsidR="007709E6" w:rsidRPr="00D94EE9">
        <w:rPr>
          <w:rFonts w:cs="Arial"/>
          <w:i/>
          <w:iCs/>
          <w:color w:val="000000"/>
          <w:highlight w:val="lightGray"/>
        </w:rPr>
        <w:t>Excel</w:t>
      </w:r>
      <w:proofErr w:type="spellEnd"/>
      <w:r w:rsidR="007709E6" w:rsidRPr="00D94EE9">
        <w:rPr>
          <w:rFonts w:cs="Arial"/>
          <w:i/>
          <w:iCs/>
          <w:color w:val="000000"/>
          <w:highlight w:val="lightGray"/>
        </w:rPr>
        <w:t>» и другие популярные программные продукты корпорации «</w:t>
      </w:r>
      <w:proofErr w:type="spellStart"/>
      <w:r w:rsidR="007709E6" w:rsidRPr="00D94EE9">
        <w:rPr>
          <w:rFonts w:cs="Arial"/>
          <w:i/>
          <w:iCs/>
          <w:color w:val="000000"/>
          <w:highlight w:val="lightGray"/>
        </w:rPr>
        <w:t>Microsoft</w:t>
      </w:r>
      <w:proofErr w:type="spellEnd"/>
      <w:r w:rsidR="007709E6" w:rsidRPr="00D94EE9">
        <w:rPr>
          <w:rFonts w:cs="Arial"/>
          <w:i/>
          <w:iCs/>
          <w:color w:val="000000"/>
          <w:highlight w:val="lightGray"/>
        </w:rPr>
        <w:t>». Все они имеют много локализованных версий, кроме того, существует специальная английская версия для стран Центральной и Восточной Европы.</w:t>
      </w:r>
    </w:p>
    <w:p w14:paraId="57F27A15" w14:textId="77777777" w:rsidR="00CE467E" w:rsidRDefault="007709E6">
      <w:pPr>
        <w:suppressAutoHyphens/>
        <w:autoSpaceDE w:val="0"/>
        <w:autoSpaceDN w:val="0"/>
        <w:adjustRightInd w:val="0"/>
        <w:jc w:val="both"/>
        <w:rPr>
          <w:rFonts w:ascii="Arial CYR" w:hAnsi="Arial CYR" w:cs="Arial CYR"/>
          <w:color w:val="000000"/>
          <w:szCs w:val="22"/>
          <w:highlight w:val="green"/>
          <w:lang w:eastAsia="en-US"/>
        </w:rPr>
      </w:pPr>
      <w:r w:rsidRPr="008404C3">
        <w:rPr>
          <w:rFonts w:cs="Arial"/>
          <w:color w:val="000000"/>
        </w:rPr>
        <w:t xml:space="preserve">Некоторые международные компании критикуют такое традиционное видение транснационального маркетинга. По их убеждению, девиз </w:t>
      </w:r>
      <w:r w:rsidR="00F00B70" w:rsidRPr="00F00B70">
        <w:rPr>
          <w:rFonts w:cs="Arial"/>
          <w:b/>
          <w:i/>
          <w:color w:val="000000"/>
        </w:rPr>
        <w:t>«мыслить глобально, действовать локально»</w:t>
      </w:r>
      <w:r w:rsidRPr="008404C3">
        <w:rPr>
          <w:rFonts w:cs="Arial"/>
          <w:color w:val="000000"/>
        </w:rPr>
        <w:t xml:space="preserve"> означает, что фирма может разрабатывать концепции новых товаров, не анализируя местные потребности, а также навязывать эти товары всему миру, используя все средства коммуникации. Именно по этой причине в компании </w:t>
      </w:r>
      <w:r w:rsidR="00F00B70" w:rsidRPr="00F00B70">
        <w:rPr>
          <w:rFonts w:cs="Arial"/>
          <w:b/>
          <w:color w:val="000000"/>
        </w:rPr>
        <w:t>«</w:t>
      </w:r>
      <w:proofErr w:type="spellStart"/>
      <w:r w:rsidR="00F00B70" w:rsidRPr="00F00B70">
        <w:rPr>
          <w:rFonts w:cs="Arial"/>
          <w:b/>
          <w:color w:val="000000"/>
        </w:rPr>
        <w:t>Procter</w:t>
      </w:r>
      <w:proofErr w:type="spellEnd"/>
      <w:r w:rsidR="00F00B70" w:rsidRPr="00F00B70">
        <w:rPr>
          <w:rFonts w:cs="Arial"/>
          <w:b/>
          <w:color w:val="000000"/>
        </w:rPr>
        <w:t xml:space="preserve"> &amp; </w:t>
      </w:r>
      <w:proofErr w:type="spellStart"/>
      <w:r w:rsidR="00F00B70" w:rsidRPr="00F00B70">
        <w:rPr>
          <w:rFonts w:cs="Arial"/>
          <w:b/>
          <w:color w:val="000000"/>
        </w:rPr>
        <w:t>Gamble</w:t>
      </w:r>
      <w:proofErr w:type="spellEnd"/>
      <w:r w:rsidR="00F00B70" w:rsidRPr="00F00B70">
        <w:rPr>
          <w:rFonts w:cs="Arial"/>
          <w:b/>
          <w:color w:val="000000"/>
        </w:rPr>
        <w:t>»</w:t>
      </w:r>
      <w:r w:rsidRPr="008404C3">
        <w:rPr>
          <w:rFonts w:cs="Arial"/>
          <w:color w:val="000000"/>
        </w:rPr>
        <w:t xml:space="preserve"> придерживаются другого девиза: </w:t>
      </w:r>
      <w:r w:rsidR="00F00B70" w:rsidRPr="00F00B70">
        <w:rPr>
          <w:rFonts w:cs="Arial"/>
          <w:b/>
          <w:i/>
          <w:color w:val="000000"/>
        </w:rPr>
        <w:t>«Мыслить глобально и локально»</w:t>
      </w:r>
      <w:r w:rsidRPr="008404C3">
        <w:rPr>
          <w:rFonts w:cs="Arial"/>
          <w:color w:val="000000"/>
        </w:rPr>
        <w:t xml:space="preserve">. </w:t>
      </w:r>
      <w:r w:rsidR="00F00B70" w:rsidRPr="00F00B70">
        <w:rPr>
          <w:rFonts w:cs="Arial"/>
          <w:b/>
          <w:i/>
          <w:color w:val="000000"/>
        </w:rPr>
        <w:t xml:space="preserve">Такой подход показывает, что разработка товара должна вестись одновременно и </w:t>
      </w:r>
      <w:r w:rsidR="00F00B70" w:rsidRPr="00F00B70">
        <w:rPr>
          <w:rFonts w:cs="Arial"/>
          <w:b/>
          <w:i/>
          <w:color w:val="000000"/>
          <w:u w:val="single"/>
        </w:rPr>
        <w:t>на локальном</w:t>
      </w:r>
      <w:r w:rsidR="00F00B70" w:rsidRPr="00F00B70">
        <w:rPr>
          <w:rFonts w:cs="Arial"/>
          <w:b/>
          <w:i/>
          <w:color w:val="000000"/>
        </w:rPr>
        <w:t xml:space="preserve">, и </w:t>
      </w:r>
      <w:r w:rsidR="00F00B70" w:rsidRPr="00F00B70">
        <w:rPr>
          <w:rFonts w:cs="Arial"/>
          <w:b/>
          <w:i/>
          <w:color w:val="000000"/>
          <w:u w:val="single"/>
        </w:rPr>
        <w:t>на глобальном</w:t>
      </w:r>
      <w:r w:rsidR="00F00B70" w:rsidRPr="00F00B70">
        <w:rPr>
          <w:rFonts w:cs="Arial"/>
          <w:b/>
          <w:i/>
          <w:color w:val="000000"/>
        </w:rPr>
        <w:t xml:space="preserve"> уровне</w:t>
      </w:r>
      <w:r w:rsidRPr="008404C3">
        <w:rPr>
          <w:rFonts w:cs="Arial"/>
          <w:color w:val="000000"/>
        </w:rPr>
        <w:t xml:space="preserve">. </w:t>
      </w:r>
      <w:r w:rsidR="00F00B70" w:rsidRPr="00F00B70">
        <w:rPr>
          <w:rFonts w:cs="Arial"/>
          <w:b/>
          <w:i/>
          <w:color w:val="000000"/>
        </w:rPr>
        <w:t xml:space="preserve">Соответственно в </w:t>
      </w:r>
      <w:r w:rsidR="00F00B70" w:rsidRPr="00F00B70">
        <w:rPr>
          <w:rFonts w:cs="Arial"/>
          <w:b/>
          <w:i/>
          <w:color w:val="000000"/>
        </w:rPr>
        <w:lastRenderedPageBreak/>
        <w:t>данном случае мы имеем процесс, состоящий из четырех этапов</w:t>
      </w:r>
      <w:r w:rsidRPr="008404C3">
        <w:rPr>
          <w:rFonts w:cs="Arial"/>
          <w:color w:val="000000"/>
        </w:rPr>
        <w:t>:</w:t>
      </w:r>
      <w:r w:rsidR="00D94EE9" w:rsidRPr="00D94EE9">
        <w:rPr>
          <w:rFonts w:ascii="Arial CYR" w:hAnsi="Arial CYR" w:cs="Arial CYR"/>
          <w:color w:val="000000"/>
          <w:szCs w:val="22"/>
          <w:highlight w:val="green"/>
          <w:lang w:eastAsia="en-US"/>
        </w:rPr>
        <w:t xml:space="preserve"> </w:t>
      </w:r>
      <w:r w:rsidR="00D94EE9">
        <w:rPr>
          <w:rFonts w:ascii="Arial CYR" w:hAnsi="Arial CYR" w:cs="Arial CYR"/>
          <w:color w:val="000000"/>
          <w:szCs w:val="22"/>
          <w:highlight w:val="green"/>
          <w:lang w:eastAsia="en-US"/>
        </w:rPr>
        <w:t xml:space="preserve">Представить для </w:t>
      </w:r>
      <w:proofErr w:type="spellStart"/>
      <w:r w:rsidR="00D94EE9">
        <w:rPr>
          <w:rFonts w:ascii="Arial CYR" w:hAnsi="Arial CYR" w:cs="Arial CYR"/>
          <w:color w:val="000000"/>
          <w:szCs w:val="22"/>
          <w:highlight w:val="green"/>
          <w:lang w:eastAsia="en-US"/>
        </w:rPr>
        <w:t>iBook</w:t>
      </w:r>
      <w:proofErr w:type="spellEnd"/>
      <w:r w:rsidR="00D94EE9">
        <w:rPr>
          <w:rFonts w:ascii="Arial CYR" w:hAnsi="Arial CYR" w:cs="Arial CYR"/>
          <w:color w:val="000000"/>
          <w:szCs w:val="22"/>
          <w:highlight w:val="green"/>
          <w:lang w:eastAsia="en-US"/>
        </w:rPr>
        <w:t xml:space="preserve"> как разворачивающийся список, для читалки – форматированный текст</w:t>
      </w:r>
    </w:p>
    <w:p w14:paraId="0C4267F3" w14:textId="77777777" w:rsidR="00CE467E" w:rsidRDefault="00F00B70">
      <w:pPr>
        <w:pStyle w:val="ac"/>
        <w:numPr>
          <w:ilvl w:val="0"/>
          <w:numId w:val="100"/>
        </w:numPr>
        <w:spacing w:after="0" w:line="360" w:lineRule="auto"/>
        <w:jc w:val="both"/>
        <w:rPr>
          <w:rFonts w:cs="Arial"/>
          <w:color w:val="000000"/>
          <w:highlight w:val="cyan"/>
        </w:rPr>
      </w:pPr>
      <w:r w:rsidRPr="00F00B70">
        <w:rPr>
          <w:rFonts w:ascii="Arial" w:hAnsi="Arial" w:cs="Arial"/>
          <w:color w:val="000000"/>
          <w:highlight w:val="cyan"/>
        </w:rPr>
        <w:t xml:space="preserve">анализ локальных потребностей в отдельно взятой стране; </w:t>
      </w:r>
    </w:p>
    <w:p w14:paraId="6A9A9377" w14:textId="77777777" w:rsidR="00CE467E" w:rsidRDefault="00F00B70">
      <w:pPr>
        <w:pStyle w:val="ac"/>
        <w:numPr>
          <w:ilvl w:val="0"/>
          <w:numId w:val="100"/>
        </w:numPr>
        <w:spacing w:after="0" w:line="360" w:lineRule="auto"/>
        <w:jc w:val="both"/>
        <w:rPr>
          <w:rFonts w:cs="Arial"/>
          <w:color w:val="000000"/>
          <w:highlight w:val="cyan"/>
        </w:rPr>
      </w:pPr>
      <w:r w:rsidRPr="00F00B70">
        <w:rPr>
          <w:rFonts w:ascii="Arial" w:hAnsi="Arial" w:cs="Arial"/>
          <w:color w:val="000000"/>
          <w:highlight w:val="cyan"/>
        </w:rPr>
        <w:t xml:space="preserve">глобализация локальной товарной концепции; </w:t>
      </w:r>
    </w:p>
    <w:p w14:paraId="4718334B" w14:textId="77777777" w:rsidR="00CE467E" w:rsidRDefault="00F00B70">
      <w:pPr>
        <w:pStyle w:val="ac"/>
        <w:numPr>
          <w:ilvl w:val="0"/>
          <w:numId w:val="100"/>
        </w:numPr>
        <w:spacing w:after="0" w:line="360" w:lineRule="auto"/>
        <w:jc w:val="both"/>
        <w:rPr>
          <w:rFonts w:cs="Arial"/>
          <w:color w:val="000000"/>
          <w:highlight w:val="cyan"/>
        </w:rPr>
      </w:pPr>
      <w:proofErr w:type="spellStart"/>
      <w:r w:rsidRPr="00F00B70">
        <w:rPr>
          <w:rFonts w:ascii="Arial" w:hAnsi="Arial" w:cs="Arial"/>
          <w:color w:val="000000"/>
          <w:highlight w:val="cyan"/>
        </w:rPr>
        <w:t>кастомизация</w:t>
      </w:r>
      <w:proofErr w:type="spellEnd"/>
      <w:r w:rsidRPr="00F00B70">
        <w:rPr>
          <w:rFonts w:ascii="Arial" w:hAnsi="Arial" w:cs="Arial"/>
          <w:color w:val="000000"/>
          <w:highlight w:val="cyan"/>
        </w:rPr>
        <w:t xml:space="preserve"> товара к каждой локальной среде; </w:t>
      </w:r>
    </w:p>
    <w:p w14:paraId="06748FC7" w14:textId="77777777" w:rsidR="00CE467E" w:rsidRDefault="00F00B70">
      <w:pPr>
        <w:pStyle w:val="ac"/>
        <w:numPr>
          <w:ilvl w:val="0"/>
          <w:numId w:val="100"/>
        </w:numPr>
        <w:spacing w:after="0" w:line="360" w:lineRule="auto"/>
        <w:jc w:val="both"/>
        <w:rPr>
          <w:rFonts w:cs="Arial"/>
          <w:color w:val="000000"/>
          <w:highlight w:val="cyan"/>
        </w:rPr>
      </w:pPr>
      <w:r w:rsidRPr="00F00B70">
        <w:rPr>
          <w:rFonts w:ascii="Arial" w:hAnsi="Arial" w:cs="Arial"/>
          <w:color w:val="000000"/>
          <w:highlight w:val="cyan"/>
        </w:rPr>
        <w:t xml:space="preserve">реализация выбранной стратегии посредством операционного маркетинга. </w:t>
      </w:r>
    </w:p>
    <w:p w14:paraId="40BC7C5E" w14:textId="77777777" w:rsidR="00CE467E" w:rsidRDefault="00CE467E">
      <w:pPr>
        <w:pStyle w:val="1"/>
        <w:spacing w:before="0" w:after="0"/>
        <w:jc w:val="both"/>
      </w:pPr>
      <w:bookmarkStart w:id="156" w:name="_Toc210732412"/>
      <w:bookmarkStart w:id="157" w:name="_Toc217108012"/>
    </w:p>
    <w:p w14:paraId="19FBE909" w14:textId="77777777" w:rsidR="007709E6" w:rsidRPr="00867BE1" w:rsidRDefault="00F00B70" w:rsidP="000D4063">
      <w:pPr>
        <w:pStyle w:val="1"/>
        <w:spacing w:before="0" w:after="0"/>
        <w:rPr>
          <w:color w:val="003CB4"/>
        </w:rPr>
      </w:pPr>
      <w:r w:rsidRPr="00F00B70">
        <w:rPr>
          <w:color w:val="003CB4"/>
        </w:rPr>
        <w:t>1.15.4. Управленческий маркетинг должен показать свою рентабельность</w:t>
      </w:r>
      <w:bookmarkEnd w:id="156"/>
      <w:bookmarkEnd w:id="157"/>
    </w:p>
    <w:p w14:paraId="7027AB4C" w14:textId="77777777" w:rsidR="00996506" w:rsidRDefault="007709E6" w:rsidP="000D4063">
      <w:pPr>
        <w:pStyle w:val="a8"/>
        <w:widowControl w:val="0"/>
        <w:jc w:val="both"/>
        <w:rPr>
          <w:color w:val="000000"/>
          <w:sz w:val="22"/>
          <w:szCs w:val="22"/>
        </w:rPr>
      </w:pPr>
      <w:r>
        <w:rPr>
          <w:color w:val="000000"/>
          <w:sz w:val="22"/>
          <w:szCs w:val="22"/>
        </w:rPr>
        <w:t xml:space="preserve">В контексте сильной международной конкуренции компании могут выжить и сохранить свою независимость только при условии рентабельности. Их акционеры, являющиеся часто учредителями-инвесторами, требуют положительных финансовых результатов не только в долгосрочном, но и в краткосрочном периоде — для поддержки биржевого курса акций и для увеличения внутреннего и внешнего финансирования. Из этого следует, что дирекции компании нужно, чтобы отдел маркетинга не только стимулировал рост продаж, но и обеспечивал </w:t>
      </w:r>
      <w:r w:rsidR="00F00B70" w:rsidRPr="00F00B70">
        <w:rPr>
          <w:b/>
          <w:iCs/>
          <w:color w:val="000000"/>
          <w:sz w:val="22"/>
          <w:szCs w:val="22"/>
        </w:rPr>
        <w:t xml:space="preserve">рентабельный </w:t>
      </w:r>
      <w:r w:rsidR="00F00B70" w:rsidRPr="00F00B70">
        <w:rPr>
          <w:b/>
          <w:color w:val="000000"/>
          <w:sz w:val="22"/>
          <w:szCs w:val="22"/>
        </w:rPr>
        <w:t xml:space="preserve">рост компании </w:t>
      </w:r>
      <w:r>
        <w:rPr>
          <w:color w:val="000000"/>
          <w:sz w:val="22"/>
          <w:szCs w:val="22"/>
        </w:rPr>
        <w:t xml:space="preserve">и участвовал наравне с другими структурными подразделениями (финансовое, производственное, коммерческое и т.д.) </w:t>
      </w:r>
      <w:r w:rsidR="00F00B70" w:rsidRPr="00F00B70">
        <w:rPr>
          <w:b/>
          <w:i/>
          <w:color w:val="000000"/>
          <w:sz w:val="22"/>
          <w:szCs w:val="22"/>
        </w:rPr>
        <w:t xml:space="preserve">в </w:t>
      </w:r>
      <w:r w:rsidR="00F00B70" w:rsidRPr="00F00B70">
        <w:rPr>
          <w:b/>
          <w:i/>
          <w:iCs/>
          <w:color w:val="000000"/>
          <w:sz w:val="22"/>
          <w:szCs w:val="22"/>
        </w:rPr>
        <w:t>создании ценности для акционеров</w:t>
      </w:r>
      <w:r w:rsidR="00F00B70" w:rsidRPr="00F00B70">
        <w:rPr>
          <w:b/>
          <w:i/>
          <w:color w:val="000000"/>
          <w:sz w:val="22"/>
          <w:szCs w:val="22"/>
        </w:rPr>
        <w:t xml:space="preserve">. </w:t>
      </w:r>
      <w:r>
        <w:rPr>
          <w:color w:val="000000"/>
          <w:sz w:val="22"/>
          <w:szCs w:val="22"/>
        </w:rPr>
        <w:t>Маркетологи все больше должны оправдывать любые предлагаемые ими расходы, с то</w:t>
      </w:r>
      <w:r w:rsidR="00F7592E">
        <w:rPr>
          <w:color w:val="000000"/>
          <w:sz w:val="22"/>
          <w:szCs w:val="22"/>
        </w:rPr>
        <w:t>чки зрения возврата инвестиций.</w:t>
      </w:r>
    </w:p>
    <w:p w14:paraId="3CE3892E" w14:textId="77777777" w:rsidR="00A112AE" w:rsidRPr="00867BE1" w:rsidRDefault="00A112AE" w:rsidP="000D4063">
      <w:pPr>
        <w:pStyle w:val="a8"/>
        <w:widowControl w:val="0"/>
        <w:jc w:val="both"/>
        <w:rPr>
          <w:color w:val="003CB4"/>
          <w:sz w:val="22"/>
          <w:szCs w:val="22"/>
        </w:rPr>
      </w:pPr>
    </w:p>
    <w:p w14:paraId="00128C3F" w14:textId="77777777" w:rsidR="007709E6" w:rsidRPr="00867BE1" w:rsidRDefault="00F00B70" w:rsidP="000D4063">
      <w:pPr>
        <w:pStyle w:val="1"/>
        <w:spacing w:before="0" w:after="0"/>
        <w:rPr>
          <w:color w:val="003CB4"/>
        </w:rPr>
      </w:pPr>
      <w:bookmarkStart w:id="158" w:name="_Toc210732413"/>
      <w:bookmarkStart w:id="159" w:name="_Toc217108013"/>
      <w:r w:rsidRPr="00F00B70">
        <w:rPr>
          <w:color w:val="003CB4"/>
        </w:rPr>
        <w:t>1.16. Недостатки традиционного маркетинга. Маркетинговая и рыночная ориентация</w:t>
      </w:r>
      <w:bookmarkEnd w:id="158"/>
      <w:bookmarkEnd w:id="159"/>
    </w:p>
    <w:p w14:paraId="629AFAE4" w14:textId="77777777" w:rsidR="00CE467E" w:rsidRDefault="00E76919">
      <w:pPr>
        <w:jc w:val="both"/>
        <w:rPr>
          <w:rFonts w:cs="Arial"/>
          <w:b/>
          <w:i/>
          <w:color w:val="000000"/>
        </w:rPr>
      </w:pPr>
      <w:commentRangeStart w:id="160"/>
      <w:r>
        <w:rPr>
          <w:rFonts w:cs="Arial"/>
          <w:b/>
          <w:i/>
          <w:noProof/>
          <w:color w:val="000000"/>
        </w:rPr>
        <w:drawing>
          <wp:anchor distT="0" distB="0" distL="114300" distR="114300" simplePos="0" relativeHeight="251661824" behindDoc="1" locked="0" layoutInCell="1" allowOverlap="1" wp14:anchorId="378E774F" wp14:editId="6F83E5EB">
            <wp:simplePos x="0" y="0"/>
            <wp:positionH relativeFrom="column">
              <wp:posOffset>3652520</wp:posOffset>
            </wp:positionH>
            <wp:positionV relativeFrom="paragraph">
              <wp:posOffset>79722</wp:posOffset>
            </wp:positionV>
            <wp:extent cx="2303780" cy="1710055"/>
            <wp:effectExtent l="0" t="0" r="1270" b="4445"/>
            <wp:wrapTight wrapText="bothSides">
              <wp:wrapPolygon edited="0">
                <wp:start x="714" y="0"/>
                <wp:lineTo x="0" y="481"/>
                <wp:lineTo x="0" y="21175"/>
                <wp:lineTo x="714" y="21416"/>
                <wp:lineTo x="20719" y="21416"/>
                <wp:lineTo x="21433" y="21175"/>
                <wp:lineTo x="21433" y="481"/>
                <wp:lineTo x="20719" y="0"/>
                <wp:lineTo x="714" y="0"/>
              </wp:wrapPolygon>
            </wp:wrapTight>
            <wp:docPr id="1026" name="Picture 2" descr="Как стать успешней, или главные аспекты мышления успешного человека">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Как стать успешней, или главные аспекты мышления успешного человека">
                      <a:hlinkClick r:id="rId71"/>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03780" cy="1710055"/>
                    </a:xfrm>
                    <a:prstGeom prst="rect">
                      <a:avLst/>
                    </a:prstGeom>
                    <a:ln>
                      <a:noFill/>
                    </a:ln>
                    <a:effectLst>
                      <a:softEdge rad="112500"/>
                    </a:effectLst>
                    <a:extLst/>
                  </pic:spPr>
                </pic:pic>
              </a:graphicData>
            </a:graphic>
          </wp:anchor>
        </w:drawing>
      </w:r>
      <w:commentRangeEnd w:id="160"/>
      <w:r w:rsidR="00F00B70" w:rsidRPr="00F00B70">
        <w:rPr>
          <w:rStyle w:val="af3"/>
          <w:b/>
          <w:i/>
        </w:rPr>
        <w:commentReference w:id="160"/>
      </w:r>
      <w:r w:rsidR="00F00B70" w:rsidRPr="00F00B70">
        <w:rPr>
          <w:rFonts w:cs="Arial"/>
          <w:b/>
          <w:i/>
          <w:color w:val="000000"/>
        </w:rPr>
        <w:t>Основные упреки в адрес традиционного маркетинга можно сформулировать следующим образом.</w:t>
      </w:r>
    </w:p>
    <w:p w14:paraId="6E97EAE6" w14:textId="77777777" w:rsidR="00CE467E" w:rsidRDefault="00F00B70">
      <w:pPr>
        <w:pStyle w:val="ac"/>
        <w:numPr>
          <w:ilvl w:val="0"/>
          <w:numId w:val="101"/>
        </w:numPr>
        <w:spacing w:after="0" w:line="360" w:lineRule="auto"/>
        <w:ind w:left="0" w:firstLine="0"/>
        <w:jc w:val="both"/>
        <w:rPr>
          <w:rFonts w:cs="Arial"/>
          <w:color w:val="000000"/>
        </w:rPr>
      </w:pPr>
      <w:r w:rsidRPr="00F00B70">
        <w:rPr>
          <w:rFonts w:ascii="Arial" w:hAnsi="Arial" w:cs="Arial"/>
          <w:color w:val="000000"/>
        </w:rPr>
        <w:t xml:space="preserve">Рыночная ориентация присуща только отделу маркетинга, что мешает развитию рыночной культуры в организации. </w:t>
      </w:r>
    </w:p>
    <w:p w14:paraId="551B5A83" w14:textId="77777777" w:rsidR="00CE467E" w:rsidRDefault="00F00B70">
      <w:pPr>
        <w:pStyle w:val="ac"/>
        <w:numPr>
          <w:ilvl w:val="0"/>
          <w:numId w:val="101"/>
        </w:numPr>
        <w:spacing w:after="0" w:line="360" w:lineRule="auto"/>
        <w:ind w:left="0" w:firstLine="0"/>
        <w:jc w:val="both"/>
        <w:rPr>
          <w:rFonts w:cs="Arial"/>
          <w:color w:val="000000"/>
        </w:rPr>
      </w:pPr>
      <w:r w:rsidRPr="00F00B70">
        <w:rPr>
          <w:rFonts w:ascii="Arial" w:hAnsi="Arial" w:cs="Arial"/>
          <w:color w:val="000000"/>
        </w:rPr>
        <w:t xml:space="preserve">Маркетинг требует больших затрат, при этом объективные и количественные показатели оценки его эффективности отсутствуют. </w:t>
      </w:r>
    </w:p>
    <w:p w14:paraId="156C2F3B" w14:textId="77777777" w:rsidR="00CE467E" w:rsidRDefault="00F00B70">
      <w:pPr>
        <w:pStyle w:val="ac"/>
        <w:numPr>
          <w:ilvl w:val="0"/>
          <w:numId w:val="101"/>
        </w:numPr>
        <w:spacing w:after="0" w:line="360" w:lineRule="auto"/>
        <w:ind w:left="0" w:firstLine="0"/>
        <w:jc w:val="both"/>
        <w:rPr>
          <w:rFonts w:cs="Arial"/>
          <w:color w:val="000000"/>
        </w:rPr>
      </w:pPr>
      <w:r w:rsidRPr="00F00B70">
        <w:rPr>
          <w:rFonts w:ascii="Arial" w:hAnsi="Arial" w:cs="Arial"/>
          <w:color w:val="000000"/>
        </w:rPr>
        <w:t>Предпочтение отдается не стратегическим маркетинговым инструментам (</w:t>
      </w:r>
      <w:r w:rsidRPr="00F00B70">
        <w:rPr>
          <w:rFonts w:ascii="Arial" w:hAnsi="Arial" w:cs="Arial"/>
          <w:i/>
          <w:color w:val="000000"/>
        </w:rPr>
        <w:t>таким, как разработка новых товаров</w:t>
      </w:r>
      <w:r w:rsidRPr="00F00B70">
        <w:rPr>
          <w:rFonts w:ascii="Arial" w:hAnsi="Arial" w:cs="Arial"/>
          <w:color w:val="000000"/>
        </w:rPr>
        <w:t>), а тактическим (</w:t>
      </w:r>
      <w:r w:rsidRPr="00F00B70">
        <w:rPr>
          <w:rFonts w:ascii="Arial" w:hAnsi="Arial" w:cs="Arial"/>
          <w:i/>
          <w:color w:val="000000"/>
        </w:rPr>
        <w:t>рекламе и стимулированию сбыта</w:t>
      </w:r>
      <w:r w:rsidRPr="00F00B70">
        <w:rPr>
          <w:rFonts w:ascii="Arial" w:hAnsi="Arial" w:cs="Arial"/>
          <w:color w:val="000000"/>
        </w:rPr>
        <w:t xml:space="preserve">). </w:t>
      </w:r>
    </w:p>
    <w:p w14:paraId="725CA387" w14:textId="77777777" w:rsidR="00CE467E" w:rsidRDefault="00F00B70">
      <w:pPr>
        <w:pStyle w:val="ac"/>
        <w:numPr>
          <w:ilvl w:val="0"/>
          <w:numId w:val="101"/>
        </w:numPr>
        <w:spacing w:after="0" w:line="360" w:lineRule="auto"/>
        <w:ind w:left="0" w:firstLine="0"/>
        <w:jc w:val="both"/>
        <w:rPr>
          <w:rFonts w:cs="Arial"/>
          <w:color w:val="000000"/>
        </w:rPr>
      </w:pPr>
      <w:r w:rsidRPr="00F00B70">
        <w:rPr>
          <w:rFonts w:ascii="Arial" w:hAnsi="Arial" w:cs="Arial"/>
          <w:color w:val="000000"/>
        </w:rPr>
        <w:lastRenderedPageBreak/>
        <w:t>Неприятие риска, выражающееся в повышенном внимании к незначительным «притягиваемым» рынком инновациям вместо более революционных (</w:t>
      </w:r>
      <w:r w:rsidRPr="00F00B70">
        <w:rPr>
          <w:rFonts w:ascii="Arial" w:hAnsi="Arial" w:cs="Arial"/>
          <w:i/>
          <w:color w:val="000000"/>
        </w:rPr>
        <w:t>и более рискованных</w:t>
      </w:r>
      <w:r w:rsidRPr="00F00B70">
        <w:rPr>
          <w:rFonts w:ascii="Arial" w:hAnsi="Arial" w:cs="Arial"/>
          <w:color w:val="000000"/>
        </w:rPr>
        <w:t xml:space="preserve">) инноваций, «проталкиваемых» технологическим прогрессом. </w:t>
      </w:r>
    </w:p>
    <w:p w14:paraId="66FA5B9D" w14:textId="77777777" w:rsidR="00CE467E" w:rsidRDefault="00F00B70">
      <w:pPr>
        <w:pStyle w:val="ac"/>
        <w:numPr>
          <w:ilvl w:val="0"/>
          <w:numId w:val="101"/>
        </w:numPr>
        <w:spacing w:after="0" w:line="360" w:lineRule="auto"/>
        <w:ind w:left="0" w:firstLine="0"/>
        <w:jc w:val="both"/>
        <w:rPr>
          <w:rFonts w:cs="Arial"/>
          <w:color w:val="000000"/>
        </w:rPr>
      </w:pPr>
      <w:r w:rsidRPr="00F00B70">
        <w:rPr>
          <w:rFonts w:ascii="Arial" w:hAnsi="Arial" w:cs="Arial"/>
          <w:color w:val="000000"/>
        </w:rPr>
        <w:t xml:space="preserve">Реакция на движение в защиту окружающей среды ограничивается «зеленой» рекламой, за которой не стоит соответствующий подход к разработке товаров. </w:t>
      </w:r>
    </w:p>
    <w:p w14:paraId="2D9993B1" w14:textId="77777777" w:rsidR="00CE467E" w:rsidRDefault="00F00B70">
      <w:pPr>
        <w:pStyle w:val="ac"/>
        <w:numPr>
          <w:ilvl w:val="0"/>
          <w:numId w:val="101"/>
        </w:numPr>
        <w:spacing w:after="0" w:line="360" w:lineRule="auto"/>
        <w:ind w:left="0" w:firstLine="0"/>
        <w:jc w:val="both"/>
        <w:rPr>
          <w:rFonts w:cs="Arial"/>
          <w:color w:val="000000"/>
        </w:rPr>
      </w:pPr>
      <w:r w:rsidRPr="00F00B70">
        <w:rPr>
          <w:rFonts w:ascii="Arial" w:hAnsi="Arial" w:cs="Arial"/>
          <w:color w:val="000000"/>
        </w:rPr>
        <w:t xml:space="preserve">Отрицание сегментов, предпочитающих «дешевые товары без изысков», что способствует развитию частных торговых марок. </w:t>
      </w:r>
    </w:p>
    <w:p w14:paraId="77C3B83A" w14:textId="77777777" w:rsidR="00CE467E" w:rsidRDefault="00F00B70">
      <w:pPr>
        <w:pStyle w:val="ac"/>
        <w:numPr>
          <w:ilvl w:val="0"/>
          <w:numId w:val="101"/>
        </w:numPr>
        <w:spacing w:after="0" w:line="360" w:lineRule="auto"/>
        <w:ind w:left="0" w:firstLine="0"/>
        <w:jc w:val="both"/>
        <w:rPr>
          <w:rFonts w:cs="Arial"/>
          <w:color w:val="000000"/>
        </w:rPr>
      </w:pPr>
      <w:r w:rsidRPr="00F00B70">
        <w:rPr>
          <w:rFonts w:ascii="Arial" w:hAnsi="Arial" w:cs="Arial"/>
          <w:color w:val="000000"/>
        </w:rPr>
        <w:t xml:space="preserve">Построение отношений конфронтации, а не сотрудничества, с крупными розничными торговцами, поражение в войнах брендов в некоторых категориях товаров. </w:t>
      </w:r>
    </w:p>
    <w:p w14:paraId="2A7F7B7D" w14:textId="77777777" w:rsidR="00CE467E" w:rsidRDefault="00F00B70">
      <w:pPr>
        <w:pStyle w:val="ac"/>
        <w:numPr>
          <w:ilvl w:val="0"/>
          <w:numId w:val="101"/>
        </w:numPr>
        <w:spacing w:after="0" w:line="360" w:lineRule="auto"/>
        <w:ind w:left="0" w:firstLine="0"/>
        <w:jc w:val="both"/>
        <w:rPr>
          <w:rFonts w:cs="Arial"/>
          <w:color w:val="000000"/>
        </w:rPr>
      </w:pPr>
      <w:r w:rsidRPr="00F00B70">
        <w:rPr>
          <w:rFonts w:ascii="Arial" w:hAnsi="Arial" w:cs="Arial"/>
          <w:color w:val="000000"/>
        </w:rPr>
        <w:t xml:space="preserve">Потеря контакта с новым типом потребителей и неспособность к построению долговременных взаимоотношений с клиентурой. </w:t>
      </w:r>
    </w:p>
    <w:p w14:paraId="77B12BF8" w14:textId="77777777" w:rsidR="007709E6" w:rsidRDefault="007709E6" w:rsidP="000D4063">
      <w:pPr>
        <w:pStyle w:val="a8"/>
        <w:widowControl w:val="0"/>
        <w:jc w:val="both"/>
        <w:rPr>
          <w:color w:val="000000"/>
          <w:sz w:val="22"/>
          <w:szCs w:val="22"/>
        </w:rPr>
      </w:pPr>
      <w:r>
        <w:rPr>
          <w:color w:val="000000"/>
          <w:sz w:val="22"/>
          <w:szCs w:val="22"/>
        </w:rPr>
        <w:t xml:space="preserve">Сегодня все больше компаний разделяют мнение, что маркетинговая функция должна измениться таким образом, чтобы </w:t>
      </w:r>
      <w:r w:rsidR="00F00B70" w:rsidRPr="00F00B70">
        <w:rPr>
          <w:b/>
          <w:i/>
          <w:color w:val="000000"/>
          <w:sz w:val="22"/>
          <w:szCs w:val="22"/>
        </w:rPr>
        <w:t xml:space="preserve">подкреплять </w:t>
      </w:r>
      <w:r w:rsidR="00F00B70" w:rsidRPr="00F00B70">
        <w:rPr>
          <w:b/>
          <w:i/>
          <w:iCs/>
          <w:color w:val="000000"/>
          <w:sz w:val="22"/>
          <w:szCs w:val="22"/>
        </w:rPr>
        <w:t>общую рыночную ориентацию</w:t>
      </w:r>
      <w:r>
        <w:rPr>
          <w:color w:val="000000"/>
          <w:sz w:val="22"/>
          <w:szCs w:val="22"/>
        </w:rPr>
        <w:t>. Следовательно, проблема заключена не в маркетинге, а в маркетинговой функции. В новой конкурентной среде маркетинг приобрел слишком большое значение, чтобы оставаться уделом исключительно маркетингового отдела.</w:t>
      </w:r>
    </w:p>
    <w:p w14:paraId="62F0C6D2" w14:textId="77777777" w:rsidR="007709E6" w:rsidRDefault="007709E6" w:rsidP="000D4063">
      <w:pPr>
        <w:pStyle w:val="a8"/>
        <w:widowControl w:val="0"/>
        <w:jc w:val="both"/>
        <w:rPr>
          <w:color w:val="000000"/>
          <w:sz w:val="22"/>
          <w:szCs w:val="22"/>
        </w:rPr>
      </w:pPr>
      <w:r>
        <w:rPr>
          <w:color w:val="000000"/>
          <w:sz w:val="22"/>
          <w:szCs w:val="22"/>
        </w:rPr>
        <w:t>В специализированной литературе и в деловых кругах понятия «</w:t>
      </w:r>
      <w:r w:rsidR="00F00B70" w:rsidRPr="00F00B70">
        <w:rPr>
          <w:b/>
          <w:i/>
          <w:color w:val="000000"/>
          <w:sz w:val="22"/>
          <w:szCs w:val="22"/>
        </w:rPr>
        <w:t>рыночная ориентация</w:t>
      </w:r>
      <w:r>
        <w:rPr>
          <w:color w:val="000000"/>
          <w:sz w:val="22"/>
          <w:szCs w:val="22"/>
        </w:rPr>
        <w:t>» и «</w:t>
      </w:r>
      <w:r w:rsidR="00F00B70" w:rsidRPr="00F00B70">
        <w:rPr>
          <w:b/>
          <w:i/>
          <w:color w:val="000000"/>
          <w:sz w:val="22"/>
          <w:szCs w:val="22"/>
        </w:rPr>
        <w:t>маркетинговая ориентация</w:t>
      </w:r>
      <w:r>
        <w:rPr>
          <w:color w:val="000000"/>
          <w:sz w:val="22"/>
          <w:szCs w:val="22"/>
        </w:rPr>
        <w:t>» часто используются как синонимы.</w:t>
      </w:r>
    </w:p>
    <w:p w14:paraId="4A085EB3" w14:textId="77777777" w:rsidR="00D94EE9" w:rsidRDefault="00D94EE9" w:rsidP="000D4063">
      <w:pPr>
        <w:pStyle w:val="a8"/>
        <w:widowControl w:val="0"/>
        <w:jc w:val="both"/>
        <w:rPr>
          <w:color w:val="000000"/>
          <w:sz w:val="22"/>
          <w:szCs w:val="22"/>
        </w:rPr>
      </w:pPr>
      <w:r>
        <w:rPr>
          <w:rFonts w:ascii="Arial CYR" w:hAnsi="Arial CYR" w:cs="Arial CYR"/>
          <w:color w:val="000000"/>
          <w:szCs w:val="22"/>
          <w:highlight w:val="green"/>
          <w:lang w:eastAsia="en-US"/>
        </w:rPr>
        <w:t xml:space="preserve">Представить для </w:t>
      </w:r>
      <w:proofErr w:type="spellStart"/>
      <w:r>
        <w:rPr>
          <w:rFonts w:ascii="Arial CYR" w:hAnsi="Arial CYR" w:cs="Arial CYR"/>
          <w:color w:val="000000"/>
          <w:szCs w:val="22"/>
          <w:highlight w:val="green"/>
          <w:lang w:eastAsia="en-US"/>
        </w:rPr>
        <w:t>iBook</w:t>
      </w:r>
      <w:proofErr w:type="spellEnd"/>
      <w:r>
        <w:rPr>
          <w:rFonts w:ascii="Arial CYR" w:hAnsi="Arial CYR" w:cs="Arial CYR"/>
          <w:color w:val="000000"/>
          <w:szCs w:val="22"/>
          <w:highlight w:val="green"/>
          <w:lang w:eastAsia="en-US"/>
        </w:rPr>
        <w:t xml:space="preserve"> как разворачивающийся список (при нажатии на слово, выделенное жирным – выезжает текст-объяснение к нему), для читалки – форматированный текст</w:t>
      </w:r>
    </w:p>
    <w:p w14:paraId="3E25CEE5" w14:textId="77777777" w:rsidR="00CE467E" w:rsidRDefault="00F00B70">
      <w:pPr>
        <w:pStyle w:val="ac"/>
        <w:numPr>
          <w:ilvl w:val="0"/>
          <w:numId w:val="102"/>
        </w:numPr>
        <w:spacing w:after="0" w:line="360" w:lineRule="auto"/>
        <w:ind w:left="0" w:firstLine="0"/>
        <w:jc w:val="both"/>
        <w:rPr>
          <w:rFonts w:cs="Arial"/>
          <w:color w:val="000000"/>
          <w:highlight w:val="cyan"/>
        </w:rPr>
      </w:pPr>
      <w:r w:rsidRPr="00F00B70">
        <w:rPr>
          <w:rFonts w:ascii="Arial" w:hAnsi="Arial" w:cs="Arial"/>
          <w:b/>
          <w:i/>
          <w:iCs/>
          <w:color w:val="000000"/>
          <w:highlight w:val="cyan"/>
        </w:rPr>
        <w:t>Концепция маркетинговой ориентации</w:t>
      </w:r>
      <w:r w:rsidRPr="00F00B70">
        <w:rPr>
          <w:rFonts w:ascii="Arial" w:hAnsi="Arial" w:cs="Arial"/>
          <w:color w:val="000000"/>
          <w:highlight w:val="cyan"/>
        </w:rPr>
        <w:t xml:space="preserve"> отвечает американским взглядам на концепцию маркетинга, особенно его функциональной роли в координации управлении четырьмя «Р», повышении чуткости фирмы к потребностям потребителей. </w:t>
      </w:r>
    </w:p>
    <w:p w14:paraId="4B7F072D" w14:textId="77777777" w:rsidR="00CE467E" w:rsidRDefault="00F00B70">
      <w:pPr>
        <w:pStyle w:val="ac"/>
        <w:numPr>
          <w:ilvl w:val="0"/>
          <w:numId w:val="102"/>
        </w:numPr>
        <w:spacing w:after="0" w:line="360" w:lineRule="auto"/>
        <w:ind w:left="0" w:firstLine="0"/>
        <w:jc w:val="both"/>
        <w:rPr>
          <w:rFonts w:cs="Arial"/>
          <w:color w:val="000000"/>
        </w:rPr>
      </w:pPr>
      <w:r w:rsidRPr="00F00B70">
        <w:rPr>
          <w:rFonts w:cs="Arial"/>
          <w:b/>
          <w:i/>
          <w:iCs/>
          <w:color w:val="000000"/>
          <w:szCs w:val="24"/>
          <w:highlight w:val="cyan"/>
        </w:rPr>
        <w:t>Концепция рыночной ориентации</w:t>
      </w:r>
      <w:r w:rsidRPr="00F00B70">
        <w:rPr>
          <w:rFonts w:cs="Arial"/>
          <w:b/>
          <w:color w:val="000000"/>
          <w:szCs w:val="24"/>
          <w:highlight w:val="cyan"/>
        </w:rPr>
        <w:t>,</w:t>
      </w:r>
      <w:r w:rsidRPr="00F00B70">
        <w:rPr>
          <w:rFonts w:cs="Arial"/>
          <w:color w:val="000000"/>
          <w:szCs w:val="24"/>
          <w:highlight w:val="cyan"/>
        </w:rPr>
        <w:t xml:space="preserve"> напротив, не акцентирует внимание на функциональных ролях отделов маркетинга, включает в определение рынка все его ключевые субъекты (</w:t>
      </w:r>
      <w:r w:rsidRPr="00F00B70">
        <w:rPr>
          <w:rFonts w:cs="Arial"/>
          <w:i/>
          <w:color w:val="000000"/>
          <w:szCs w:val="24"/>
          <w:highlight w:val="cyan"/>
        </w:rPr>
        <w:t>а не только потребителей</w:t>
      </w:r>
      <w:r w:rsidRPr="00F00B70">
        <w:rPr>
          <w:rFonts w:cs="Arial"/>
          <w:color w:val="000000"/>
          <w:szCs w:val="24"/>
          <w:highlight w:val="cyan"/>
        </w:rPr>
        <w:t xml:space="preserve">) и гласит, что развитие отношений с потребителями и увеличение ценности для потребителя является </w:t>
      </w:r>
      <w:r w:rsidRPr="00F00B70">
        <w:rPr>
          <w:rFonts w:ascii="Arial" w:hAnsi="Arial" w:cs="Arial"/>
          <w:color w:val="000000"/>
          <w:highlight w:val="cyan"/>
        </w:rPr>
        <w:t>задачей всех членов организации.</w:t>
      </w:r>
      <w:r w:rsidRPr="00F00B70">
        <w:rPr>
          <w:rFonts w:ascii="Arial" w:hAnsi="Arial" w:cs="Arial"/>
          <w:color w:val="000000"/>
        </w:rPr>
        <w:t xml:space="preserve"> </w:t>
      </w:r>
    </w:p>
    <w:p w14:paraId="634316F9" w14:textId="77777777" w:rsidR="00D94EE9" w:rsidRDefault="00D94EE9" w:rsidP="000D4063">
      <w:pPr>
        <w:rPr>
          <w:rFonts w:cs="Arial"/>
          <w:color w:val="000000"/>
        </w:rPr>
      </w:pPr>
      <w:r>
        <w:rPr>
          <w:rFonts w:ascii="Arial CYR" w:hAnsi="Arial CYR" w:cs="Arial CYR"/>
          <w:color w:val="000000"/>
          <w:szCs w:val="22"/>
          <w:highlight w:val="green"/>
          <w:lang w:eastAsia="en-US"/>
        </w:rPr>
        <w:t xml:space="preserve">Интерактивный рисунок для </w:t>
      </w:r>
      <w:proofErr w:type="spellStart"/>
      <w:r>
        <w:rPr>
          <w:rFonts w:ascii="Arial CYR" w:hAnsi="Arial CYR" w:cs="Arial CYR"/>
          <w:color w:val="000000"/>
          <w:szCs w:val="22"/>
          <w:highlight w:val="green"/>
          <w:lang w:eastAsia="en-US"/>
        </w:rPr>
        <w:t>ibook</w:t>
      </w:r>
      <w:proofErr w:type="spellEnd"/>
      <w:r>
        <w:rPr>
          <w:rFonts w:ascii="Arial CYR" w:hAnsi="Arial CYR" w:cs="Arial CYR"/>
          <w:color w:val="000000"/>
          <w:szCs w:val="22"/>
          <w:highlight w:val="green"/>
          <w:lang w:eastAsia="en-US"/>
        </w:rPr>
        <w:t xml:space="preserve"> (последовательное появление блоков) и статичный рисунок для читалки</w:t>
      </w:r>
    </w:p>
    <w:p w14:paraId="1FD52F31" w14:textId="77777777" w:rsidR="007709E6" w:rsidRDefault="007709E6" w:rsidP="000D4063">
      <w:pPr>
        <w:pStyle w:val="a8"/>
        <w:widowControl w:val="0"/>
        <w:jc w:val="center"/>
        <w:rPr>
          <w:color w:val="000000"/>
          <w:sz w:val="22"/>
          <w:szCs w:val="22"/>
        </w:rPr>
      </w:pPr>
      <w:commentRangeStart w:id="161"/>
      <w:r>
        <w:rPr>
          <w:noProof/>
          <w:color w:val="000000"/>
          <w:sz w:val="22"/>
          <w:szCs w:val="22"/>
        </w:rPr>
        <w:lastRenderedPageBreak/>
        <w:drawing>
          <wp:inline distT="0" distB="0" distL="0" distR="0" wp14:anchorId="32184881" wp14:editId="68A25880">
            <wp:extent cx="3414987" cy="1722951"/>
            <wp:effectExtent l="0" t="0" r="0" b="0"/>
            <wp:docPr id="21" name="Рисунок 6" descr="pi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7"/>
                    <pic:cNvPicPr>
                      <a:picLocks noChangeAspect="1" noChangeArrowheads="1"/>
                    </pic:cNvPicPr>
                  </pic:nvPicPr>
                  <pic:blipFill>
                    <a:blip r:embed="rId73" cstate="print"/>
                    <a:srcRect/>
                    <a:stretch>
                      <a:fillRect/>
                    </a:stretch>
                  </pic:blipFill>
                  <pic:spPr bwMode="auto">
                    <a:xfrm>
                      <a:off x="0" y="0"/>
                      <a:ext cx="3426352" cy="1728685"/>
                    </a:xfrm>
                    <a:prstGeom prst="rect">
                      <a:avLst/>
                    </a:prstGeom>
                    <a:noFill/>
                    <a:ln w="9525">
                      <a:noFill/>
                      <a:miter lim="800000"/>
                      <a:headEnd/>
                      <a:tailEnd/>
                    </a:ln>
                  </pic:spPr>
                </pic:pic>
              </a:graphicData>
            </a:graphic>
          </wp:inline>
        </w:drawing>
      </w:r>
      <w:commentRangeEnd w:id="161"/>
      <w:r w:rsidR="00F7253D">
        <w:rPr>
          <w:rStyle w:val="af3"/>
          <w:rFonts w:cs="Times New Roman"/>
        </w:rPr>
        <w:commentReference w:id="161"/>
      </w:r>
    </w:p>
    <w:p w14:paraId="50803162" w14:textId="77777777" w:rsidR="007709E6" w:rsidRPr="00F7253D" w:rsidRDefault="00F00B70" w:rsidP="000D4063">
      <w:pPr>
        <w:pStyle w:val="1"/>
        <w:spacing w:before="0" w:after="0"/>
        <w:jc w:val="center"/>
        <w:rPr>
          <w:color w:val="000000" w:themeColor="text1"/>
          <w:sz w:val="22"/>
        </w:rPr>
      </w:pPr>
      <w:bookmarkStart w:id="162" w:name="_Toc210732285"/>
      <w:bookmarkStart w:id="163" w:name="_Toc210732414"/>
      <w:bookmarkStart w:id="164" w:name="_Toc217108014"/>
      <w:r w:rsidRPr="00F00B70">
        <w:rPr>
          <w:color w:val="000000" w:themeColor="text1"/>
          <w:sz w:val="22"/>
        </w:rPr>
        <w:t>Рис. 7. Ключевые элементы концепции рыночной ориентации</w:t>
      </w:r>
      <w:bookmarkEnd w:id="162"/>
      <w:bookmarkEnd w:id="163"/>
      <w:bookmarkEnd w:id="164"/>
      <w:r w:rsidRPr="00F00B70">
        <w:rPr>
          <w:color w:val="000000" w:themeColor="text1"/>
          <w:sz w:val="22"/>
        </w:rPr>
        <w:t>.</w:t>
      </w:r>
    </w:p>
    <w:p w14:paraId="60F35A7C" w14:textId="77777777" w:rsidR="00CE467E" w:rsidRDefault="00CE467E"/>
    <w:p w14:paraId="72E337BC" w14:textId="77777777" w:rsidR="007709E6" w:rsidRPr="00153CDA" w:rsidRDefault="00F00B70" w:rsidP="000D4063">
      <w:pPr>
        <w:pStyle w:val="1"/>
        <w:spacing w:before="0" w:after="0"/>
        <w:rPr>
          <w:color w:val="003CB4"/>
        </w:rPr>
      </w:pPr>
      <w:bookmarkStart w:id="165" w:name="_Toc210732415"/>
      <w:bookmarkStart w:id="166" w:name="_Toc217108015"/>
      <w:r w:rsidRPr="00F00B70">
        <w:rPr>
          <w:color w:val="003CB4"/>
        </w:rPr>
        <w:t>Ориентация на потребителей</w:t>
      </w:r>
      <w:bookmarkEnd w:id="165"/>
      <w:bookmarkEnd w:id="166"/>
    </w:p>
    <w:p w14:paraId="11DE2EB2" w14:textId="77777777" w:rsidR="007709E6" w:rsidRPr="00F7253D" w:rsidRDefault="007709E6" w:rsidP="000D4063">
      <w:pPr>
        <w:pStyle w:val="a8"/>
        <w:widowControl w:val="0"/>
        <w:jc w:val="both"/>
        <w:rPr>
          <w:b/>
          <w:i/>
          <w:color w:val="000000"/>
          <w:sz w:val="22"/>
          <w:szCs w:val="22"/>
        </w:rPr>
      </w:pPr>
      <w:r>
        <w:rPr>
          <w:color w:val="000000"/>
          <w:sz w:val="22"/>
          <w:szCs w:val="22"/>
        </w:rPr>
        <w:t>Удовлетворение потребителя лежит в основе традиционной концепции маркетинга, и оно же является центральным элементом рыночной ориентации. Удовлетворение потребителя предполагает, что фирма прилагает усилия к изучению потребностей потребителей, к созданию ценности для них и к развитию навыков предугадывать новые покупательские проблемы. Заметим, что в зависимости от типа организации (</w:t>
      </w:r>
      <w:r w:rsidR="00F00B70" w:rsidRPr="00F00B70">
        <w:rPr>
          <w:i/>
          <w:color w:val="000000"/>
          <w:sz w:val="22"/>
          <w:szCs w:val="22"/>
        </w:rPr>
        <w:t>поставщик потребительских товаров или товаров производственного назначения</w:t>
      </w:r>
      <w:r>
        <w:rPr>
          <w:color w:val="000000"/>
          <w:sz w:val="22"/>
          <w:szCs w:val="22"/>
        </w:rPr>
        <w:t>) потребитель может быть близок или далек от фирмы. Фирмы-производители обычно работают через посредников, поэтому в этом случае конечный (</w:t>
      </w:r>
      <w:r w:rsidR="00F00B70" w:rsidRPr="00F00B70">
        <w:rPr>
          <w:i/>
          <w:color w:val="000000"/>
          <w:sz w:val="22"/>
          <w:szCs w:val="22"/>
        </w:rPr>
        <w:t>непрямой</w:t>
      </w:r>
      <w:r>
        <w:rPr>
          <w:color w:val="000000"/>
          <w:sz w:val="22"/>
          <w:szCs w:val="22"/>
        </w:rPr>
        <w:t xml:space="preserve">) потребитель может отличаться от прямого потребителя и находиться в самом конце цепочки. Ориентация на потребителя означает, что фирма действует, основываясь на информации не только о </w:t>
      </w:r>
      <w:r w:rsidR="00F00B70" w:rsidRPr="00F00B70">
        <w:rPr>
          <w:b/>
          <w:i/>
          <w:color w:val="000000"/>
          <w:sz w:val="22"/>
          <w:szCs w:val="22"/>
        </w:rPr>
        <w:t>прямых</w:t>
      </w:r>
      <w:r>
        <w:rPr>
          <w:color w:val="000000"/>
          <w:sz w:val="22"/>
          <w:szCs w:val="22"/>
        </w:rPr>
        <w:t xml:space="preserve">, но и о </w:t>
      </w:r>
      <w:r w:rsidR="00F00B70" w:rsidRPr="00F00B70">
        <w:rPr>
          <w:b/>
          <w:i/>
          <w:color w:val="000000"/>
          <w:sz w:val="22"/>
          <w:szCs w:val="22"/>
        </w:rPr>
        <w:t>непрямых покупателях</w:t>
      </w:r>
      <w:r>
        <w:rPr>
          <w:color w:val="000000"/>
          <w:sz w:val="22"/>
          <w:szCs w:val="22"/>
        </w:rPr>
        <w:t xml:space="preserve">. Кроме того, </w:t>
      </w:r>
      <w:r w:rsidR="00F00B70" w:rsidRPr="00F00B70">
        <w:rPr>
          <w:b/>
          <w:i/>
          <w:color w:val="000000"/>
          <w:sz w:val="22"/>
          <w:szCs w:val="22"/>
        </w:rPr>
        <w:t xml:space="preserve">в анализе потребительского поведения необходимо различать три роли потребителя в процессе совершения транзакции: </w:t>
      </w:r>
      <w:r w:rsidR="00F00B70" w:rsidRPr="00F00B70">
        <w:rPr>
          <w:b/>
          <w:i/>
          <w:color w:val="000000"/>
          <w:sz w:val="22"/>
          <w:szCs w:val="22"/>
          <w:u w:val="single"/>
        </w:rPr>
        <w:t>пользователь, плательщик и покупатель</w:t>
      </w:r>
      <w:r w:rsidR="00F00B70" w:rsidRPr="00F00B70">
        <w:rPr>
          <w:b/>
          <w:i/>
          <w:color w:val="000000"/>
          <w:sz w:val="22"/>
          <w:szCs w:val="22"/>
        </w:rPr>
        <w:t>.</w:t>
      </w:r>
    </w:p>
    <w:p w14:paraId="13B21ED6" w14:textId="77777777" w:rsidR="00DC55AD" w:rsidRDefault="00DC55AD" w:rsidP="000D4063">
      <w:pPr>
        <w:pStyle w:val="a8"/>
        <w:widowControl w:val="0"/>
        <w:jc w:val="both"/>
        <w:rPr>
          <w:color w:val="000000"/>
          <w:sz w:val="22"/>
          <w:szCs w:val="22"/>
        </w:rPr>
      </w:pPr>
      <w:r w:rsidRPr="00DC55AD">
        <w:rPr>
          <w:color w:val="000000"/>
          <w:sz w:val="22"/>
          <w:szCs w:val="22"/>
          <w:highlight w:val="yellow"/>
        </w:rPr>
        <w:t xml:space="preserve">Видеовставка 14. </w:t>
      </w:r>
      <w:r w:rsidR="00F00B70" w:rsidRPr="00F00B70">
        <w:rPr>
          <w:b/>
          <w:i/>
          <w:color w:val="000000"/>
          <w:sz w:val="22"/>
          <w:szCs w:val="22"/>
          <w:highlight w:val="yellow"/>
          <w:u w:val="single"/>
        </w:rPr>
        <w:t>Справка</w:t>
      </w:r>
      <w:r w:rsidRPr="00DC55AD">
        <w:rPr>
          <w:color w:val="000000"/>
          <w:sz w:val="22"/>
          <w:szCs w:val="22"/>
          <w:highlight w:val="yellow"/>
        </w:rPr>
        <w:t xml:space="preserve">. </w:t>
      </w:r>
      <w:r w:rsidR="00F00B70" w:rsidRPr="00F00B70">
        <w:rPr>
          <w:b/>
          <w:i/>
          <w:color w:val="000000"/>
          <w:sz w:val="22"/>
          <w:szCs w:val="22"/>
          <w:highlight w:val="yellow"/>
        </w:rPr>
        <w:t>Индекс потребительских предпочтений – устойчивое выражение маркетолога</w:t>
      </w:r>
      <w:r w:rsidRPr="00DC55AD">
        <w:rPr>
          <w:color w:val="000000"/>
          <w:sz w:val="22"/>
          <w:szCs w:val="22"/>
          <w:highlight w:val="yellow"/>
        </w:rPr>
        <w:t xml:space="preserve">. Сегодня эта заветная фраза для многих производителей означает ту оценку, которую дает потенциальный покупатель, в том числе и их товару.  </w:t>
      </w:r>
      <w:r w:rsidR="00F00B70" w:rsidRPr="00F00B70">
        <w:rPr>
          <w:b/>
          <w:color w:val="000000"/>
          <w:sz w:val="22"/>
          <w:szCs w:val="22"/>
          <w:highlight w:val="yellow"/>
        </w:rPr>
        <w:t>Индекс потребительских предпочтений</w:t>
      </w:r>
      <w:r w:rsidRPr="00DC55AD">
        <w:rPr>
          <w:color w:val="000000"/>
          <w:sz w:val="22"/>
          <w:szCs w:val="22"/>
          <w:highlight w:val="yellow"/>
        </w:rPr>
        <w:t xml:space="preserve"> позволяет понять характер целевой аудитории, ее вкусы и настроения, а также тенденции к изменению. Эту тенденцию очень важно учитывать при разработке новых групп товара для того, чтобы они стали востребованными.</w:t>
      </w:r>
    </w:p>
    <w:p w14:paraId="3355A5C0" w14:textId="77777777" w:rsidR="0039525B" w:rsidRDefault="0039525B" w:rsidP="000D4063">
      <w:pPr>
        <w:pStyle w:val="a8"/>
        <w:widowControl w:val="0"/>
        <w:jc w:val="both"/>
        <w:rPr>
          <w:color w:val="000000"/>
          <w:sz w:val="22"/>
          <w:szCs w:val="22"/>
        </w:rPr>
      </w:pPr>
      <w:r w:rsidRPr="0039525B">
        <w:rPr>
          <w:color w:val="000000"/>
          <w:sz w:val="22"/>
          <w:szCs w:val="22"/>
          <w:highlight w:val="green"/>
        </w:rPr>
        <w:t>Статичный рисунок для читалки:</w:t>
      </w:r>
    </w:p>
    <w:p w14:paraId="77C47E74" w14:textId="77777777" w:rsidR="00CE467E" w:rsidRDefault="0039525B">
      <w:pPr>
        <w:pStyle w:val="a8"/>
        <w:widowControl w:val="0"/>
        <w:jc w:val="center"/>
        <w:rPr>
          <w:color w:val="000000"/>
          <w:sz w:val="22"/>
          <w:szCs w:val="22"/>
        </w:rPr>
      </w:pPr>
      <w:commentRangeStart w:id="167"/>
      <w:commentRangeStart w:id="168"/>
      <w:r>
        <w:rPr>
          <w:noProof/>
          <w:color w:val="000000"/>
          <w:sz w:val="22"/>
          <w:szCs w:val="22"/>
        </w:rPr>
        <w:lastRenderedPageBreak/>
        <w:drawing>
          <wp:inline distT="0" distB="0" distL="0" distR="0" wp14:anchorId="372A05F6" wp14:editId="62337193">
            <wp:extent cx="4588829" cy="1716088"/>
            <wp:effectExtent l="0" t="0" r="0" b="0"/>
            <wp:docPr id="2058" name="Рисунок 12" descr="C:\Users\o_afanasiadi\Desktop\Без имени-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_afanasiadi\Desktop\Без имени-1.jpg"/>
                    <pic:cNvPicPr>
                      <a:picLocks noChangeAspect="1" noChangeArrowheads="1"/>
                    </pic:cNvPicPr>
                  </pic:nvPicPr>
                  <pic:blipFill>
                    <a:blip r:embed="rId74" cstate="print"/>
                    <a:srcRect/>
                    <a:stretch>
                      <a:fillRect/>
                    </a:stretch>
                  </pic:blipFill>
                  <pic:spPr bwMode="auto">
                    <a:xfrm>
                      <a:off x="0" y="0"/>
                      <a:ext cx="4595537" cy="1718596"/>
                    </a:xfrm>
                    <a:prstGeom prst="rect">
                      <a:avLst/>
                    </a:prstGeom>
                    <a:noFill/>
                    <a:ln w="9525">
                      <a:noFill/>
                      <a:miter lim="800000"/>
                      <a:headEnd/>
                      <a:tailEnd/>
                    </a:ln>
                  </pic:spPr>
                </pic:pic>
              </a:graphicData>
            </a:graphic>
          </wp:inline>
        </w:drawing>
      </w:r>
      <w:commentRangeEnd w:id="167"/>
      <w:commentRangeEnd w:id="168"/>
      <w:r w:rsidR="001D549F">
        <w:rPr>
          <w:rStyle w:val="af3"/>
          <w:rFonts w:cs="Times New Roman"/>
        </w:rPr>
        <w:commentReference w:id="167"/>
      </w:r>
      <w:r w:rsidR="00644967">
        <w:rPr>
          <w:rStyle w:val="af3"/>
          <w:rFonts w:cs="Times New Roman"/>
        </w:rPr>
        <w:commentReference w:id="168"/>
      </w:r>
    </w:p>
    <w:p w14:paraId="483421D3" w14:textId="77777777" w:rsidR="007D7CB3" w:rsidRDefault="007D7CB3" w:rsidP="000D4063">
      <w:pPr>
        <w:pStyle w:val="a8"/>
        <w:widowControl w:val="0"/>
        <w:jc w:val="center"/>
        <w:rPr>
          <w:color w:val="000000"/>
          <w:sz w:val="22"/>
          <w:szCs w:val="22"/>
        </w:rPr>
      </w:pPr>
    </w:p>
    <w:p w14:paraId="130274E5" w14:textId="77777777" w:rsidR="007709E6" w:rsidRPr="00867BE1" w:rsidRDefault="001D549F" w:rsidP="000D4063">
      <w:pPr>
        <w:pStyle w:val="a8"/>
        <w:widowControl w:val="0"/>
        <w:jc w:val="both"/>
        <w:rPr>
          <w:color w:val="003CB4"/>
          <w:sz w:val="22"/>
          <w:szCs w:val="22"/>
        </w:rPr>
      </w:pPr>
      <w:commentRangeStart w:id="169"/>
      <w:r>
        <w:rPr>
          <w:noProof/>
          <w:color w:val="000000"/>
          <w:sz w:val="22"/>
          <w:szCs w:val="22"/>
        </w:rPr>
        <w:drawing>
          <wp:anchor distT="0" distB="0" distL="114300" distR="114300" simplePos="0" relativeHeight="251662848" behindDoc="0" locked="0" layoutInCell="1" allowOverlap="1" wp14:anchorId="6A9911FB" wp14:editId="0D53B483">
            <wp:simplePos x="0" y="0"/>
            <wp:positionH relativeFrom="column">
              <wp:posOffset>-31439</wp:posOffset>
            </wp:positionH>
            <wp:positionV relativeFrom="paragraph">
              <wp:posOffset>194594</wp:posOffset>
            </wp:positionV>
            <wp:extent cx="2075180" cy="1381760"/>
            <wp:effectExtent l="0" t="0" r="0" b="0"/>
            <wp:wrapSquare wrapText="bothSides"/>
            <wp:docPr id="2059" name="Рисунок 56" descr="http://www.giport.ru/img/news/2011/03/09/154704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giport.ru/img/news/2011/03/09/154704_8.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75180" cy="1381760"/>
                    </a:xfrm>
                    <a:prstGeom prst="rect">
                      <a:avLst/>
                    </a:prstGeom>
                    <a:ln>
                      <a:noFill/>
                    </a:ln>
                    <a:effectLst>
                      <a:softEdge rad="112500"/>
                    </a:effectLst>
                  </pic:spPr>
                </pic:pic>
              </a:graphicData>
            </a:graphic>
          </wp:anchor>
        </w:drawing>
      </w:r>
      <w:commentRangeEnd w:id="169"/>
      <w:r w:rsidR="00030901">
        <w:rPr>
          <w:rStyle w:val="af3"/>
          <w:rFonts w:cs="Times New Roman"/>
        </w:rPr>
        <w:commentReference w:id="169"/>
      </w:r>
      <w:r w:rsidR="007709E6">
        <w:rPr>
          <w:color w:val="000000"/>
          <w:sz w:val="22"/>
          <w:szCs w:val="22"/>
        </w:rPr>
        <w:t xml:space="preserve">При ориентации на потребителя товар (или услуга) рассматривается с точки зрения того, для кого он предназначен, и определяется как </w:t>
      </w:r>
      <w:r w:rsidR="00F00B70" w:rsidRPr="00F00B70">
        <w:rPr>
          <w:b/>
          <w:i/>
          <w:iCs/>
          <w:color w:val="000000"/>
          <w:sz w:val="22"/>
          <w:szCs w:val="22"/>
        </w:rPr>
        <w:t>решение некоторой проблемы</w:t>
      </w:r>
      <w:r w:rsidR="007709E6">
        <w:rPr>
          <w:color w:val="000000"/>
          <w:sz w:val="22"/>
          <w:szCs w:val="22"/>
        </w:rPr>
        <w:t xml:space="preserve">. Такова, </w:t>
      </w:r>
      <w:r w:rsidR="00F00B70" w:rsidRPr="00F00B70">
        <w:rPr>
          <w:i/>
          <w:color w:val="000000"/>
          <w:sz w:val="22"/>
          <w:szCs w:val="22"/>
          <w:u w:val="single"/>
        </w:rPr>
        <w:t>например</w:t>
      </w:r>
      <w:r w:rsidR="007709E6">
        <w:rPr>
          <w:color w:val="000000"/>
          <w:sz w:val="22"/>
          <w:szCs w:val="22"/>
        </w:rPr>
        <w:t xml:space="preserve">, </w:t>
      </w:r>
      <w:r w:rsidR="00F00B70" w:rsidRPr="00F00B70">
        <w:rPr>
          <w:i/>
          <w:color w:val="000000"/>
          <w:sz w:val="22"/>
          <w:szCs w:val="22"/>
        </w:rPr>
        <w:t xml:space="preserve">новая стратегия компании «IBM», которая в заявлении о миссии описывает свое предложение как </w:t>
      </w:r>
      <w:r w:rsidR="007709E6" w:rsidRPr="001D549F">
        <w:rPr>
          <w:i/>
          <w:iCs/>
          <w:color w:val="000000"/>
          <w:sz w:val="22"/>
          <w:szCs w:val="22"/>
        </w:rPr>
        <w:t>компьютерное решение управленческих проблем</w:t>
      </w:r>
      <w:r w:rsidR="00F00B70" w:rsidRPr="00F00B70">
        <w:rPr>
          <w:i/>
          <w:color w:val="000000"/>
          <w:sz w:val="22"/>
          <w:szCs w:val="22"/>
        </w:rPr>
        <w:t xml:space="preserve"> (а не как аппаратное или программное обеспечение). Аналогично компания «</w:t>
      </w:r>
      <w:proofErr w:type="spellStart"/>
      <w:r w:rsidR="00F00B70" w:rsidRPr="00F00B70">
        <w:rPr>
          <w:i/>
          <w:color w:val="000000"/>
          <w:sz w:val="22"/>
          <w:szCs w:val="22"/>
        </w:rPr>
        <w:t>Automatic</w:t>
      </w:r>
      <w:proofErr w:type="spellEnd"/>
      <w:r w:rsidR="00F00B70" w:rsidRPr="00F00B70">
        <w:rPr>
          <w:i/>
          <w:color w:val="000000"/>
          <w:sz w:val="22"/>
          <w:szCs w:val="22"/>
        </w:rPr>
        <w:t xml:space="preserve"> </w:t>
      </w:r>
      <w:proofErr w:type="spellStart"/>
      <w:r w:rsidR="00F00B70" w:rsidRPr="00F00B70">
        <w:rPr>
          <w:i/>
          <w:color w:val="000000"/>
          <w:sz w:val="22"/>
          <w:szCs w:val="22"/>
        </w:rPr>
        <w:t>Systems</w:t>
      </w:r>
      <w:proofErr w:type="spellEnd"/>
      <w:r w:rsidR="00F00B70" w:rsidRPr="00F00B70">
        <w:rPr>
          <w:i/>
          <w:color w:val="000000"/>
          <w:sz w:val="22"/>
          <w:szCs w:val="22"/>
        </w:rPr>
        <w:t xml:space="preserve">» продает </w:t>
      </w:r>
      <w:r w:rsidR="00F00B70" w:rsidRPr="00F00B70">
        <w:rPr>
          <w:b/>
          <w:i/>
          <w:iCs/>
          <w:color w:val="000000"/>
          <w:sz w:val="22"/>
          <w:szCs w:val="22"/>
        </w:rPr>
        <w:t>решения проблем в области контроля доступа</w:t>
      </w:r>
      <w:r w:rsidR="00F00B70" w:rsidRPr="00F00B70">
        <w:rPr>
          <w:i/>
          <w:color w:val="000000"/>
          <w:sz w:val="22"/>
          <w:szCs w:val="22"/>
        </w:rPr>
        <w:t>, а не ворота или двери</w:t>
      </w:r>
      <w:r w:rsidR="007709E6">
        <w:rPr>
          <w:color w:val="000000"/>
          <w:sz w:val="22"/>
          <w:szCs w:val="22"/>
        </w:rPr>
        <w:t>. Подход к товару как к решению проблемы влияет и на то, как определяются другие составляющие маркетинга-</w:t>
      </w:r>
      <w:proofErr w:type="spellStart"/>
      <w:r w:rsidR="007709E6">
        <w:rPr>
          <w:color w:val="000000"/>
          <w:sz w:val="22"/>
          <w:szCs w:val="22"/>
        </w:rPr>
        <w:t>микса</w:t>
      </w:r>
      <w:proofErr w:type="spellEnd"/>
      <w:r w:rsidR="007709E6">
        <w:rPr>
          <w:color w:val="000000"/>
          <w:sz w:val="22"/>
          <w:szCs w:val="22"/>
        </w:rPr>
        <w:t>.</w:t>
      </w:r>
    </w:p>
    <w:p w14:paraId="604B357A" w14:textId="77777777" w:rsidR="001D549F" w:rsidRPr="00867BE1" w:rsidRDefault="001D549F" w:rsidP="000D4063">
      <w:pPr>
        <w:pStyle w:val="a8"/>
        <w:widowControl w:val="0"/>
        <w:jc w:val="both"/>
        <w:rPr>
          <w:color w:val="003CB4"/>
          <w:sz w:val="22"/>
          <w:szCs w:val="22"/>
        </w:rPr>
      </w:pPr>
    </w:p>
    <w:p w14:paraId="404F83AE" w14:textId="77777777" w:rsidR="001D549F" w:rsidRPr="00867BE1" w:rsidRDefault="00F00B70" w:rsidP="001D549F">
      <w:pPr>
        <w:rPr>
          <w:color w:val="003CB4"/>
        </w:rPr>
      </w:pPr>
      <w:r w:rsidRPr="00F00B70">
        <w:rPr>
          <w:b/>
          <w:color w:val="003CB4"/>
          <w:sz w:val="28"/>
        </w:rPr>
        <w:t>Задания для самопроверки</w:t>
      </w:r>
    </w:p>
    <w:p w14:paraId="457B7570" w14:textId="77777777" w:rsidR="00C718D6" w:rsidRPr="001D549F" w:rsidRDefault="00F00B70" w:rsidP="000D4063">
      <w:pPr>
        <w:contextualSpacing/>
        <w:rPr>
          <w:rFonts w:cs="Arial"/>
          <w:b/>
          <w:szCs w:val="22"/>
          <w:lang w:eastAsia="en-US"/>
        </w:rPr>
      </w:pPr>
      <w:r w:rsidRPr="00F00B70">
        <w:rPr>
          <w:rFonts w:cs="Arial"/>
          <w:b/>
          <w:szCs w:val="22"/>
          <w:lang w:eastAsia="en-US"/>
        </w:rPr>
        <w:t>1. Потребность, это:</w:t>
      </w:r>
    </w:p>
    <w:p w14:paraId="2C55319D" w14:textId="77777777" w:rsidR="00CE467E" w:rsidRDefault="00F00B70">
      <w:pPr>
        <w:pStyle w:val="ac"/>
        <w:numPr>
          <w:ilvl w:val="0"/>
          <w:numId w:val="103"/>
        </w:numPr>
        <w:spacing w:line="360" w:lineRule="auto"/>
        <w:ind w:left="0" w:firstLine="0"/>
        <w:jc w:val="both"/>
        <w:rPr>
          <w:rFonts w:cs="Arial"/>
        </w:rPr>
      </w:pPr>
      <w:r w:rsidRPr="00F00B70">
        <w:rPr>
          <w:rFonts w:ascii="Arial" w:hAnsi="Arial" w:cs="Arial"/>
          <w:iCs/>
        </w:rPr>
        <w:t>ощущаемый человеком недостаток в чем-либо необходимом</w:t>
      </w:r>
    </w:p>
    <w:p w14:paraId="5B5D2B66" w14:textId="77777777" w:rsidR="00CE467E" w:rsidRDefault="00F00B70">
      <w:pPr>
        <w:pStyle w:val="ac"/>
        <w:numPr>
          <w:ilvl w:val="0"/>
          <w:numId w:val="103"/>
        </w:numPr>
        <w:spacing w:line="360" w:lineRule="auto"/>
        <w:ind w:left="0" w:firstLine="0"/>
        <w:jc w:val="both"/>
        <w:rPr>
          <w:rFonts w:cs="Arial"/>
          <w:b/>
          <w:highlight w:val="yellow"/>
        </w:rPr>
      </w:pPr>
      <w:r w:rsidRPr="00F00B70">
        <w:rPr>
          <w:rFonts w:ascii="Arial" w:hAnsi="Arial" w:cs="Arial"/>
          <w:b/>
          <w:iCs/>
          <w:highlight w:val="yellow"/>
        </w:rPr>
        <w:t>нужда, принявшая специфическую форму в соответствии с культурным уровнем и индивидуальностью человека</w:t>
      </w:r>
    </w:p>
    <w:p w14:paraId="2056E051" w14:textId="77777777" w:rsidR="00CE467E" w:rsidRDefault="00F00B70">
      <w:pPr>
        <w:pStyle w:val="ac"/>
        <w:numPr>
          <w:ilvl w:val="0"/>
          <w:numId w:val="103"/>
        </w:numPr>
        <w:spacing w:line="360" w:lineRule="auto"/>
        <w:ind w:left="0" w:firstLine="0"/>
        <w:jc w:val="both"/>
        <w:rPr>
          <w:rFonts w:cs="Arial"/>
        </w:rPr>
      </w:pPr>
      <w:r w:rsidRPr="00F00B70">
        <w:rPr>
          <w:rFonts w:ascii="Arial" w:hAnsi="Arial" w:cs="Arial"/>
          <w:iCs/>
        </w:rPr>
        <w:t>желание человека, подкрепленное его покупательной способностью</w:t>
      </w:r>
    </w:p>
    <w:p w14:paraId="3FE84B5B" w14:textId="77777777" w:rsidR="00C718D6" w:rsidRPr="00D94EE9" w:rsidRDefault="00C718D6" w:rsidP="000D4063">
      <w:pPr>
        <w:tabs>
          <w:tab w:val="num" w:pos="720"/>
        </w:tabs>
        <w:rPr>
          <w:rFonts w:cs="Arial"/>
          <w:szCs w:val="22"/>
          <w:lang w:eastAsia="en-US"/>
        </w:rPr>
      </w:pPr>
    </w:p>
    <w:p w14:paraId="4D9FCA49" w14:textId="77777777" w:rsidR="00B74651" w:rsidRPr="001D549F" w:rsidRDefault="00F00B70" w:rsidP="000D4063">
      <w:pPr>
        <w:rPr>
          <w:rFonts w:cs="Arial"/>
          <w:b/>
          <w:szCs w:val="22"/>
        </w:rPr>
      </w:pPr>
      <w:r w:rsidRPr="00F00B70">
        <w:rPr>
          <w:rFonts w:cs="Arial"/>
          <w:b/>
          <w:szCs w:val="22"/>
        </w:rPr>
        <w:t>2. Факторы актуальности маркетинга:</w:t>
      </w:r>
    </w:p>
    <w:p w14:paraId="06201F66" w14:textId="77777777" w:rsidR="00CE467E" w:rsidRDefault="001D549F">
      <w:pPr>
        <w:pStyle w:val="ac"/>
        <w:numPr>
          <w:ilvl w:val="0"/>
          <w:numId w:val="104"/>
        </w:numPr>
        <w:spacing w:after="0" w:line="360" w:lineRule="auto"/>
        <w:rPr>
          <w:rFonts w:ascii="Arial" w:hAnsi="Arial" w:cs="Arial"/>
        </w:rPr>
      </w:pPr>
      <w:r>
        <w:rPr>
          <w:rFonts w:ascii="Arial" w:hAnsi="Arial" w:cs="Arial"/>
          <w:bCs/>
        </w:rPr>
        <w:t>у</w:t>
      </w:r>
      <w:r w:rsidR="00B74651" w:rsidRPr="00D94EE9">
        <w:rPr>
          <w:rFonts w:ascii="Arial" w:hAnsi="Arial" w:cs="Arial"/>
          <w:bCs/>
        </w:rPr>
        <w:t>величение конкуренции</w:t>
      </w:r>
    </w:p>
    <w:p w14:paraId="19614D78" w14:textId="77777777" w:rsidR="00CE467E" w:rsidRDefault="001D549F">
      <w:pPr>
        <w:pStyle w:val="ac"/>
        <w:numPr>
          <w:ilvl w:val="0"/>
          <w:numId w:val="104"/>
        </w:numPr>
        <w:spacing w:after="0" w:line="360" w:lineRule="auto"/>
        <w:rPr>
          <w:rFonts w:ascii="Arial" w:hAnsi="Arial" w:cs="Arial"/>
          <w:bCs/>
        </w:rPr>
      </w:pPr>
      <w:r>
        <w:rPr>
          <w:rFonts w:ascii="Arial" w:hAnsi="Arial" w:cs="Arial"/>
          <w:bCs/>
        </w:rPr>
        <w:t>и</w:t>
      </w:r>
      <w:r w:rsidR="00B74651" w:rsidRPr="00D94EE9">
        <w:rPr>
          <w:rFonts w:ascii="Arial" w:hAnsi="Arial" w:cs="Arial"/>
          <w:bCs/>
        </w:rPr>
        <w:t>зменение потребностей потребителей</w:t>
      </w:r>
    </w:p>
    <w:p w14:paraId="44E5BE06" w14:textId="77777777" w:rsidR="00CE467E" w:rsidRDefault="006B50F4">
      <w:pPr>
        <w:pStyle w:val="ac"/>
        <w:numPr>
          <w:ilvl w:val="0"/>
          <w:numId w:val="104"/>
        </w:numPr>
        <w:spacing w:after="0" w:line="360" w:lineRule="auto"/>
        <w:rPr>
          <w:rFonts w:ascii="Arial" w:hAnsi="Arial" w:cs="Arial"/>
          <w:bCs/>
        </w:rPr>
      </w:pPr>
      <w:r>
        <w:rPr>
          <w:rFonts w:ascii="Arial" w:hAnsi="Arial" w:cs="Arial"/>
          <w:bCs/>
        </w:rPr>
        <w:t>и</w:t>
      </w:r>
      <w:r w:rsidR="00B74651" w:rsidRPr="00D94EE9">
        <w:rPr>
          <w:rFonts w:ascii="Arial" w:hAnsi="Arial" w:cs="Arial"/>
          <w:bCs/>
        </w:rPr>
        <w:t>зменение потребительских предпочтений</w:t>
      </w:r>
    </w:p>
    <w:p w14:paraId="3CB7C652" w14:textId="77777777" w:rsidR="00CE467E" w:rsidRDefault="006B50F4">
      <w:pPr>
        <w:pStyle w:val="ac"/>
        <w:numPr>
          <w:ilvl w:val="0"/>
          <w:numId w:val="104"/>
        </w:numPr>
        <w:spacing w:after="0" w:line="360" w:lineRule="auto"/>
        <w:rPr>
          <w:rFonts w:ascii="Arial" w:hAnsi="Arial" w:cs="Arial"/>
          <w:bCs/>
        </w:rPr>
      </w:pPr>
      <w:r>
        <w:rPr>
          <w:rFonts w:ascii="Arial" w:hAnsi="Arial" w:cs="Arial"/>
          <w:bCs/>
        </w:rPr>
        <w:t>д</w:t>
      </w:r>
      <w:r w:rsidR="00B74651" w:rsidRPr="00D94EE9">
        <w:rPr>
          <w:rFonts w:ascii="Arial" w:hAnsi="Arial" w:cs="Arial"/>
          <w:bCs/>
        </w:rPr>
        <w:t>оступность информации</w:t>
      </w:r>
    </w:p>
    <w:p w14:paraId="713FFEF8" w14:textId="77777777" w:rsidR="00CE467E" w:rsidRDefault="006B50F4">
      <w:pPr>
        <w:pStyle w:val="ac"/>
        <w:numPr>
          <w:ilvl w:val="0"/>
          <w:numId w:val="104"/>
        </w:numPr>
        <w:spacing w:after="0" w:line="360" w:lineRule="auto"/>
        <w:rPr>
          <w:rFonts w:ascii="Arial" w:hAnsi="Arial" w:cs="Arial"/>
          <w:bCs/>
        </w:rPr>
      </w:pPr>
      <w:r>
        <w:rPr>
          <w:rFonts w:ascii="Arial" w:hAnsi="Arial" w:cs="Arial"/>
          <w:bCs/>
        </w:rPr>
        <w:t>с</w:t>
      </w:r>
      <w:r w:rsidR="00B74651" w:rsidRPr="00D94EE9">
        <w:rPr>
          <w:rFonts w:ascii="Arial" w:hAnsi="Arial" w:cs="Arial"/>
          <w:bCs/>
        </w:rPr>
        <w:t>нижение рентабельности</w:t>
      </w:r>
    </w:p>
    <w:p w14:paraId="3F255F5D" w14:textId="77777777" w:rsidR="00CE467E" w:rsidRDefault="00B74651">
      <w:pPr>
        <w:pStyle w:val="ac"/>
        <w:numPr>
          <w:ilvl w:val="0"/>
          <w:numId w:val="104"/>
        </w:numPr>
        <w:spacing w:after="0" w:line="360" w:lineRule="auto"/>
        <w:rPr>
          <w:rFonts w:ascii="Arial" w:hAnsi="Arial" w:cs="Arial"/>
          <w:b/>
          <w:bCs/>
        </w:rPr>
      </w:pPr>
      <w:r w:rsidRPr="00D94EE9">
        <w:rPr>
          <w:rFonts w:ascii="Arial" w:hAnsi="Arial" w:cs="Arial"/>
          <w:b/>
          <w:bCs/>
        </w:rPr>
        <w:t xml:space="preserve"> </w:t>
      </w:r>
      <w:r w:rsidRPr="00D94EE9">
        <w:rPr>
          <w:rFonts w:ascii="Arial" w:hAnsi="Arial" w:cs="Arial"/>
          <w:b/>
          <w:bCs/>
          <w:highlight w:val="yellow"/>
        </w:rPr>
        <w:t>______________________(</w:t>
      </w:r>
      <w:r w:rsidR="006B50F4">
        <w:rPr>
          <w:rFonts w:ascii="Arial" w:hAnsi="Arial" w:cs="Arial"/>
          <w:b/>
          <w:bCs/>
          <w:highlight w:val="yellow"/>
        </w:rPr>
        <w:t>г</w:t>
      </w:r>
      <w:r w:rsidRPr="00D94EE9">
        <w:rPr>
          <w:rFonts w:ascii="Arial" w:hAnsi="Arial" w:cs="Arial"/>
          <w:b/>
          <w:bCs/>
          <w:highlight w:val="yellow"/>
        </w:rPr>
        <w:t>лобализация)</w:t>
      </w:r>
    </w:p>
    <w:p w14:paraId="17C84296" w14:textId="77777777" w:rsidR="00F7253D" w:rsidRDefault="00F7253D" w:rsidP="000D4063">
      <w:pPr>
        <w:pStyle w:val="1"/>
        <w:spacing w:before="0" w:after="0"/>
      </w:pPr>
      <w:bookmarkStart w:id="170" w:name="_Toc210732416"/>
      <w:bookmarkStart w:id="171" w:name="_Toc217108016"/>
    </w:p>
    <w:p w14:paraId="78AF3920" w14:textId="77777777" w:rsidR="007709E6" w:rsidRPr="00867BE1" w:rsidRDefault="00F00B70" w:rsidP="000D4063">
      <w:pPr>
        <w:pStyle w:val="1"/>
        <w:spacing w:before="0" w:after="0"/>
        <w:rPr>
          <w:color w:val="003CB4"/>
        </w:rPr>
      </w:pPr>
      <w:r w:rsidRPr="00F00B70">
        <w:rPr>
          <w:color w:val="003CB4"/>
        </w:rPr>
        <w:lastRenderedPageBreak/>
        <w:t>Ориентация на дистрибьюторов и посредников</w:t>
      </w:r>
      <w:bookmarkEnd w:id="170"/>
      <w:bookmarkEnd w:id="171"/>
    </w:p>
    <w:p w14:paraId="752F6926" w14:textId="77777777" w:rsidR="007709E6" w:rsidRDefault="007709E6" w:rsidP="000D4063">
      <w:pPr>
        <w:pStyle w:val="a8"/>
        <w:widowControl w:val="0"/>
        <w:jc w:val="both"/>
        <w:rPr>
          <w:color w:val="000000"/>
          <w:sz w:val="22"/>
          <w:szCs w:val="22"/>
        </w:rPr>
      </w:pPr>
      <w:r>
        <w:rPr>
          <w:color w:val="000000"/>
          <w:sz w:val="22"/>
          <w:szCs w:val="22"/>
        </w:rPr>
        <w:t>Борьба за контроль над конечными потребителями всегда представлялась одной из</w:t>
      </w:r>
      <w:r w:rsidR="00F7592E">
        <w:rPr>
          <w:color w:val="000000"/>
          <w:sz w:val="22"/>
          <w:szCs w:val="22"/>
        </w:rPr>
        <w:t xml:space="preserve"> </w:t>
      </w:r>
      <w:r>
        <w:rPr>
          <w:color w:val="000000"/>
          <w:sz w:val="22"/>
          <w:szCs w:val="22"/>
        </w:rPr>
        <w:t>самых важных проблем как для производителей, так и для дистрибьюторов. В сфере продуктов питания компании-производители на протяжении многих лет с успехом ограничивали роль дистрибьюторов задачами, связанными исключительно с физическим распределением продукции. Взаимоотношения между ними напоминали отношения партнеров, имеющих общие интересы, даже когда эти интересы противоречили друг другу, что неизбежно.</w:t>
      </w:r>
    </w:p>
    <w:p w14:paraId="36E1BFA1" w14:textId="77777777" w:rsidR="007709E6" w:rsidRDefault="00D94EE9" w:rsidP="000D4063">
      <w:pPr>
        <w:pStyle w:val="a8"/>
        <w:widowControl w:val="0"/>
        <w:jc w:val="both"/>
        <w:rPr>
          <w:color w:val="000000"/>
          <w:sz w:val="22"/>
          <w:szCs w:val="22"/>
        </w:rPr>
      </w:pPr>
      <w:r>
        <w:rPr>
          <w:noProof/>
          <w:color w:val="000000"/>
          <w:sz w:val="22"/>
          <w:szCs w:val="22"/>
        </w:rPr>
        <w:drawing>
          <wp:anchor distT="0" distB="0" distL="114300" distR="114300" simplePos="0" relativeHeight="251652608" behindDoc="0" locked="0" layoutInCell="1" allowOverlap="1" wp14:anchorId="5F40AF66" wp14:editId="4F95C388">
            <wp:simplePos x="0" y="0"/>
            <wp:positionH relativeFrom="column">
              <wp:posOffset>3429729</wp:posOffset>
            </wp:positionH>
            <wp:positionV relativeFrom="paragraph">
              <wp:posOffset>270183</wp:posOffset>
            </wp:positionV>
            <wp:extent cx="2488565" cy="1886585"/>
            <wp:effectExtent l="0" t="0" r="0" b="0"/>
            <wp:wrapSquare wrapText="bothSides"/>
            <wp:docPr id="1036" name="Рисунок 16" descr="C:\Users\o_afanasiadi\Desktop\Organizatsiya-svoego-dela-dilerstvo-300x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_afanasiadi\Desktop\Organizatsiya-svoego-dela-dilerstvo-300x228.jpg"/>
                    <pic:cNvPicPr>
                      <a:picLocks noChangeAspect="1" noChangeArrowheads="1"/>
                    </pic:cNvPicPr>
                  </pic:nvPicPr>
                  <pic:blipFill>
                    <a:blip r:embed="rId76" cstate="print"/>
                    <a:srcRect/>
                    <a:stretch>
                      <a:fillRect/>
                    </a:stretch>
                  </pic:blipFill>
                  <pic:spPr bwMode="auto">
                    <a:xfrm>
                      <a:off x="0" y="0"/>
                      <a:ext cx="2488565" cy="1886585"/>
                    </a:xfrm>
                    <a:prstGeom prst="rect">
                      <a:avLst/>
                    </a:prstGeom>
                    <a:noFill/>
                    <a:ln w="9525">
                      <a:noFill/>
                      <a:miter lim="800000"/>
                      <a:headEnd/>
                      <a:tailEnd/>
                    </a:ln>
                  </pic:spPr>
                </pic:pic>
              </a:graphicData>
            </a:graphic>
          </wp:anchor>
        </w:drawing>
      </w:r>
      <w:r w:rsidR="007709E6">
        <w:rPr>
          <w:color w:val="000000"/>
          <w:sz w:val="22"/>
          <w:szCs w:val="22"/>
        </w:rPr>
        <w:t>Розничный торговец стремится получить наибольший доход с торговой площади, а также создать свой неповторимый имидж. Поставщик стремится занять своими товарами как можно больше места на прилавках, привлечь потребителей к новым (</w:t>
      </w:r>
      <w:r w:rsidR="00F00B70" w:rsidRPr="00F00B70">
        <w:rPr>
          <w:i/>
          <w:color w:val="000000"/>
          <w:sz w:val="22"/>
          <w:szCs w:val="22"/>
        </w:rPr>
        <w:t>неизвестным</w:t>
      </w:r>
      <w:r w:rsidR="007709E6">
        <w:rPr>
          <w:color w:val="000000"/>
          <w:sz w:val="22"/>
          <w:szCs w:val="22"/>
        </w:rPr>
        <w:t>) товарам и получить преимущество перед конкурентами. Источник возникновения конфликтов очевиден.</w:t>
      </w:r>
    </w:p>
    <w:p w14:paraId="0D8161D4" w14:textId="77777777" w:rsidR="007709E6" w:rsidRDefault="007709E6" w:rsidP="000D4063">
      <w:pPr>
        <w:pStyle w:val="a8"/>
        <w:widowControl w:val="0"/>
        <w:jc w:val="both"/>
        <w:rPr>
          <w:color w:val="000000"/>
          <w:sz w:val="22"/>
          <w:szCs w:val="22"/>
        </w:rPr>
      </w:pPr>
      <w:r>
        <w:rPr>
          <w:color w:val="000000"/>
          <w:sz w:val="22"/>
          <w:szCs w:val="22"/>
        </w:rPr>
        <w:t xml:space="preserve">Переход власти к розничным торговцам, произошедший в некоторых секторах, </w:t>
      </w:r>
      <w:commentRangeStart w:id="172"/>
      <w:r>
        <w:rPr>
          <w:color w:val="000000"/>
          <w:sz w:val="22"/>
          <w:szCs w:val="22"/>
        </w:rPr>
        <w:t>особенно</w:t>
      </w:r>
      <w:commentRangeEnd w:id="172"/>
      <w:r w:rsidR="00D94EE9">
        <w:rPr>
          <w:rStyle w:val="af3"/>
          <w:rFonts w:cs="Times New Roman"/>
        </w:rPr>
        <w:commentReference w:id="172"/>
      </w:r>
      <w:r>
        <w:rPr>
          <w:color w:val="000000"/>
          <w:sz w:val="22"/>
          <w:szCs w:val="22"/>
        </w:rPr>
        <w:t xml:space="preserve"> в секторе быстро оборачиваемых потребительских товаров, требует применения намного более упреждающей стратегии по отношению к дистрибьюторам. Для современной внешней среды характерны увеличение концентрации розничной торговли, рост международных розничных закупочных групп, активное применение информационных технологий европейскими торговцами, распространяющими продукты питания. Поставщики, быть может, и хотели бы рассматривать отношения с розничными торговцами как партнерские, но сами торговцы рассматривают производителей скорее как конкурентов, нежели как союзников.</w:t>
      </w:r>
    </w:p>
    <w:p w14:paraId="3792A96E" w14:textId="77777777" w:rsidR="007709E6" w:rsidRDefault="00F00B70" w:rsidP="000D4063">
      <w:pPr>
        <w:pStyle w:val="a8"/>
        <w:widowControl w:val="0"/>
        <w:jc w:val="both"/>
        <w:rPr>
          <w:color w:val="000000"/>
          <w:sz w:val="22"/>
          <w:szCs w:val="22"/>
        </w:rPr>
      </w:pPr>
      <w:r w:rsidRPr="00F00B70">
        <w:rPr>
          <w:b/>
          <w:i/>
          <w:color w:val="000000"/>
          <w:sz w:val="22"/>
          <w:szCs w:val="22"/>
        </w:rPr>
        <w:t>Уровень конкуренции (или кооперации) зависит от структуры рынка, которая определяет рыночную власть потенциальных партнеров.</w:t>
      </w:r>
      <w:r w:rsidR="007709E6">
        <w:rPr>
          <w:color w:val="000000"/>
          <w:sz w:val="22"/>
          <w:szCs w:val="22"/>
        </w:rPr>
        <w:t xml:space="preserve"> Если исключить ситуацию, когда оба уровня концентрации невелики, производители в отношениях с дистрибьюторами должны четко осознавать, какая из стратегий маркетинга более пригодна в сложившейся ситуации.</w:t>
      </w:r>
    </w:p>
    <w:p w14:paraId="107AA945" w14:textId="77777777" w:rsidR="007709E6" w:rsidRDefault="007709E6" w:rsidP="000D4063">
      <w:pPr>
        <w:pStyle w:val="a8"/>
        <w:widowControl w:val="0"/>
        <w:jc w:val="both"/>
        <w:rPr>
          <w:color w:val="000000"/>
          <w:sz w:val="22"/>
          <w:szCs w:val="22"/>
        </w:rPr>
      </w:pPr>
      <w:r>
        <w:rPr>
          <w:color w:val="000000"/>
          <w:sz w:val="22"/>
          <w:szCs w:val="22"/>
        </w:rPr>
        <w:t>В секторе продовольственных товаров уровень концентрации розничных торговцев с широким товарным ассортиментом (</w:t>
      </w:r>
      <w:r w:rsidR="00F00B70" w:rsidRPr="00F00B70">
        <w:rPr>
          <w:i/>
          <w:color w:val="000000"/>
          <w:sz w:val="22"/>
          <w:szCs w:val="22"/>
        </w:rPr>
        <w:t>так называемых массовых торговцев</w:t>
      </w:r>
      <w:r>
        <w:rPr>
          <w:color w:val="000000"/>
          <w:sz w:val="22"/>
          <w:szCs w:val="22"/>
        </w:rPr>
        <w:t xml:space="preserve">) в некоторых странах Западной Европы очень высок. Сегодня даже производителям известных торговых марок содействие со стороны торговцев необходимо в большей степени, чем торговцам наличие в ассортименте известных брендов. Такое положение дел вряд ли изменится даже с введением электронной торговли, которая, как ожидается, может </w:t>
      </w:r>
      <w:r>
        <w:rPr>
          <w:color w:val="000000"/>
          <w:sz w:val="22"/>
          <w:szCs w:val="22"/>
        </w:rPr>
        <w:lastRenderedPageBreak/>
        <w:t>изменить баланс рыночных сил.</w:t>
      </w:r>
    </w:p>
    <w:p w14:paraId="4CBC7A68" w14:textId="77777777" w:rsidR="007709E6" w:rsidRDefault="007709E6" w:rsidP="000D4063">
      <w:pPr>
        <w:pStyle w:val="a8"/>
        <w:widowControl w:val="0"/>
        <w:jc w:val="both"/>
        <w:rPr>
          <w:i/>
          <w:iCs/>
          <w:color w:val="000000"/>
          <w:sz w:val="22"/>
          <w:szCs w:val="22"/>
        </w:rPr>
      </w:pPr>
      <w:r>
        <w:rPr>
          <w:color w:val="000000"/>
          <w:sz w:val="22"/>
          <w:szCs w:val="22"/>
        </w:rPr>
        <w:t xml:space="preserve">Таким образом, в сложившейся ситуации многие производители марочных товаров начинают </w:t>
      </w:r>
      <w:r w:rsidR="00F00B70" w:rsidRPr="00F00B70">
        <w:rPr>
          <w:b/>
          <w:i/>
          <w:color w:val="000000"/>
          <w:sz w:val="22"/>
          <w:szCs w:val="22"/>
        </w:rPr>
        <w:t xml:space="preserve">ориентироваться на </w:t>
      </w:r>
      <w:r w:rsidR="00F00B70" w:rsidRPr="00F00B70">
        <w:rPr>
          <w:b/>
          <w:i/>
          <w:iCs/>
          <w:color w:val="000000"/>
          <w:sz w:val="22"/>
          <w:szCs w:val="22"/>
        </w:rPr>
        <w:t>розничных торговцев</w:t>
      </w:r>
      <w:r>
        <w:rPr>
          <w:color w:val="000000"/>
          <w:sz w:val="22"/>
          <w:szCs w:val="22"/>
        </w:rPr>
        <w:t xml:space="preserve">, чтобы те не отказали им в приеме на реализацию. Свои маркетинговые программы они разрабатывают, исходя из вопросов: </w:t>
      </w:r>
      <w:r w:rsidR="00F00B70" w:rsidRPr="00F00B70">
        <w:rPr>
          <w:b/>
          <w:i/>
          <w:iCs/>
          <w:color w:val="000000"/>
          <w:sz w:val="22"/>
          <w:szCs w:val="22"/>
        </w:rPr>
        <w:t>как снизить издержки наших дистрибьюторов, можем ли мы свести к нулю стоимость их запасов, увеличить их денежные потоки, поддержать стратегию позиционирования магазина и т д.?</w:t>
      </w:r>
    </w:p>
    <w:p w14:paraId="75B0C66A" w14:textId="77777777" w:rsidR="00D94EE9" w:rsidRDefault="00D94EE9" w:rsidP="000D4063">
      <w:pPr>
        <w:pStyle w:val="a8"/>
        <w:widowControl w:val="0"/>
        <w:jc w:val="both"/>
        <w:rPr>
          <w:color w:val="000000"/>
          <w:sz w:val="22"/>
          <w:szCs w:val="22"/>
        </w:rPr>
      </w:pPr>
      <w:r>
        <w:rPr>
          <w:rFonts w:ascii="Arial CYR" w:hAnsi="Arial CYR" w:cs="Arial CYR"/>
          <w:szCs w:val="22"/>
          <w:highlight w:val="green"/>
          <w:lang w:eastAsia="en-US"/>
        </w:rPr>
        <w:t>Выноска</w:t>
      </w:r>
      <w:r w:rsidR="006B50F4">
        <w:rPr>
          <w:rFonts w:ascii="Arial CYR" w:hAnsi="Arial CYR" w:cs="Arial CYR"/>
          <w:szCs w:val="22"/>
          <w:lang w:eastAsia="en-US"/>
        </w:rPr>
        <w:t xml:space="preserve"> </w:t>
      </w:r>
      <w:r>
        <w:rPr>
          <w:rFonts w:ascii="Arial CYR" w:hAnsi="Arial CYR" w:cs="Arial CYR"/>
          <w:b/>
          <w:bCs/>
          <w:szCs w:val="22"/>
          <w:lang w:eastAsia="en-US"/>
        </w:rPr>
        <w:t>Обратите внимание!</w:t>
      </w:r>
      <w:r w:rsidR="006B50F4">
        <w:rPr>
          <w:rFonts w:ascii="Arial CYR" w:hAnsi="Arial CYR" w:cs="Arial CYR"/>
          <w:b/>
          <w:bCs/>
          <w:szCs w:val="22"/>
          <w:lang w:eastAsia="en-US"/>
        </w:rPr>
        <w:t xml:space="preserve"> </w:t>
      </w:r>
      <w:r>
        <w:rPr>
          <w:rFonts w:ascii="Arial CYR" w:hAnsi="Arial CYR" w:cs="Arial CYR"/>
          <w:szCs w:val="22"/>
          <w:highlight w:val="green"/>
          <w:lang w:eastAsia="en-US"/>
        </w:rPr>
        <w:t xml:space="preserve">Всплывает в отдельном окне для версии </w:t>
      </w:r>
      <w:proofErr w:type="spellStart"/>
      <w:r>
        <w:rPr>
          <w:rFonts w:ascii="Arial CYR" w:hAnsi="Arial CYR" w:cs="Arial CYR"/>
          <w:szCs w:val="22"/>
          <w:highlight w:val="green"/>
          <w:lang w:eastAsia="en-US"/>
        </w:rPr>
        <w:t>iBook</w:t>
      </w:r>
      <w:proofErr w:type="spellEnd"/>
      <w:r>
        <w:rPr>
          <w:rFonts w:ascii="Arial CYR" w:hAnsi="Arial CYR" w:cs="Arial CYR"/>
          <w:szCs w:val="22"/>
          <w:highlight w:val="green"/>
          <w:lang w:eastAsia="en-US"/>
        </w:rPr>
        <w:t xml:space="preserve"> и выделение цветом, шрифтом, форматированием для читалки</w:t>
      </w:r>
    </w:p>
    <w:p w14:paraId="19B8BA29" w14:textId="77777777" w:rsidR="00D440D9" w:rsidRDefault="00E76919" w:rsidP="000D4063">
      <w:pPr>
        <w:pStyle w:val="a8"/>
        <w:widowControl w:val="0"/>
        <w:jc w:val="center"/>
        <w:rPr>
          <w:color w:val="000000"/>
          <w:sz w:val="22"/>
          <w:szCs w:val="22"/>
        </w:rPr>
      </w:pPr>
      <w:commentRangeStart w:id="173"/>
      <w:r>
        <w:rPr>
          <w:noProof/>
          <w:color w:val="000000"/>
          <w:sz w:val="22"/>
          <w:szCs w:val="22"/>
        </w:rPr>
        <w:drawing>
          <wp:inline distT="0" distB="0" distL="0" distR="0" wp14:anchorId="3F7B0C54" wp14:editId="6E94B6C6">
            <wp:extent cx="3783068" cy="272139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88109" cy="2725023"/>
                    </a:xfrm>
                    <a:prstGeom prst="rect">
                      <a:avLst/>
                    </a:prstGeom>
                    <a:noFill/>
                  </pic:spPr>
                </pic:pic>
              </a:graphicData>
            </a:graphic>
          </wp:inline>
        </w:drawing>
      </w:r>
      <w:commentRangeEnd w:id="173"/>
      <w:r w:rsidR="005E07E5">
        <w:rPr>
          <w:rStyle w:val="af3"/>
          <w:rFonts w:cs="Times New Roman"/>
        </w:rPr>
        <w:commentReference w:id="173"/>
      </w:r>
    </w:p>
    <w:p w14:paraId="5ECA6EDD" w14:textId="77777777" w:rsidR="007D7CB3" w:rsidRDefault="007D7CB3" w:rsidP="000D4063">
      <w:pPr>
        <w:pStyle w:val="a8"/>
        <w:widowControl w:val="0"/>
        <w:jc w:val="center"/>
        <w:rPr>
          <w:color w:val="000000"/>
          <w:sz w:val="22"/>
          <w:szCs w:val="22"/>
        </w:rPr>
      </w:pPr>
      <w:r>
        <w:rPr>
          <w:rStyle w:val="af3"/>
          <w:rFonts w:cs="Times New Roman"/>
        </w:rPr>
        <w:commentReference w:id="174"/>
      </w:r>
    </w:p>
    <w:p w14:paraId="170C086D" w14:textId="77777777" w:rsidR="007709E6" w:rsidRDefault="007709E6" w:rsidP="000D4063">
      <w:pPr>
        <w:pStyle w:val="a8"/>
        <w:widowControl w:val="0"/>
        <w:jc w:val="both"/>
        <w:rPr>
          <w:color w:val="000000"/>
          <w:sz w:val="22"/>
          <w:szCs w:val="22"/>
        </w:rPr>
      </w:pPr>
      <w:r>
        <w:rPr>
          <w:color w:val="000000"/>
          <w:sz w:val="22"/>
          <w:szCs w:val="22"/>
        </w:rPr>
        <w:t>Таким образом, можно заключить, что</w:t>
      </w:r>
      <w:r>
        <w:rPr>
          <w:i/>
          <w:iCs/>
          <w:color w:val="000000"/>
          <w:sz w:val="22"/>
          <w:szCs w:val="22"/>
        </w:rPr>
        <w:t xml:space="preserve"> </w:t>
      </w:r>
      <w:r w:rsidR="00F00B70" w:rsidRPr="00F00B70">
        <w:rPr>
          <w:b/>
          <w:i/>
          <w:iCs/>
          <w:color w:val="000000"/>
          <w:sz w:val="22"/>
          <w:szCs w:val="22"/>
          <w:u w:val="single"/>
        </w:rPr>
        <w:t>торговый маркетинг</w:t>
      </w:r>
      <w:r w:rsidR="00F00B70" w:rsidRPr="00F00B70">
        <w:rPr>
          <w:b/>
          <w:i/>
          <w:iCs/>
          <w:color w:val="000000"/>
          <w:sz w:val="22"/>
          <w:szCs w:val="22"/>
        </w:rPr>
        <w:t xml:space="preserve"> </w:t>
      </w:r>
      <w:r w:rsidR="00F00B70" w:rsidRPr="00F00B70">
        <w:rPr>
          <w:b/>
          <w:i/>
          <w:color w:val="000000"/>
          <w:sz w:val="22"/>
          <w:szCs w:val="22"/>
        </w:rPr>
        <w:t xml:space="preserve">— это всего-навсего применение маркетинговой концепции по отношению к дистрибьюторам, которые воспринимаются уже не как партнеры, а как полноценные </w:t>
      </w:r>
      <w:r w:rsidR="00F00B70" w:rsidRPr="00F00B70">
        <w:rPr>
          <w:b/>
          <w:i/>
          <w:iCs/>
          <w:color w:val="000000"/>
          <w:sz w:val="22"/>
          <w:szCs w:val="22"/>
        </w:rPr>
        <w:t>потребители</w:t>
      </w:r>
      <w:r>
        <w:rPr>
          <w:color w:val="000000"/>
          <w:sz w:val="22"/>
          <w:szCs w:val="22"/>
        </w:rPr>
        <w:t xml:space="preserve">. Чтобы управлять такими отношениями с торговцами, производителям необходимо осознать их базовые потребности, тщательно изучить планируемый имидж магазина, а также определить, насколько значимы те или иные категории товаров для позиционирования торговой сети. </w:t>
      </w:r>
      <w:r w:rsidR="00F00B70" w:rsidRPr="00F00B70">
        <w:rPr>
          <w:b/>
          <w:i/>
          <w:color w:val="000000"/>
          <w:sz w:val="22"/>
          <w:szCs w:val="22"/>
        </w:rPr>
        <w:t>Знание целей и ограничений промежуточного потребителя — хорошая предпосылка для разработки эффективной стратегии маркетинга отношений</w:t>
      </w:r>
      <w:r>
        <w:rPr>
          <w:color w:val="000000"/>
          <w:sz w:val="22"/>
          <w:szCs w:val="22"/>
        </w:rPr>
        <w:t>.</w:t>
      </w:r>
    </w:p>
    <w:p w14:paraId="43AC05E7" w14:textId="77777777" w:rsidR="00153CDA" w:rsidRPr="00867BE1" w:rsidRDefault="00153CDA" w:rsidP="000D4063">
      <w:pPr>
        <w:pStyle w:val="a8"/>
        <w:widowControl w:val="0"/>
        <w:jc w:val="both"/>
        <w:rPr>
          <w:color w:val="003CB4"/>
          <w:sz w:val="22"/>
          <w:szCs w:val="22"/>
        </w:rPr>
      </w:pPr>
    </w:p>
    <w:p w14:paraId="396B539F" w14:textId="77777777" w:rsidR="007709E6" w:rsidRPr="00867BE1" w:rsidRDefault="00F00B70" w:rsidP="000D4063">
      <w:pPr>
        <w:pStyle w:val="1"/>
        <w:spacing w:before="0" w:after="0"/>
        <w:rPr>
          <w:color w:val="003CB4"/>
        </w:rPr>
      </w:pPr>
      <w:bookmarkStart w:id="175" w:name="_Toc210732417"/>
      <w:bookmarkStart w:id="176" w:name="_Toc217108017"/>
      <w:r w:rsidRPr="00F00B70">
        <w:rPr>
          <w:color w:val="003CB4"/>
        </w:rPr>
        <w:t>Ориентация на конкурентов</w:t>
      </w:r>
      <w:bookmarkEnd w:id="175"/>
      <w:bookmarkEnd w:id="176"/>
    </w:p>
    <w:p w14:paraId="6573D965" w14:textId="77777777" w:rsidR="007709E6" w:rsidRPr="005E07E5" w:rsidRDefault="007709E6" w:rsidP="000D4063">
      <w:pPr>
        <w:pStyle w:val="a8"/>
        <w:widowControl w:val="0"/>
        <w:jc w:val="both"/>
        <w:rPr>
          <w:b/>
          <w:i/>
          <w:color w:val="000000"/>
          <w:sz w:val="22"/>
          <w:szCs w:val="22"/>
        </w:rPr>
      </w:pPr>
      <w:r>
        <w:rPr>
          <w:color w:val="000000"/>
          <w:sz w:val="22"/>
          <w:szCs w:val="22"/>
        </w:rPr>
        <w:t>Конкуренты как прямые, так и косвенные (</w:t>
      </w:r>
      <w:r w:rsidR="00F00B70" w:rsidRPr="00F00B70">
        <w:rPr>
          <w:i/>
          <w:color w:val="000000"/>
          <w:sz w:val="22"/>
          <w:szCs w:val="22"/>
        </w:rPr>
        <w:t>поставщики товаров-заменителей</w:t>
      </w:r>
      <w:r>
        <w:rPr>
          <w:color w:val="000000"/>
          <w:sz w:val="22"/>
          <w:szCs w:val="22"/>
        </w:rPr>
        <w:t xml:space="preserve">), являются основными участниками рынка, и определение отношения к ним занимает центральное место в формулировании стратегии, поскольку служит основой для выявления </w:t>
      </w:r>
      <w:r>
        <w:rPr>
          <w:color w:val="000000"/>
          <w:sz w:val="22"/>
          <w:szCs w:val="22"/>
        </w:rPr>
        <w:lastRenderedPageBreak/>
        <w:t xml:space="preserve">конкурентного преимущества. Цель фирмы в данном случае — разработать стратегию, в основе которой лежат реалистичные оценки конкурентных сил, и определить наиболее эффективные способы выполнения поставленных задач. </w:t>
      </w:r>
      <w:r w:rsidR="00F00B70" w:rsidRPr="00F00B70">
        <w:rPr>
          <w:b/>
          <w:i/>
          <w:color w:val="000000"/>
          <w:sz w:val="22"/>
          <w:szCs w:val="22"/>
        </w:rPr>
        <w:t>Ориентация на конкурентов включает в себя все действия, связанные с приобретением и распространением информации о конкурентах на целевом рынке.</w:t>
      </w:r>
    </w:p>
    <w:p w14:paraId="2867E158" w14:textId="77777777" w:rsidR="007709E6" w:rsidRDefault="00F00B70" w:rsidP="000D4063">
      <w:pPr>
        <w:pStyle w:val="a8"/>
        <w:widowControl w:val="0"/>
        <w:jc w:val="both"/>
        <w:rPr>
          <w:color w:val="000000"/>
          <w:sz w:val="22"/>
          <w:szCs w:val="22"/>
        </w:rPr>
      </w:pPr>
      <w:r w:rsidRPr="00F00B70">
        <w:rPr>
          <w:b/>
          <w:i/>
          <w:color w:val="000000"/>
          <w:sz w:val="22"/>
          <w:szCs w:val="22"/>
        </w:rPr>
        <w:t xml:space="preserve">На автономию фирмы влияют два типа факторов: </w:t>
      </w:r>
      <w:r w:rsidRPr="00F00B70">
        <w:rPr>
          <w:b/>
          <w:i/>
          <w:color w:val="000000"/>
          <w:sz w:val="22"/>
          <w:szCs w:val="22"/>
          <w:u w:val="single"/>
        </w:rPr>
        <w:t>конкурентная структура сектора и воспринимаемая ценность товара для потребителей</w:t>
      </w:r>
      <w:r w:rsidRPr="00F00B70">
        <w:rPr>
          <w:b/>
          <w:i/>
          <w:color w:val="000000"/>
          <w:sz w:val="22"/>
          <w:szCs w:val="22"/>
        </w:rPr>
        <w:t>.</w:t>
      </w:r>
      <w:r w:rsidR="007709E6">
        <w:rPr>
          <w:color w:val="000000"/>
          <w:sz w:val="22"/>
          <w:szCs w:val="22"/>
        </w:rPr>
        <w:t xml:space="preserve"> В каждом из этих факторов выделяются два уровня интенсивности. Если исключить ситуацию совершенной конкуренции, то получится, что целенаправленно учитывать позиции и поведение конкурентов необходимо во всех наиболее часто встречающихся рыночных ситуациях.</w:t>
      </w:r>
    </w:p>
    <w:p w14:paraId="343CA4CB" w14:textId="77777777" w:rsidR="00CE467E" w:rsidRDefault="00F00B70">
      <w:pPr>
        <w:pStyle w:val="1"/>
        <w:spacing w:before="0" w:after="0"/>
        <w:jc w:val="both"/>
        <w:rPr>
          <w:sz w:val="18"/>
        </w:rPr>
      </w:pPr>
      <w:r w:rsidRPr="00F00B70">
        <w:rPr>
          <w:rFonts w:ascii="Arial CYR" w:hAnsi="Arial CYR" w:cs="Arial CYR"/>
          <w:color w:val="000000"/>
          <w:sz w:val="22"/>
          <w:szCs w:val="22"/>
          <w:highlight w:val="green"/>
          <w:lang w:eastAsia="en-US"/>
        </w:rPr>
        <w:t xml:space="preserve">Интерактивная таблица для </w:t>
      </w:r>
      <w:proofErr w:type="spellStart"/>
      <w:r w:rsidRPr="00F00B70">
        <w:rPr>
          <w:rFonts w:ascii="Arial CYR" w:hAnsi="Arial CYR" w:cs="Arial CYR"/>
          <w:color w:val="000000"/>
          <w:sz w:val="22"/>
          <w:szCs w:val="22"/>
          <w:highlight w:val="green"/>
          <w:lang w:eastAsia="en-US"/>
        </w:rPr>
        <w:t>ibook</w:t>
      </w:r>
      <w:proofErr w:type="spellEnd"/>
      <w:r w:rsidRPr="00F00B70">
        <w:rPr>
          <w:rFonts w:ascii="Arial CYR" w:hAnsi="Arial CYR" w:cs="Arial CYR"/>
          <w:color w:val="000000"/>
          <w:sz w:val="22"/>
          <w:szCs w:val="22"/>
          <w:highlight w:val="green"/>
          <w:lang w:eastAsia="en-US"/>
        </w:rPr>
        <w:t xml:space="preserve"> и статичный рисунок для читалки</w:t>
      </w:r>
      <w:r w:rsidRPr="00F00B70">
        <w:rPr>
          <w:sz w:val="18"/>
        </w:rPr>
        <w:t xml:space="preserve"> </w:t>
      </w:r>
    </w:p>
    <w:p w14:paraId="158ABF97" w14:textId="77777777" w:rsidR="00CE467E" w:rsidRDefault="00F00B70">
      <w:pPr>
        <w:pStyle w:val="1"/>
        <w:spacing w:before="0" w:after="0"/>
        <w:jc w:val="center"/>
        <w:rPr>
          <w:color w:val="000000"/>
          <w:sz w:val="22"/>
          <w:szCs w:val="22"/>
        </w:rPr>
      </w:pPr>
      <w:r w:rsidRPr="00F00B70">
        <w:rPr>
          <w:color w:val="000000" w:themeColor="text1"/>
          <w:sz w:val="22"/>
        </w:rPr>
        <w:t>Таблица 2. Конкуренция и рыночная власть.</w:t>
      </w:r>
    </w:p>
    <w:tbl>
      <w:tblPr>
        <w:tblStyle w:val="-4"/>
        <w:tblW w:w="0" w:type="auto"/>
        <w:tblLook w:val="04A0" w:firstRow="1" w:lastRow="0" w:firstColumn="1" w:lastColumn="0" w:noHBand="0" w:noVBand="1"/>
      </w:tblPr>
      <w:tblGrid>
        <w:gridCol w:w="1760"/>
        <w:gridCol w:w="4615"/>
        <w:gridCol w:w="3196"/>
      </w:tblGrid>
      <w:tr w:rsidR="007709E6" w14:paraId="2211F52C" w14:textId="77777777" w:rsidTr="00D94E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06E4AE0B" w14:textId="77777777" w:rsidR="007709E6" w:rsidRDefault="007709E6" w:rsidP="000D4063">
            <w:pPr>
              <w:spacing w:line="360" w:lineRule="auto"/>
              <w:jc w:val="center"/>
              <w:rPr>
                <w:rFonts w:cs="Arial"/>
                <w:b w:val="0"/>
                <w:bCs w:val="0"/>
                <w:color w:val="000000"/>
              </w:rPr>
            </w:pPr>
            <w:r>
              <w:rPr>
                <w:rFonts w:cs="Arial"/>
                <w:b w:val="0"/>
                <w:bCs w:val="0"/>
                <w:color w:val="000000"/>
              </w:rPr>
              <w:t xml:space="preserve">Рыночная власть </w:t>
            </w:r>
          </w:p>
        </w:tc>
        <w:tc>
          <w:tcPr>
            <w:tcW w:w="0" w:type="auto"/>
            <w:gridSpan w:val="2"/>
            <w:hideMark/>
          </w:tcPr>
          <w:p w14:paraId="0DF59997" w14:textId="77777777" w:rsidR="007709E6" w:rsidRDefault="007709E6" w:rsidP="000D4063">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bCs w:val="0"/>
                <w:color w:val="000000"/>
              </w:rPr>
            </w:pPr>
            <w:r>
              <w:rPr>
                <w:rFonts w:cs="Arial"/>
                <w:b w:val="0"/>
                <w:bCs w:val="0"/>
                <w:color w:val="000000"/>
              </w:rPr>
              <w:t>Количество конкурентов</w:t>
            </w:r>
          </w:p>
        </w:tc>
      </w:tr>
      <w:tr w:rsidR="007709E6" w14:paraId="0A39EC66" w14:textId="77777777" w:rsidTr="00D94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25F75F1F" w14:textId="77777777" w:rsidR="007709E6" w:rsidRDefault="007709E6" w:rsidP="000D4063">
            <w:pPr>
              <w:spacing w:line="360" w:lineRule="auto"/>
              <w:rPr>
                <w:rFonts w:cs="Arial"/>
                <w:b w:val="0"/>
                <w:bCs w:val="0"/>
                <w:color w:val="000000"/>
              </w:rPr>
            </w:pPr>
          </w:p>
        </w:tc>
        <w:tc>
          <w:tcPr>
            <w:tcW w:w="0" w:type="auto"/>
            <w:hideMark/>
          </w:tcPr>
          <w:p w14:paraId="1E08DC57" w14:textId="77777777" w:rsidR="007709E6" w:rsidRDefault="005E07E5" w:rsidP="000D4063">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rPr>
            </w:pPr>
            <w:r>
              <w:rPr>
                <w:rFonts w:cs="Arial"/>
                <w:b/>
                <w:bCs/>
                <w:color w:val="000000"/>
              </w:rPr>
              <w:t>М</w:t>
            </w:r>
            <w:r w:rsidR="007709E6">
              <w:rPr>
                <w:rFonts w:cs="Arial"/>
                <w:b/>
                <w:bCs/>
                <w:color w:val="000000"/>
              </w:rPr>
              <w:t>ало</w:t>
            </w:r>
          </w:p>
        </w:tc>
        <w:tc>
          <w:tcPr>
            <w:tcW w:w="0" w:type="auto"/>
            <w:hideMark/>
          </w:tcPr>
          <w:p w14:paraId="54F9B24C" w14:textId="77777777" w:rsidR="007709E6" w:rsidRDefault="005E07E5">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rPr>
            </w:pPr>
            <w:r>
              <w:rPr>
                <w:rFonts w:cs="Arial"/>
                <w:b/>
                <w:bCs/>
                <w:color w:val="000000"/>
              </w:rPr>
              <w:t>М</w:t>
            </w:r>
            <w:r w:rsidR="007709E6">
              <w:rPr>
                <w:rFonts w:cs="Arial"/>
                <w:b/>
                <w:bCs/>
                <w:color w:val="000000"/>
              </w:rPr>
              <w:t>ного</w:t>
            </w:r>
          </w:p>
        </w:tc>
      </w:tr>
      <w:tr w:rsidR="007709E6" w14:paraId="6B13EEE2" w14:textId="77777777" w:rsidTr="00D94EE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2EAFE9" w14:textId="77777777" w:rsidR="007709E6" w:rsidRDefault="007709E6" w:rsidP="000D4063">
            <w:pPr>
              <w:spacing w:line="360" w:lineRule="auto"/>
              <w:rPr>
                <w:rFonts w:cs="Arial"/>
                <w:color w:val="000000"/>
              </w:rPr>
            </w:pPr>
            <w:r>
              <w:rPr>
                <w:rFonts w:cs="Arial"/>
                <w:color w:val="000000"/>
              </w:rPr>
              <w:t>Высокая</w:t>
            </w:r>
          </w:p>
        </w:tc>
        <w:tc>
          <w:tcPr>
            <w:tcW w:w="0" w:type="auto"/>
            <w:hideMark/>
          </w:tcPr>
          <w:p w14:paraId="791F79F3" w14:textId="77777777" w:rsidR="007709E6" w:rsidRDefault="007709E6" w:rsidP="000D4063">
            <w:pPr>
              <w:spacing w:line="360" w:lineRule="auto"/>
              <w:cnfStyle w:val="000000010000" w:firstRow="0" w:lastRow="0" w:firstColumn="0" w:lastColumn="0" w:oddVBand="0" w:evenVBand="0" w:oddHBand="0" w:evenHBand="1" w:firstRowFirstColumn="0" w:firstRowLastColumn="0" w:lastRowFirstColumn="0" w:lastRowLastColumn="0"/>
              <w:rPr>
                <w:rFonts w:cs="Arial"/>
                <w:color w:val="000000"/>
              </w:rPr>
            </w:pPr>
            <w:r>
              <w:rPr>
                <w:rFonts w:cs="Arial"/>
                <w:color w:val="000000"/>
              </w:rPr>
              <w:t>Монополия или дифференцированная олигополия</w:t>
            </w:r>
          </w:p>
        </w:tc>
        <w:tc>
          <w:tcPr>
            <w:tcW w:w="0" w:type="auto"/>
            <w:hideMark/>
          </w:tcPr>
          <w:p w14:paraId="4796464E" w14:textId="77777777" w:rsidR="007709E6" w:rsidRDefault="007709E6" w:rsidP="000D4063">
            <w:pPr>
              <w:spacing w:line="360" w:lineRule="auto"/>
              <w:cnfStyle w:val="000000010000" w:firstRow="0" w:lastRow="0" w:firstColumn="0" w:lastColumn="0" w:oddVBand="0" w:evenVBand="0" w:oddHBand="0" w:evenHBand="1" w:firstRowFirstColumn="0" w:firstRowLastColumn="0" w:lastRowFirstColumn="0" w:lastRowLastColumn="0"/>
              <w:rPr>
                <w:rFonts w:cs="Arial"/>
                <w:color w:val="000000"/>
              </w:rPr>
            </w:pPr>
            <w:r>
              <w:rPr>
                <w:rFonts w:cs="Arial"/>
                <w:color w:val="000000"/>
              </w:rPr>
              <w:t>Монополистическая конкуренция</w:t>
            </w:r>
          </w:p>
        </w:tc>
      </w:tr>
      <w:tr w:rsidR="007709E6" w14:paraId="0F436856" w14:textId="77777777" w:rsidTr="00D94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C0380E" w14:textId="77777777" w:rsidR="007709E6" w:rsidRDefault="007709E6" w:rsidP="000D4063">
            <w:pPr>
              <w:spacing w:line="360" w:lineRule="auto"/>
              <w:rPr>
                <w:rFonts w:cs="Arial"/>
                <w:color w:val="000000"/>
              </w:rPr>
            </w:pPr>
            <w:r>
              <w:rPr>
                <w:rFonts w:cs="Arial"/>
                <w:color w:val="000000"/>
              </w:rPr>
              <w:t>Низкая</w:t>
            </w:r>
          </w:p>
        </w:tc>
        <w:tc>
          <w:tcPr>
            <w:tcW w:w="0" w:type="auto"/>
            <w:hideMark/>
          </w:tcPr>
          <w:p w14:paraId="473356EA" w14:textId="77777777" w:rsidR="007709E6" w:rsidRDefault="007709E6" w:rsidP="000D4063">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Недифференцированная олигополия</w:t>
            </w:r>
          </w:p>
        </w:tc>
        <w:tc>
          <w:tcPr>
            <w:tcW w:w="0" w:type="auto"/>
            <w:hideMark/>
          </w:tcPr>
          <w:p w14:paraId="179A2328" w14:textId="77777777" w:rsidR="007709E6" w:rsidRDefault="007709E6" w:rsidP="000D4063">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Совершенная конкуренция</w:t>
            </w:r>
          </w:p>
        </w:tc>
      </w:tr>
    </w:tbl>
    <w:p w14:paraId="28066490" w14:textId="77777777" w:rsidR="007709E6" w:rsidRDefault="007709E6" w:rsidP="000D4063">
      <w:pPr>
        <w:pStyle w:val="a8"/>
        <w:widowControl w:val="0"/>
        <w:jc w:val="both"/>
        <w:rPr>
          <w:b/>
          <w:i/>
          <w:color w:val="000000"/>
          <w:sz w:val="22"/>
          <w:szCs w:val="22"/>
        </w:rPr>
      </w:pPr>
      <w:r>
        <w:rPr>
          <w:color w:val="000000"/>
          <w:sz w:val="22"/>
          <w:szCs w:val="22"/>
        </w:rPr>
        <w:t xml:space="preserve">На достигших стадии зрелости или </w:t>
      </w:r>
      <w:proofErr w:type="spellStart"/>
      <w:r>
        <w:rPr>
          <w:color w:val="000000"/>
          <w:sz w:val="22"/>
          <w:szCs w:val="22"/>
        </w:rPr>
        <w:t>стагнирующих</w:t>
      </w:r>
      <w:proofErr w:type="spellEnd"/>
      <w:r>
        <w:rPr>
          <w:color w:val="000000"/>
          <w:sz w:val="22"/>
          <w:szCs w:val="22"/>
        </w:rPr>
        <w:t xml:space="preserve"> рынках интенсивность конкуренции, как правило, возрастает, а главной задачей фирмы становится противодействие соперникам. В такой ситуации деятельность фирмы может быть направлена на истребление противника. Однако стратегия, основанная исключительно на принципе </w:t>
      </w:r>
      <w:r w:rsidR="00F00B70" w:rsidRPr="00F00B70">
        <w:rPr>
          <w:b/>
          <w:i/>
          <w:iCs/>
          <w:color w:val="000000"/>
          <w:sz w:val="22"/>
          <w:szCs w:val="22"/>
        </w:rPr>
        <w:t>маркетинговой войны</w:t>
      </w:r>
      <w:r>
        <w:rPr>
          <w:color w:val="000000"/>
          <w:sz w:val="22"/>
          <w:szCs w:val="22"/>
        </w:rPr>
        <w:t xml:space="preserve">, опасна тем, что компания слишком много энергии расходует на изнурительную борьбу с конкурентами и слишком мало — на удовлетворение потребностей покупателей. </w:t>
      </w:r>
      <w:r w:rsidR="00F00B70" w:rsidRPr="00F00B70">
        <w:rPr>
          <w:b/>
          <w:i/>
          <w:color w:val="000000"/>
          <w:sz w:val="22"/>
          <w:szCs w:val="22"/>
        </w:rPr>
        <w:t>Следовательно, необходимо поддерживать баланс между ориентацией на потребителей и ориентацией на конкурентов. Рыночная ориентация в целом способствует достижению такого баланса.</w:t>
      </w:r>
    </w:p>
    <w:p w14:paraId="184CC06E" w14:textId="77777777" w:rsidR="00B83AB4" w:rsidRPr="00867BE1" w:rsidRDefault="00B83AB4" w:rsidP="000D4063">
      <w:pPr>
        <w:pStyle w:val="a8"/>
        <w:widowControl w:val="0"/>
        <w:jc w:val="both"/>
        <w:rPr>
          <w:color w:val="003CB4"/>
          <w:sz w:val="22"/>
          <w:szCs w:val="22"/>
        </w:rPr>
      </w:pPr>
    </w:p>
    <w:p w14:paraId="537F06D0" w14:textId="77777777" w:rsidR="007709E6" w:rsidRPr="00867BE1" w:rsidRDefault="00F00B70" w:rsidP="000D4063">
      <w:pPr>
        <w:pStyle w:val="1"/>
        <w:spacing w:before="0" w:after="0"/>
        <w:rPr>
          <w:color w:val="003CB4"/>
        </w:rPr>
      </w:pPr>
      <w:bookmarkStart w:id="177" w:name="_Toc210732419"/>
      <w:bookmarkStart w:id="178" w:name="_Toc217108019"/>
      <w:r w:rsidRPr="00F00B70">
        <w:rPr>
          <w:color w:val="003CB4"/>
        </w:rPr>
        <w:t>Ориентация на влиятельных лиц</w:t>
      </w:r>
      <w:bookmarkEnd w:id="177"/>
      <w:bookmarkEnd w:id="178"/>
    </w:p>
    <w:p w14:paraId="4B354502" w14:textId="77777777" w:rsidR="00B83AB4" w:rsidRDefault="007709E6" w:rsidP="000D4063">
      <w:pPr>
        <w:pStyle w:val="a8"/>
        <w:widowControl w:val="0"/>
        <w:jc w:val="both"/>
        <w:rPr>
          <w:b/>
          <w:i/>
          <w:color w:val="000000"/>
          <w:sz w:val="22"/>
          <w:szCs w:val="22"/>
        </w:rPr>
      </w:pPr>
      <w:r>
        <w:rPr>
          <w:color w:val="000000"/>
          <w:sz w:val="22"/>
          <w:szCs w:val="22"/>
        </w:rPr>
        <w:t xml:space="preserve">На многих рынках помимо традиционных субъектов — потребителей, дистрибьюторов и конкурентов — существуют другие индивиды и организации, играющие заметную роль </w:t>
      </w:r>
      <w:r w:rsidR="00F00B70" w:rsidRPr="00F00B70">
        <w:rPr>
          <w:b/>
          <w:i/>
          <w:color w:val="000000"/>
          <w:sz w:val="22"/>
          <w:szCs w:val="22"/>
        </w:rPr>
        <w:t xml:space="preserve">в </w:t>
      </w:r>
    </w:p>
    <w:p w14:paraId="55A549B2" w14:textId="77777777" w:rsidR="007709E6" w:rsidRDefault="00F00B70" w:rsidP="000D4063">
      <w:pPr>
        <w:pStyle w:val="a8"/>
        <w:widowControl w:val="0"/>
        <w:jc w:val="both"/>
        <w:rPr>
          <w:color w:val="000000"/>
          <w:sz w:val="22"/>
          <w:szCs w:val="22"/>
        </w:rPr>
      </w:pPr>
      <w:r w:rsidRPr="00F00B70">
        <w:rPr>
          <w:b/>
          <w:i/>
          <w:color w:val="000000"/>
          <w:sz w:val="22"/>
          <w:szCs w:val="22"/>
        </w:rPr>
        <w:t xml:space="preserve">составлении </w:t>
      </w:r>
      <w:r w:rsidRPr="00F00B70">
        <w:rPr>
          <w:b/>
          <w:i/>
          <w:iCs/>
          <w:color w:val="000000"/>
          <w:sz w:val="22"/>
          <w:szCs w:val="22"/>
        </w:rPr>
        <w:t>рекомендаций или предписаний</w:t>
      </w:r>
      <w:r w:rsidR="007709E6">
        <w:rPr>
          <w:color w:val="000000"/>
          <w:sz w:val="22"/>
          <w:szCs w:val="22"/>
        </w:rPr>
        <w:t xml:space="preserve"> торговых марок компаний, товаров или услуг потребителям и дистрибьюторам. </w:t>
      </w:r>
      <w:r w:rsidRPr="00F00B70">
        <w:rPr>
          <w:i/>
          <w:color w:val="000000"/>
          <w:sz w:val="22"/>
          <w:szCs w:val="22"/>
          <w:u w:val="single"/>
        </w:rPr>
        <w:t>Наиболее очевидный пример</w:t>
      </w:r>
      <w:r w:rsidRPr="00F00B70">
        <w:rPr>
          <w:i/>
          <w:color w:val="000000"/>
          <w:sz w:val="22"/>
          <w:szCs w:val="22"/>
        </w:rPr>
        <w:t xml:space="preserve"> — фармацевтический рынок: успех лекарственного препарата во многом зависит от отношения к нему со стороны врачей,</w:t>
      </w:r>
      <w:r w:rsidR="007709E6">
        <w:rPr>
          <w:color w:val="000000"/>
          <w:sz w:val="22"/>
          <w:szCs w:val="22"/>
        </w:rPr>
        <w:t xml:space="preserve"> поэтому для компаний-производителей эти </w:t>
      </w:r>
      <w:r w:rsidRPr="00F00B70">
        <w:rPr>
          <w:b/>
          <w:i/>
          <w:iCs/>
          <w:color w:val="000000"/>
          <w:sz w:val="22"/>
          <w:szCs w:val="22"/>
        </w:rPr>
        <w:t>промежуточные потребители</w:t>
      </w:r>
      <w:r w:rsidR="007709E6">
        <w:rPr>
          <w:color w:val="000000"/>
          <w:sz w:val="22"/>
          <w:szCs w:val="22"/>
        </w:rPr>
        <w:t xml:space="preserve"> являются самыми главными участниками рынка, хотя сами они могут и не быть пользователями, покупателями или плательщиками.</w:t>
      </w:r>
    </w:p>
    <w:p w14:paraId="4109280D" w14:textId="77777777" w:rsidR="002E5CD0" w:rsidRPr="00701490" w:rsidRDefault="002E5CD0" w:rsidP="000D4063">
      <w:pPr>
        <w:pStyle w:val="a8"/>
        <w:widowControl w:val="0"/>
        <w:jc w:val="both"/>
        <w:rPr>
          <w:i/>
          <w:color w:val="000000"/>
          <w:sz w:val="22"/>
          <w:szCs w:val="22"/>
        </w:rPr>
      </w:pPr>
      <w:r w:rsidRPr="002E5CD0">
        <w:rPr>
          <w:color w:val="000000"/>
          <w:sz w:val="22"/>
          <w:szCs w:val="22"/>
          <w:highlight w:val="yellow"/>
        </w:rPr>
        <w:lastRenderedPageBreak/>
        <w:t xml:space="preserve">Видеовставка 15. </w:t>
      </w:r>
      <w:r w:rsidR="00F00B70" w:rsidRPr="00F00B70">
        <w:rPr>
          <w:b/>
          <w:i/>
          <w:color w:val="000000"/>
          <w:sz w:val="22"/>
          <w:szCs w:val="22"/>
          <w:highlight w:val="yellow"/>
          <w:u w:val="single"/>
        </w:rPr>
        <w:t>Это интересно</w:t>
      </w:r>
      <w:r w:rsidRPr="002E5CD0">
        <w:rPr>
          <w:color w:val="000000"/>
          <w:sz w:val="22"/>
          <w:szCs w:val="22"/>
          <w:highlight w:val="yellow"/>
        </w:rPr>
        <w:t>. Фармацевтический рынок, как известно, является одним из наиболее конкурентных. Сегодня громкие названия лекарств можно назвать наперечет благодаря рекламным роликам. Как правило, реклама препаратов сопровождается запоминающимися слоганами</w:t>
      </w:r>
      <w:r w:rsidR="00701490">
        <w:rPr>
          <w:color w:val="000000"/>
          <w:sz w:val="22"/>
          <w:szCs w:val="22"/>
          <w:highlight w:val="yellow"/>
        </w:rPr>
        <w:t>:</w:t>
      </w:r>
      <w:r w:rsidRPr="002E5CD0">
        <w:rPr>
          <w:color w:val="000000"/>
          <w:sz w:val="22"/>
          <w:szCs w:val="22"/>
          <w:highlight w:val="yellow"/>
        </w:rPr>
        <w:t xml:space="preserve"> «Ваш ответ иммунитету!», «Стрела, бьющая точно в цель!». Тем не менее, не каждый потребитель знает, что у известных препаратов существуют 100% аналоги, которые стоят на порядок дешевле. </w:t>
      </w:r>
      <w:r w:rsidR="00F00B70" w:rsidRPr="00F00B70">
        <w:rPr>
          <w:i/>
          <w:color w:val="000000"/>
          <w:sz w:val="22"/>
          <w:szCs w:val="22"/>
          <w:highlight w:val="yellow"/>
        </w:rPr>
        <w:t xml:space="preserve">Так, </w:t>
      </w:r>
      <w:r w:rsidR="00F00B70" w:rsidRPr="00F00B70">
        <w:rPr>
          <w:i/>
          <w:color w:val="000000"/>
          <w:sz w:val="22"/>
          <w:szCs w:val="22"/>
          <w:highlight w:val="yellow"/>
          <w:u w:val="single"/>
        </w:rPr>
        <w:t>например</w:t>
      </w:r>
      <w:r w:rsidR="00F00B70" w:rsidRPr="00F00B70">
        <w:rPr>
          <w:i/>
          <w:color w:val="000000"/>
          <w:sz w:val="22"/>
          <w:szCs w:val="22"/>
          <w:highlight w:val="yellow"/>
        </w:rPr>
        <w:t xml:space="preserve">, если вы придете в аптеку и спросите Но-шпу, Вам предложат упаковку таблеток стоимостью выше 100 рублей. В то же время, если Вы скажете, что Вам нужен </w:t>
      </w:r>
      <w:proofErr w:type="spellStart"/>
      <w:r w:rsidR="00F00B70" w:rsidRPr="00F00B70">
        <w:rPr>
          <w:i/>
          <w:color w:val="000000"/>
          <w:sz w:val="22"/>
          <w:szCs w:val="22"/>
          <w:highlight w:val="yellow"/>
        </w:rPr>
        <w:t>Дротаверина</w:t>
      </w:r>
      <w:proofErr w:type="spellEnd"/>
      <w:r w:rsidR="00F00B70" w:rsidRPr="00F00B70">
        <w:rPr>
          <w:i/>
          <w:color w:val="000000"/>
          <w:sz w:val="22"/>
          <w:szCs w:val="22"/>
          <w:highlight w:val="yellow"/>
        </w:rPr>
        <w:t xml:space="preserve"> гидрохлорид, вы купите то же самое средство на 70% дешевле.</w:t>
      </w:r>
    </w:p>
    <w:p w14:paraId="17525444" w14:textId="77777777" w:rsidR="00697C1A" w:rsidRDefault="00697C1A" w:rsidP="000D4063">
      <w:pPr>
        <w:pStyle w:val="a8"/>
        <w:widowControl w:val="0"/>
        <w:jc w:val="both"/>
        <w:rPr>
          <w:color w:val="000000"/>
          <w:sz w:val="22"/>
          <w:szCs w:val="22"/>
        </w:rPr>
      </w:pPr>
      <w:r w:rsidRPr="0039525B">
        <w:rPr>
          <w:color w:val="000000"/>
          <w:sz w:val="22"/>
          <w:szCs w:val="22"/>
          <w:highlight w:val="green"/>
        </w:rPr>
        <w:t>Статичный рисунок для читалки:</w:t>
      </w:r>
    </w:p>
    <w:p w14:paraId="4C776A80" w14:textId="77777777" w:rsidR="00CE467E" w:rsidRDefault="00697C1A">
      <w:pPr>
        <w:pStyle w:val="a8"/>
        <w:widowControl w:val="0"/>
        <w:jc w:val="center"/>
        <w:rPr>
          <w:color w:val="000000"/>
          <w:sz w:val="22"/>
          <w:szCs w:val="22"/>
        </w:rPr>
      </w:pPr>
      <w:commentRangeStart w:id="179"/>
      <w:commentRangeStart w:id="180"/>
      <w:r>
        <w:rPr>
          <w:noProof/>
          <w:color w:val="000000"/>
          <w:sz w:val="22"/>
          <w:szCs w:val="22"/>
        </w:rPr>
        <w:drawing>
          <wp:inline distT="0" distB="0" distL="0" distR="0" wp14:anchorId="5A34B5FA" wp14:editId="33360EF7">
            <wp:extent cx="2241108" cy="3584673"/>
            <wp:effectExtent l="0" t="0" r="0" b="0"/>
            <wp:docPr id="2060" name="Рисунок 13" descr="C:\Users\o_afanasiadi\Desktop\Без имени-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_afanasiadi\Desktop\Без имени-1.jpg"/>
                    <pic:cNvPicPr>
                      <a:picLocks noChangeAspect="1" noChangeArrowheads="1"/>
                    </pic:cNvPicPr>
                  </pic:nvPicPr>
                  <pic:blipFill>
                    <a:blip r:embed="rId78" cstate="print"/>
                    <a:srcRect/>
                    <a:stretch>
                      <a:fillRect/>
                    </a:stretch>
                  </pic:blipFill>
                  <pic:spPr bwMode="auto">
                    <a:xfrm>
                      <a:off x="0" y="0"/>
                      <a:ext cx="2253443" cy="3604403"/>
                    </a:xfrm>
                    <a:prstGeom prst="rect">
                      <a:avLst/>
                    </a:prstGeom>
                    <a:noFill/>
                    <a:ln w="9525">
                      <a:noFill/>
                      <a:miter lim="800000"/>
                      <a:headEnd/>
                      <a:tailEnd/>
                    </a:ln>
                  </pic:spPr>
                </pic:pic>
              </a:graphicData>
            </a:graphic>
          </wp:inline>
        </w:drawing>
      </w:r>
      <w:commentRangeEnd w:id="179"/>
      <w:commentRangeEnd w:id="180"/>
      <w:r w:rsidR="00701490">
        <w:rPr>
          <w:rStyle w:val="af3"/>
          <w:rFonts w:cs="Times New Roman"/>
        </w:rPr>
        <w:commentReference w:id="179"/>
      </w:r>
      <w:r>
        <w:rPr>
          <w:rStyle w:val="af3"/>
          <w:rFonts w:cs="Times New Roman"/>
        </w:rPr>
        <w:commentReference w:id="180"/>
      </w:r>
    </w:p>
    <w:p w14:paraId="1C3D9A60" w14:textId="77777777" w:rsidR="00701490" w:rsidRDefault="00701490" w:rsidP="000D4063">
      <w:pPr>
        <w:pStyle w:val="a8"/>
        <w:widowControl w:val="0"/>
        <w:jc w:val="both"/>
        <w:rPr>
          <w:color w:val="000000"/>
          <w:sz w:val="22"/>
          <w:szCs w:val="22"/>
        </w:rPr>
      </w:pPr>
    </w:p>
    <w:p w14:paraId="0258219B" w14:textId="77777777" w:rsidR="007709E6" w:rsidRDefault="007709E6" w:rsidP="000D4063">
      <w:pPr>
        <w:pStyle w:val="a8"/>
        <w:widowControl w:val="0"/>
        <w:jc w:val="both"/>
        <w:rPr>
          <w:color w:val="000000"/>
          <w:sz w:val="22"/>
          <w:szCs w:val="22"/>
        </w:rPr>
      </w:pPr>
      <w:r>
        <w:rPr>
          <w:color w:val="000000"/>
          <w:sz w:val="22"/>
          <w:szCs w:val="22"/>
        </w:rPr>
        <w:t>Аналогичная роль приписывается архитекторам на рынке жилищного строительства. Архитекторы оказывают большое влияние на выбор многих строительных материалов и конструкций (</w:t>
      </w:r>
      <w:r w:rsidR="00F00B70" w:rsidRPr="00F00B70">
        <w:rPr>
          <w:i/>
          <w:color w:val="000000"/>
          <w:sz w:val="22"/>
          <w:szCs w:val="22"/>
        </w:rPr>
        <w:t>окон, систем отопления и т.д</w:t>
      </w:r>
      <w:r>
        <w:rPr>
          <w:color w:val="000000"/>
          <w:sz w:val="22"/>
          <w:szCs w:val="22"/>
        </w:rPr>
        <w:t>.). То же самое относится к независимым дизайнерам на рынке мебели или на рынке модной одежды.</w:t>
      </w:r>
    </w:p>
    <w:p w14:paraId="0A0DEACA" w14:textId="77777777" w:rsidR="007709E6" w:rsidRDefault="007709E6" w:rsidP="000D4063">
      <w:pPr>
        <w:pStyle w:val="a8"/>
        <w:widowControl w:val="0"/>
        <w:jc w:val="both"/>
        <w:rPr>
          <w:color w:val="000000"/>
          <w:sz w:val="22"/>
          <w:szCs w:val="22"/>
        </w:rPr>
      </w:pPr>
      <w:r>
        <w:rPr>
          <w:color w:val="000000"/>
          <w:sz w:val="22"/>
          <w:szCs w:val="22"/>
        </w:rPr>
        <w:t>На деловых рынках роль влиятельных лиц чаще всего играют инжиниринговые компании, эксперты или консалтинговые фирмы. Они рекомендуют то или иное оборудование и составляют списки товаров, соответствующих определенным спецификациям. Чтобы фирму рассматривали в качестве потенциального поставщика, ее товар должен попасть в такой список. По такому принципу в настоящее время проводятся официальные (</w:t>
      </w:r>
      <w:r w:rsidR="00F00B70" w:rsidRPr="00F00B70">
        <w:rPr>
          <w:i/>
          <w:color w:val="000000"/>
          <w:sz w:val="22"/>
          <w:szCs w:val="22"/>
        </w:rPr>
        <w:t>государственные</w:t>
      </w:r>
      <w:r>
        <w:rPr>
          <w:color w:val="000000"/>
          <w:sz w:val="22"/>
          <w:szCs w:val="22"/>
        </w:rPr>
        <w:t>) тендеры.</w:t>
      </w:r>
    </w:p>
    <w:p w14:paraId="52F4F2B1" w14:textId="77777777" w:rsidR="007709E6" w:rsidRPr="00867BE1" w:rsidRDefault="007709E6" w:rsidP="000D4063">
      <w:pPr>
        <w:pStyle w:val="a8"/>
        <w:widowControl w:val="0"/>
        <w:jc w:val="both"/>
        <w:rPr>
          <w:color w:val="003CB4"/>
          <w:sz w:val="22"/>
          <w:szCs w:val="22"/>
        </w:rPr>
      </w:pPr>
      <w:r>
        <w:rPr>
          <w:color w:val="000000"/>
          <w:sz w:val="22"/>
          <w:szCs w:val="22"/>
        </w:rPr>
        <w:lastRenderedPageBreak/>
        <w:t>Ориентация на влиятельных лиц предполагает, что фирма определяет тех, кто пользуется авторитетом или направляет общественное мнение, затем оценивает их роль в процессе принятия решения о покупке, а также их потребности, и разрабатывает специальную программу коммуникации для информирования, мотивации и получения поддержки с их стороны.</w:t>
      </w:r>
    </w:p>
    <w:p w14:paraId="1A0F60B0" w14:textId="77777777" w:rsidR="00701490" w:rsidRPr="00867BE1" w:rsidRDefault="00701490" w:rsidP="000D4063">
      <w:pPr>
        <w:pStyle w:val="a8"/>
        <w:widowControl w:val="0"/>
        <w:jc w:val="both"/>
        <w:rPr>
          <w:color w:val="003CB4"/>
          <w:sz w:val="22"/>
          <w:szCs w:val="22"/>
        </w:rPr>
      </w:pPr>
    </w:p>
    <w:p w14:paraId="5AFCF5CF" w14:textId="77777777" w:rsidR="007709E6" w:rsidRPr="00867BE1" w:rsidRDefault="00F00B70" w:rsidP="000D4063">
      <w:pPr>
        <w:pStyle w:val="1"/>
        <w:spacing w:before="0" w:after="0"/>
        <w:rPr>
          <w:color w:val="003CB4"/>
        </w:rPr>
      </w:pPr>
      <w:bookmarkStart w:id="181" w:name="_Toc210732420"/>
      <w:bookmarkStart w:id="182" w:name="_Toc217108020"/>
      <w:r w:rsidRPr="00F00B70">
        <w:rPr>
          <w:color w:val="003CB4"/>
        </w:rPr>
        <w:t>1.17. Новая организация маркетинга</w:t>
      </w:r>
      <w:bookmarkEnd w:id="181"/>
      <w:bookmarkEnd w:id="182"/>
    </w:p>
    <w:p w14:paraId="356EF70B" w14:textId="77777777" w:rsidR="003857AA" w:rsidRDefault="007709E6" w:rsidP="000D4063">
      <w:pPr>
        <w:pStyle w:val="a8"/>
        <w:widowControl w:val="0"/>
        <w:jc w:val="both"/>
        <w:rPr>
          <w:color w:val="000000"/>
          <w:sz w:val="22"/>
          <w:szCs w:val="22"/>
        </w:rPr>
      </w:pPr>
      <w:r>
        <w:rPr>
          <w:color w:val="000000"/>
          <w:sz w:val="22"/>
          <w:szCs w:val="22"/>
        </w:rPr>
        <w:t xml:space="preserve">Изменения в </w:t>
      </w:r>
      <w:proofErr w:type="spellStart"/>
      <w:r>
        <w:rPr>
          <w:color w:val="000000"/>
          <w:sz w:val="22"/>
          <w:szCs w:val="22"/>
        </w:rPr>
        <w:t>макромаркетинговой</w:t>
      </w:r>
      <w:proofErr w:type="spellEnd"/>
      <w:r>
        <w:rPr>
          <w:color w:val="000000"/>
          <w:sz w:val="22"/>
          <w:szCs w:val="22"/>
        </w:rPr>
        <w:t xml:space="preserve"> среде и широкое распространение рыночной ориентации на всех уровнях фирмы не могут не отразиться на маркетинговой функции. </w:t>
      </w:r>
    </w:p>
    <w:p w14:paraId="7D082999" w14:textId="77777777" w:rsidR="00CE467E" w:rsidRDefault="00D94EE9">
      <w:pPr>
        <w:pStyle w:val="a8"/>
        <w:widowControl w:val="0"/>
        <w:jc w:val="both"/>
        <w:rPr>
          <w:color w:val="000000"/>
          <w:sz w:val="22"/>
          <w:szCs w:val="22"/>
        </w:rPr>
      </w:pPr>
      <w:r>
        <w:rPr>
          <w:rFonts w:ascii="Arial CYR" w:hAnsi="Arial CYR" w:cs="Arial CYR"/>
          <w:color w:val="000000"/>
          <w:szCs w:val="22"/>
          <w:highlight w:val="green"/>
          <w:lang w:eastAsia="en-US"/>
        </w:rPr>
        <w:t xml:space="preserve">Интерактивный рисунок для </w:t>
      </w:r>
      <w:proofErr w:type="spellStart"/>
      <w:r>
        <w:rPr>
          <w:rFonts w:ascii="Arial CYR" w:hAnsi="Arial CYR" w:cs="Arial CYR"/>
          <w:color w:val="000000"/>
          <w:szCs w:val="22"/>
          <w:highlight w:val="green"/>
          <w:lang w:eastAsia="en-US"/>
        </w:rPr>
        <w:t>ibook</w:t>
      </w:r>
      <w:proofErr w:type="spellEnd"/>
      <w:r>
        <w:rPr>
          <w:rFonts w:ascii="Arial CYR" w:hAnsi="Arial CYR" w:cs="Arial CYR"/>
          <w:color w:val="000000"/>
          <w:szCs w:val="22"/>
          <w:highlight w:val="green"/>
          <w:lang w:eastAsia="en-US"/>
        </w:rPr>
        <w:t xml:space="preserve"> (последовательное появление блоков) и статичный рисунок для читалки</w:t>
      </w:r>
      <w:r w:rsidR="003857AA">
        <w:rPr>
          <w:rStyle w:val="af3"/>
          <w:rFonts w:cs="Times New Roman"/>
        </w:rPr>
        <w:commentReference w:id="183"/>
      </w:r>
    </w:p>
    <w:p w14:paraId="3D30D329" w14:textId="77777777" w:rsidR="003D0323" w:rsidRDefault="00E76919" w:rsidP="000D4063">
      <w:pPr>
        <w:pStyle w:val="a8"/>
        <w:widowControl w:val="0"/>
        <w:jc w:val="center"/>
        <w:rPr>
          <w:color w:val="000000"/>
          <w:sz w:val="22"/>
          <w:szCs w:val="22"/>
        </w:rPr>
      </w:pPr>
      <w:commentRangeStart w:id="184"/>
      <w:r>
        <w:rPr>
          <w:noProof/>
          <w:color w:val="000000"/>
          <w:sz w:val="22"/>
          <w:szCs w:val="22"/>
        </w:rPr>
        <w:drawing>
          <wp:inline distT="0" distB="0" distL="0" distR="0" wp14:anchorId="3BE8D6B9" wp14:editId="6E824B80">
            <wp:extent cx="3185769" cy="1700235"/>
            <wp:effectExtent l="0" t="0" r="0" b="0"/>
            <wp:docPr id="1047" name="Рисунок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92954" cy="1704070"/>
                    </a:xfrm>
                    <a:prstGeom prst="rect">
                      <a:avLst/>
                    </a:prstGeom>
                    <a:noFill/>
                  </pic:spPr>
                </pic:pic>
              </a:graphicData>
            </a:graphic>
          </wp:inline>
        </w:drawing>
      </w:r>
      <w:commentRangeEnd w:id="184"/>
      <w:r w:rsidR="001E62F0">
        <w:rPr>
          <w:rStyle w:val="af3"/>
          <w:rFonts w:cs="Times New Roman"/>
        </w:rPr>
        <w:commentReference w:id="184"/>
      </w:r>
    </w:p>
    <w:p w14:paraId="15219A0C" w14:textId="77777777" w:rsidR="001E62F0" w:rsidRDefault="001E62F0" w:rsidP="000D4063">
      <w:pPr>
        <w:pStyle w:val="a8"/>
        <w:widowControl w:val="0"/>
        <w:jc w:val="center"/>
        <w:rPr>
          <w:color w:val="000000"/>
          <w:sz w:val="22"/>
          <w:szCs w:val="22"/>
        </w:rPr>
      </w:pPr>
    </w:p>
    <w:p w14:paraId="451F8325" w14:textId="77777777" w:rsidR="007709E6" w:rsidRDefault="00F00B70" w:rsidP="000D4063">
      <w:pPr>
        <w:pStyle w:val="a8"/>
        <w:widowControl w:val="0"/>
        <w:jc w:val="both"/>
        <w:rPr>
          <w:color w:val="000000"/>
          <w:sz w:val="22"/>
          <w:szCs w:val="22"/>
        </w:rPr>
      </w:pPr>
      <w:r w:rsidRPr="00F00B70">
        <w:rPr>
          <w:b/>
          <w:i/>
          <w:iCs/>
          <w:color w:val="000000"/>
          <w:sz w:val="22"/>
          <w:szCs w:val="22"/>
        </w:rPr>
        <w:t>Во</w:t>
      </w:r>
      <w:r w:rsidR="007709E6">
        <w:rPr>
          <w:i/>
          <w:iCs/>
          <w:color w:val="000000"/>
          <w:sz w:val="22"/>
          <w:szCs w:val="22"/>
        </w:rPr>
        <w:t>-</w:t>
      </w:r>
      <w:r w:rsidRPr="00F00B70">
        <w:rPr>
          <w:b/>
          <w:i/>
          <w:iCs/>
          <w:color w:val="000000"/>
          <w:sz w:val="22"/>
          <w:szCs w:val="22"/>
        </w:rPr>
        <w:t>первых</w:t>
      </w:r>
      <w:r w:rsidR="007709E6">
        <w:rPr>
          <w:color w:val="000000"/>
          <w:sz w:val="22"/>
          <w:szCs w:val="22"/>
        </w:rPr>
        <w:t>, система бренд-менеджмента, с таким успехом используемая на протяжении последних 30 лет, сегодня, судя по всему, уже не отвечает требованиям изменившейся внешней среды.</w:t>
      </w:r>
    </w:p>
    <w:p w14:paraId="64F6F28A" w14:textId="77777777" w:rsidR="007709E6" w:rsidRPr="001E62F0" w:rsidRDefault="00F00B70" w:rsidP="000D4063">
      <w:pPr>
        <w:pStyle w:val="a8"/>
        <w:widowControl w:val="0"/>
        <w:jc w:val="both"/>
        <w:rPr>
          <w:i/>
          <w:color w:val="000000"/>
          <w:sz w:val="22"/>
          <w:szCs w:val="22"/>
        </w:rPr>
      </w:pPr>
      <w:r w:rsidRPr="00F00B70">
        <w:rPr>
          <w:i/>
          <w:color w:val="000000"/>
          <w:sz w:val="22"/>
          <w:szCs w:val="22"/>
          <w:u w:val="single"/>
        </w:rPr>
        <w:t>Приведем пример</w:t>
      </w:r>
      <w:r w:rsidRPr="00F00B70">
        <w:rPr>
          <w:i/>
          <w:color w:val="000000"/>
          <w:sz w:val="22"/>
          <w:szCs w:val="22"/>
        </w:rPr>
        <w:t xml:space="preserve">: бренд-менеджеры (сегодня) не являются мини-президентами (как предполагалось изначально). Чаще всего они слишком молоды, слишком неопытны и слишком сконцентрированы на маркетинге, чтобы выступать в роли </w:t>
      </w:r>
      <w:proofErr w:type="spellStart"/>
      <w:r w:rsidRPr="00F00B70">
        <w:rPr>
          <w:i/>
          <w:color w:val="000000"/>
          <w:sz w:val="22"/>
          <w:szCs w:val="22"/>
        </w:rPr>
        <w:t>межфункциональных</w:t>
      </w:r>
      <w:proofErr w:type="spellEnd"/>
      <w:r w:rsidRPr="00F00B70">
        <w:rPr>
          <w:i/>
          <w:color w:val="000000"/>
          <w:sz w:val="22"/>
          <w:szCs w:val="22"/>
        </w:rPr>
        <w:t xml:space="preserve"> лидеров и мыслить стратегически, чего требует современный маркетинговый ландшафт. Они слишком удалены от источников добавленной ценности (это ведь не только реклама), слишком перегружены повседневной рутиной (разработать программу стимулирования товара, снизить розничные наценки, выполнить условия плана фондовых опционов) и предрасположены к решениям «на скорую руку», благодаря которым года через полтора они смогут занять более высокий пост.</w:t>
      </w:r>
    </w:p>
    <w:p w14:paraId="70C378A3" w14:textId="77777777" w:rsidR="007709E6" w:rsidRDefault="00F00B70" w:rsidP="000D4063">
      <w:pPr>
        <w:pStyle w:val="a8"/>
        <w:widowControl w:val="0"/>
        <w:jc w:val="both"/>
        <w:rPr>
          <w:color w:val="000000"/>
          <w:sz w:val="22"/>
          <w:szCs w:val="22"/>
        </w:rPr>
      </w:pPr>
      <w:r w:rsidRPr="00F00B70">
        <w:rPr>
          <w:b/>
          <w:i/>
          <w:iCs/>
          <w:color w:val="000000"/>
          <w:sz w:val="22"/>
          <w:szCs w:val="22"/>
        </w:rPr>
        <w:t>Во-вторых</w:t>
      </w:r>
      <w:r w:rsidRPr="00F00B70">
        <w:rPr>
          <w:b/>
          <w:color w:val="000000"/>
          <w:sz w:val="22"/>
          <w:szCs w:val="22"/>
        </w:rPr>
        <w:t>,</w:t>
      </w:r>
      <w:r w:rsidR="007709E6">
        <w:rPr>
          <w:color w:val="000000"/>
          <w:sz w:val="22"/>
          <w:szCs w:val="22"/>
        </w:rPr>
        <w:t xml:space="preserve"> концепция рыночной ориентации находит все большее понимание и распространение во всех функциях фирмы. В частности, в результате инициируемого производственным отделом движения за «тотальное качество» обособление маркетинговой функции начинает вызывать сомнения и нуждается в переоценке. </w:t>
      </w:r>
      <w:r w:rsidR="007709E6">
        <w:rPr>
          <w:color w:val="000000"/>
          <w:sz w:val="22"/>
          <w:szCs w:val="22"/>
        </w:rPr>
        <w:lastRenderedPageBreak/>
        <w:t xml:space="preserve">Обнаруживаются все новые и новые свидетельства того, что новая </w:t>
      </w:r>
      <w:proofErr w:type="spellStart"/>
      <w:r w:rsidR="007709E6">
        <w:rPr>
          <w:color w:val="000000"/>
          <w:sz w:val="22"/>
          <w:szCs w:val="22"/>
        </w:rPr>
        <w:t>макромаркетинговая</w:t>
      </w:r>
      <w:proofErr w:type="spellEnd"/>
      <w:r w:rsidR="007709E6">
        <w:rPr>
          <w:color w:val="000000"/>
          <w:sz w:val="22"/>
          <w:szCs w:val="22"/>
        </w:rPr>
        <w:t xml:space="preserve"> среда способствует пересмотру многими компаниями роли традиционного отдела маркетинга. </w:t>
      </w:r>
      <w:r w:rsidRPr="00F00B70">
        <w:rPr>
          <w:i/>
          <w:color w:val="000000"/>
          <w:sz w:val="22"/>
          <w:szCs w:val="22"/>
        </w:rPr>
        <w:t>В ведущих международных компаниях, таких, как «</w:t>
      </w:r>
      <w:proofErr w:type="spellStart"/>
      <w:r w:rsidRPr="00F00B70">
        <w:rPr>
          <w:i/>
          <w:color w:val="000000"/>
          <w:sz w:val="22"/>
          <w:szCs w:val="22"/>
        </w:rPr>
        <w:t>Unilever</w:t>
      </w:r>
      <w:proofErr w:type="spellEnd"/>
      <w:r w:rsidRPr="00F00B70">
        <w:rPr>
          <w:i/>
          <w:color w:val="000000"/>
          <w:sz w:val="22"/>
          <w:szCs w:val="22"/>
        </w:rPr>
        <w:t>», «</w:t>
      </w:r>
      <w:proofErr w:type="spellStart"/>
      <w:r w:rsidRPr="00F00B70">
        <w:rPr>
          <w:i/>
          <w:color w:val="000000"/>
          <w:sz w:val="22"/>
          <w:szCs w:val="22"/>
        </w:rPr>
        <w:t>Pillsbury</w:t>
      </w:r>
      <w:proofErr w:type="spellEnd"/>
      <w:r w:rsidRPr="00F00B70">
        <w:rPr>
          <w:i/>
          <w:color w:val="000000"/>
          <w:sz w:val="22"/>
          <w:szCs w:val="22"/>
        </w:rPr>
        <w:t>» и «АТ&amp;Т», вводятся должности директоров по маркетингу</w:t>
      </w:r>
      <w:r w:rsidR="007709E6">
        <w:rPr>
          <w:color w:val="000000"/>
          <w:sz w:val="22"/>
          <w:szCs w:val="22"/>
        </w:rPr>
        <w:t>. Отделы маркетинга ликвидируются, на смену им приходят бизнес-группы, команды по развитию покупателей и команды по работе с покупателями. Вместо системы бренд-менеджмента вводятся многопрофильные команды и управляющие товарными категориями.</w:t>
      </w:r>
    </w:p>
    <w:p w14:paraId="15F8039F" w14:textId="77777777" w:rsidR="001E62F0" w:rsidRPr="00867BE1" w:rsidRDefault="001E62F0" w:rsidP="000D4063">
      <w:pPr>
        <w:pStyle w:val="1"/>
        <w:spacing w:before="0" w:after="0"/>
        <w:rPr>
          <w:color w:val="003CB4"/>
          <w:highlight w:val="green"/>
        </w:rPr>
      </w:pPr>
    </w:p>
    <w:p w14:paraId="66AFAEB8" w14:textId="77777777" w:rsidR="002F5459" w:rsidRPr="00867BE1" w:rsidRDefault="00F00B70" w:rsidP="002F5459">
      <w:pPr>
        <w:rPr>
          <w:color w:val="003CB4"/>
        </w:rPr>
      </w:pPr>
      <w:r w:rsidRPr="00F00B70">
        <w:rPr>
          <w:b/>
          <w:color w:val="003CB4"/>
          <w:sz w:val="28"/>
        </w:rPr>
        <w:t>Задания для самопроверки</w:t>
      </w:r>
    </w:p>
    <w:p w14:paraId="7CCEBF60" w14:textId="77777777" w:rsidR="00CE467E" w:rsidRDefault="00F00B70">
      <w:pPr>
        <w:contextualSpacing/>
        <w:jc w:val="both"/>
        <w:rPr>
          <w:rFonts w:cs="Arial"/>
          <w:b/>
          <w:szCs w:val="22"/>
          <w:lang w:eastAsia="en-US"/>
        </w:rPr>
      </w:pPr>
      <w:r w:rsidRPr="00F00B70">
        <w:rPr>
          <w:rFonts w:cs="Arial"/>
          <w:b/>
          <w:szCs w:val="22"/>
          <w:lang w:eastAsia="en-US"/>
        </w:rPr>
        <w:t xml:space="preserve">Выполнение маркетинговых функций в </w:t>
      </w:r>
      <w:proofErr w:type="spellStart"/>
      <w:r w:rsidRPr="00F00B70">
        <w:rPr>
          <w:rFonts w:cs="Arial"/>
          <w:b/>
          <w:szCs w:val="22"/>
          <w:lang w:eastAsia="en-US"/>
        </w:rPr>
        <w:t>клиенто</w:t>
      </w:r>
      <w:proofErr w:type="spellEnd"/>
      <w:r w:rsidRPr="00F00B70">
        <w:rPr>
          <w:rFonts w:cs="Arial"/>
          <w:b/>
          <w:szCs w:val="22"/>
          <w:lang w:eastAsia="en-US"/>
        </w:rPr>
        <w:t>-ориентированной компании это задача:</w:t>
      </w:r>
    </w:p>
    <w:p w14:paraId="2290D3B7" w14:textId="77777777" w:rsidR="00CE467E" w:rsidRDefault="001E62F0">
      <w:pPr>
        <w:pStyle w:val="ac"/>
        <w:numPr>
          <w:ilvl w:val="0"/>
          <w:numId w:val="105"/>
        </w:numPr>
        <w:spacing w:after="0" w:line="360" w:lineRule="auto"/>
        <w:ind w:left="714" w:hanging="357"/>
        <w:rPr>
          <w:rFonts w:cs="Arial"/>
        </w:rPr>
      </w:pPr>
      <w:r>
        <w:rPr>
          <w:rFonts w:ascii="Arial" w:hAnsi="Arial" w:cs="Arial"/>
        </w:rPr>
        <w:t>п</w:t>
      </w:r>
      <w:r w:rsidR="00F00B70" w:rsidRPr="00F00B70">
        <w:rPr>
          <w:rFonts w:ascii="Arial" w:hAnsi="Arial" w:cs="Arial"/>
        </w:rPr>
        <w:t>одразделения маркетинга</w:t>
      </w:r>
    </w:p>
    <w:p w14:paraId="2916E77A" w14:textId="77777777" w:rsidR="00CE467E" w:rsidRDefault="001E62F0">
      <w:pPr>
        <w:pStyle w:val="ac"/>
        <w:numPr>
          <w:ilvl w:val="0"/>
          <w:numId w:val="105"/>
        </w:numPr>
        <w:spacing w:after="0" w:line="360" w:lineRule="auto"/>
        <w:ind w:left="714" w:hanging="357"/>
        <w:rPr>
          <w:rFonts w:cs="Arial"/>
        </w:rPr>
      </w:pPr>
      <w:r>
        <w:rPr>
          <w:rFonts w:ascii="Arial" w:hAnsi="Arial" w:cs="Arial"/>
        </w:rPr>
        <w:t>п</w:t>
      </w:r>
      <w:r w:rsidR="00F00B70" w:rsidRPr="00F00B70">
        <w:rPr>
          <w:rFonts w:ascii="Arial" w:hAnsi="Arial" w:cs="Arial"/>
        </w:rPr>
        <w:t>одразделения продаж</w:t>
      </w:r>
    </w:p>
    <w:p w14:paraId="6EBAFE8C" w14:textId="77777777" w:rsidR="00CE467E" w:rsidRDefault="001E62F0">
      <w:pPr>
        <w:pStyle w:val="ac"/>
        <w:numPr>
          <w:ilvl w:val="0"/>
          <w:numId w:val="105"/>
        </w:numPr>
        <w:spacing w:after="0" w:line="360" w:lineRule="auto"/>
        <w:ind w:left="714" w:hanging="357"/>
        <w:rPr>
          <w:rFonts w:cs="Arial"/>
        </w:rPr>
      </w:pPr>
      <w:r>
        <w:rPr>
          <w:rFonts w:ascii="Arial" w:hAnsi="Arial" w:cs="Arial"/>
        </w:rPr>
        <w:t>п</w:t>
      </w:r>
      <w:r w:rsidR="00F00B70" w:rsidRPr="00F00B70">
        <w:rPr>
          <w:rFonts w:ascii="Arial" w:hAnsi="Arial" w:cs="Arial"/>
        </w:rPr>
        <w:t>роизводственных подразделений</w:t>
      </w:r>
    </w:p>
    <w:p w14:paraId="16C428CA" w14:textId="77777777" w:rsidR="00CE467E" w:rsidRDefault="001E62F0">
      <w:pPr>
        <w:pStyle w:val="ac"/>
        <w:numPr>
          <w:ilvl w:val="0"/>
          <w:numId w:val="105"/>
        </w:numPr>
        <w:spacing w:after="0" w:line="360" w:lineRule="auto"/>
        <w:ind w:left="714" w:hanging="357"/>
        <w:rPr>
          <w:rFonts w:cs="Arial"/>
        </w:rPr>
      </w:pPr>
      <w:r>
        <w:rPr>
          <w:rFonts w:ascii="Arial" w:hAnsi="Arial" w:cs="Arial"/>
        </w:rPr>
        <w:t>г</w:t>
      </w:r>
      <w:r w:rsidR="00F00B70" w:rsidRPr="00F00B70">
        <w:rPr>
          <w:rFonts w:ascii="Arial" w:hAnsi="Arial" w:cs="Arial"/>
        </w:rPr>
        <w:t>енерального директора (первого лица компании)</w:t>
      </w:r>
    </w:p>
    <w:p w14:paraId="7E5D7E75" w14:textId="77777777" w:rsidR="00CE467E" w:rsidRDefault="001E62F0">
      <w:pPr>
        <w:pStyle w:val="ac"/>
        <w:numPr>
          <w:ilvl w:val="0"/>
          <w:numId w:val="105"/>
        </w:numPr>
        <w:spacing w:after="0" w:line="360" w:lineRule="auto"/>
        <w:ind w:left="714" w:hanging="357"/>
        <w:rPr>
          <w:rFonts w:cs="Arial"/>
          <w:b/>
          <w:highlight w:val="yellow"/>
        </w:rPr>
      </w:pPr>
      <w:r>
        <w:rPr>
          <w:rFonts w:ascii="Arial" w:hAnsi="Arial" w:cs="Arial"/>
          <w:b/>
          <w:highlight w:val="yellow"/>
        </w:rPr>
        <w:t>в</w:t>
      </w:r>
      <w:r w:rsidR="00F00B70" w:rsidRPr="00F00B70">
        <w:rPr>
          <w:rFonts w:ascii="Arial" w:hAnsi="Arial" w:cs="Arial"/>
          <w:b/>
          <w:highlight w:val="yellow"/>
        </w:rPr>
        <w:t>сех сотрудников компании</w:t>
      </w:r>
    </w:p>
    <w:p w14:paraId="63C94DBB" w14:textId="77777777" w:rsidR="00953EB5" w:rsidRPr="00867BE1" w:rsidRDefault="00953EB5" w:rsidP="000D4063">
      <w:pPr>
        <w:rPr>
          <w:rFonts w:cs="Arial"/>
          <w:color w:val="003CB4"/>
          <w:sz w:val="24"/>
          <w:lang w:eastAsia="en-US"/>
        </w:rPr>
      </w:pPr>
    </w:p>
    <w:p w14:paraId="3CB7E942" w14:textId="77777777" w:rsidR="007709E6" w:rsidRPr="00867BE1" w:rsidRDefault="00F00B70" w:rsidP="000D4063">
      <w:pPr>
        <w:pStyle w:val="1"/>
        <w:spacing w:before="0" w:after="0"/>
        <w:rPr>
          <w:color w:val="003CB4"/>
        </w:rPr>
      </w:pPr>
      <w:bookmarkStart w:id="185" w:name="_Toc210732421"/>
      <w:bookmarkStart w:id="186" w:name="_Toc217108021"/>
      <w:r w:rsidRPr="00F00B70">
        <w:rPr>
          <w:color w:val="003CB4"/>
        </w:rPr>
        <w:t>Новые приоритеты маркетинговой функции</w:t>
      </w:r>
      <w:bookmarkEnd w:id="185"/>
      <w:bookmarkEnd w:id="186"/>
    </w:p>
    <w:p w14:paraId="767C5926" w14:textId="77777777" w:rsidR="00CE467E" w:rsidRDefault="00F00B70">
      <w:pPr>
        <w:jc w:val="both"/>
        <w:rPr>
          <w:rFonts w:ascii="Arial CYR" w:hAnsi="Arial CYR" w:cs="Arial CYR"/>
          <w:color w:val="000000"/>
          <w:szCs w:val="22"/>
          <w:lang w:eastAsia="en-US"/>
        </w:rPr>
      </w:pPr>
      <w:r w:rsidRPr="00F00B70">
        <w:rPr>
          <w:rFonts w:cs="Arial"/>
          <w:b/>
          <w:i/>
          <w:color w:val="000000"/>
        </w:rPr>
        <w:t xml:space="preserve">Можно выделить </w:t>
      </w:r>
      <w:r w:rsidRPr="00F00B70">
        <w:rPr>
          <w:rFonts w:cs="Arial"/>
          <w:b/>
          <w:i/>
          <w:color w:val="000000"/>
          <w:u w:val="single"/>
        </w:rPr>
        <w:t>восемь возникших приоритетов</w:t>
      </w:r>
      <w:r w:rsidRPr="00F00B70">
        <w:rPr>
          <w:rFonts w:cs="Arial"/>
          <w:b/>
          <w:i/>
          <w:color w:val="000000"/>
        </w:rPr>
        <w:t>, связанных с внедрением ориентированной на рынок философии бизнеса</w:t>
      </w:r>
      <w:r w:rsidR="007709E6" w:rsidRPr="00C0739C">
        <w:rPr>
          <w:rFonts w:cs="Arial"/>
          <w:color w:val="000000"/>
        </w:rPr>
        <w:t>:</w:t>
      </w:r>
      <w:r w:rsidR="00F201D3" w:rsidRPr="00F201D3">
        <w:rPr>
          <w:rFonts w:ascii="Arial CYR" w:hAnsi="Arial CYR" w:cs="Arial CYR"/>
          <w:color w:val="000000"/>
          <w:szCs w:val="22"/>
          <w:highlight w:val="green"/>
          <w:lang w:eastAsia="en-US"/>
        </w:rPr>
        <w:t xml:space="preserve"> </w:t>
      </w:r>
      <w:r w:rsidR="00F201D3">
        <w:rPr>
          <w:rFonts w:ascii="Arial CYR" w:hAnsi="Arial CYR" w:cs="Arial CYR"/>
          <w:color w:val="000000"/>
          <w:szCs w:val="22"/>
          <w:highlight w:val="green"/>
          <w:lang w:eastAsia="en-US"/>
        </w:rPr>
        <w:t xml:space="preserve">Интерактивный рисунок для </w:t>
      </w:r>
      <w:proofErr w:type="spellStart"/>
      <w:r w:rsidR="00F201D3">
        <w:rPr>
          <w:rFonts w:ascii="Arial CYR" w:hAnsi="Arial CYR" w:cs="Arial CYR"/>
          <w:color w:val="000000"/>
          <w:szCs w:val="22"/>
          <w:highlight w:val="green"/>
          <w:lang w:eastAsia="en-US"/>
        </w:rPr>
        <w:t>ibook</w:t>
      </w:r>
      <w:proofErr w:type="spellEnd"/>
      <w:r w:rsidR="00F201D3">
        <w:rPr>
          <w:rFonts w:ascii="Arial CYR" w:hAnsi="Arial CYR" w:cs="Arial CYR"/>
          <w:color w:val="000000"/>
          <w:szCs w:val="22"/>
          <w:highlight w:val="green"/>
          <w:lang w:eastAsia="en-US"/>
        </w:rPr>
        <w:t xml:space="preserve"> (при нажатии на слово в блоке, появляется текст-пояснение к нему) и статичный рисунок для читалки</w:t>
      </w:r>
    </w:p>
    <w:p w14:paraId="1B74EE49" w14:textId="77777777" w:rsidR="00CE467E" w:rsidRDefault="00E76919">
      <w:pPr>
        <w:jc w:val="center"/>
        <w:rPr>
          <w:rFonts w:cs="Arial"/>
          <w:color w:val="000000"/>
        </w:rPr>
      </w:pPr>
      <w:r>
        <w:rPr>
          <w:rFonts w:cs="Arial"/>
          <w:noProof/>
          <w:color w:val="000000"/>
        </w:rPr>
        <w:drawing>
          <wp:inline distT="0" distB="0" distL="0" distR="0" wp14:anchorId="1797549B" wp14:editId="23956F64">
            <wp:extent cx="2761615" cy="2243455"/>
            <wp:effectExtent l="0" t="0" r="0" b="0"/>
            <wp:docPr id="1051" name="Рисунок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61615" cy="2243455"/>
                    </a:xfrm>
                    <a:prstGeom prst="rect">
                      <a:avLst/>
                    </a:prstGeom>
                    <a:noFill/>
                  </pic:spPr>
                </pic:pic>
              </a:graphicData>
            </a:graphic>
          </wp:inline>
        </w:drawing>
      </w:r>
    </w:p>
    <w:p w14:paraId="6FE61426" w14:textId="77777777" w:rsidR="00CE467E" w:rsidRDefault="00CE467E">
      <w:pPr>
        <w:jc w:val="center"/>
        <w:rPr>
          <w:rFonts w:cs="Arial"/>
          <w:color w:val="000000"/>
        </w:rPr>
      </w:pPr>
    </w:p>
    <w:p w14:paraId="689FE765" w14:textId="77777777" w:rsidR="00CE467E" w:rsidRDefault="00F00B70">
      <w:pPr>
        <w:numPr>
          <w:ilvl w:val="0"/>
          <w:numId w:val="21"/>
        </w:numPr>
        <w:ind w:left="0" w:firstLine="0"/>
        <w:jc w:val="both"/>
        <w:rPr>
          <w:rFonts w:cs="Arial"/>
          <w:color w:val="000000"/>
          <w:highlight w:val="cyan"/>
        </w:rPr>
      </w:pPr>
      <w:r w:rsidRPr="00F00B70">
        <w:rPr>
          <w:rFonts w:cs="Arial"/>
          <w:b/>
          <w:i/>
          <w:iCs/>
          <w:color w:val="000000"/>
          <w:highlight w:val="cyan"/>
        </w:rPr>
        <w:t>Ориентированный на рынок менеджмент</w:t>
      </w:r>
      <w:r w:rsidR="007709E6" w:rsidRPr="00F201D3">
        <w:rPr>
          <w:rFonts w:cs="Arial"/>
          <w:i/>
          <w:iCs/>
          <w:color w:val="000000"/>
          <w:highlight w:val="cyan"/>
        </w:rPr>
        <w:t>.</w:t>
      </w:r>
      <w:r w:rsidR="007709E6" w:rsidRPr="00F201D3">
        <w:rPr>
          <w:rFonts w:cs="Arial"/>
          <w:color w:val="000000"/>
          <w:highlight w:val="cyan"/>
        </w:rPr>
        <w:t xml:space="preserve"> Успешная реализация философии рыночной ориентации требует формирования </w:t>
      </w:r>
      <w:proofErr w:type="spellStart"/>
      <w:r w:rsidR="007709E6" w:rsidRPr="00F201D3">
        <w:rPr>
          <w:rFonts w:cs="Arial"/>
          <w:color w:val="000000"/>
          <w:highlight w:val="cyan"/>
        </w:rPr>
        <w:t>межфункциональной</w:t>
      </w:r>
      <w:proofErr w:type="spellEnd"/>
      <w:r w:rsidR="007709E6" w:rsidRPr="00F201D3">
        <w:rPr>
          <w:rFonts w:cs="Arial"/>
          <w:color w:val="000000"/>
          <w:highlight w:val="cyan"/>
        </w:rPr>
        <w:t xml:space="preserve"> координации и </w:t>
      </w:r>
      <w:r w:rsidR="007709E6" w:rsidRPr="00F201D3">
        <w:rPr>
          <w:rFonts w:cs="Arial"/>
          <w:color w:val="000000"/>
          <w:highlight w:val="cyan"/>
        </w:rPr>
        <w:lastRenderedPageBreak/>
        <w:t xml:space="preserve">корпоративной культуры, которые позволят всем уровням организации адаптироваться к новой ориентации. </w:t>
      </w:r>
    </w:p>
    <w:p w14:paraId="597CF59E" w14:textId="77777777" w:rsidR="00CE467E" w:rsidRDefault="00F00B70">
      <w:pPr>
        <w:numPr>
          <w:ilvl w:val="0"/>
          <w:numId w:val="21"/>
        </w:numPr>
        <w:ind w:left="0" w:firstLine="0"/>
        <w:jc w:val="both"/>
        <w:rPr>
          <w:rFonts w:cs="Arial"/>
          <w:color w:val="000000"/>
          <w:highlight w:val="cyan"/>
        </w:rPr>
      </w:pPr>
      <w:proofErr w:type="spellStart"/>
      <w:r w:rsidRPr="00F00B70">
        <w:rPr>
          <w:rFonts w:cs="Arial"/>
          <w:b/>
          <w:i/>
          <w:iCs/>
          <w:color w:val="000000"/>
          <w:highlight w:val="cyan"/>
        </w:rPr>
        <w:t>Кастомизированный</w:t>
      </w:r>
      <w:proofErr w:type="spellEnd"/>
      <w:r w:rsidRPr="00F00B70">
        <w:rPr>
          <w:rFonts w:cs="Arial"/>
          <w:b/>
          <w:i/>
          <w:iCs/>
          <w:color w:val="000000"/>
          <w:highlight w:val="cyan"/>
        </w:rPr>
        <w:t xml:space="preserve"> маркетинг</w:t>
      </w:r>
      <w:r w:rsidR="007709E6" w:rsidRPr="00F201D3">
        <w:rPr>
          <w:rFonts w:cs="Arial"/>
          <w:i/>
          <w:iCs/>
          <w:color w:val="000000"/>
          <w:highlight w:val="cyan"/>
        </w:rPr>
        <w:t xml:space="preserve">. </w:t>
      </w:r>
      <w:r w:rsidR="007709E6" w:rsidRPr="00F201D3">
        <w:rPr>
          <w:rFonts w:cs="Arial"/>
          <w:color w:val="000000"/>
          <w:highlight w:val="cyan"/>
        </w:rPr>
        <w:t xml:space="preserve">В богатых странах утонченные и влиятельные потребители рассчитывают на гибкое, </w:t>
      </w:r>
      <w:proofErr w:type="spellStart"/>
      <w:r w:rsidR="007709E6" w:rsidRPr="00F201D3">
        <w:rPr>
          <w:rFonts w:cs="Arial"/>
          <w:color w:val="000000"/>
          <w:highlight w:val="cyan"/>
        </w:rPr>
        <w:t>кастомизированное</w:t>
      </w:r>
      <w:proofErr w:type="spellEnd"/>
      <w:r w:rsidR="007709E6" w:rsidRPr="00F201D3">
        <w:rPr>
          <w:rFonts w:cs="Arial"/>
          <w:color w:val="000000"/>
          <w:highlight w:val="cyan"/>
        </w:rPr>
        <w:t xml:space="preserve"> решение своих проблем. Задача фирмы — соответствовать этим ожиданиям, для чего применяются сегментирование на основе прямого отклика клиентов и интерактивные коммуникации. </w:t>
      </w:r>
    </w:p>
    <w:p w14:paraId="29E785C4" w14:textId="77777777" w:rsidR="00CE467E" w:rsidRDefault="00F00B70">
      <w:pPr>
        <w:numPr>
          <w:ilvl w:val="0"/>
          <w:numId w:val="21"/>
        </w:numPr>
        <w:ind w:left="0" w:firstLine="0"/>
        <w:jc w:val="both"/>
        <w:rPr>
          <w:rFonts w:cs="Arial"/>
          <w:color w:val="000000"/>
          <w:highlight w:val="cyan"/>
        </w:rPr>
      </w:pPr>
      <w:r w:rsidRPr="00F00B70">
        <w:rPr>
          <w:rFonts w:cs="Arial"/>
          <w:b/>
          <w:i/>
          <w:iCs/>
          <w:color w:val="000000"/>
          <w:highlight w:val="cyan"/>
        </w:rPr>
        <w:t>«Зеленый» маркетинг.</w:t>
      </w:r>
      <w:r w:rsidR="007709E6" w:rsidRPr="00F201D3">
        <w:rPr>
          <w:rFonts w:cs="Arial"/>
          <w:i/>
          <w:iCs/>
          <w:color w:val="000000"/>
          <w:highlight w:val="cyan"/>
        </w:rPr>
        <w:t xml:space="preserve"> </w:t>
      </w:r>
      <w:r w:rsidR="007709E6" w:rsidRPr="00F201D3">
        <w:rPr>
          <w:rFonts w:cs="Arial"/>
          <w:color w:val="000000"/>
          <w:highlight w:val="cyan"/>
        </w:rPr>
        <w:t>Движение в защиту окружающей среды — это проявление новой человеческой потребности, выражение глубоких перемен в отношении людей к процессу потребления. «Зеленый» маркетинг должен начинаться в лаборатории, на стадии выработки концепции товара. Ответственность за него лежит на плечах не только маркетологов, но и других членов организации (</w:t>
      </w:r>
      <w:r w:rsidR="007709E6" w:rsidRPr="00F201D3">
        <w:rPr>
          <w:color w:val="000000"/>
          <w:highlight w:val="cyan"/>
        </w:rPr>
        <w:t xml:space="preserve">См. </w:t>
      </w:r>
      <w:proofErr w:type="spellStart"/>
      <w:r w:rsidR="007709E6" w:rsidRPr="00F201D3">
        <w:rPr>
          <w:color w:val="000000"/>
          <w:highlight w:val="cyan"/>
        </w:rPr>
        <w:t>Инвайронментализм</w:t>
      </w:r>
      <w:proofErr w:type="spellEnd"/>
      <w:r w:rsidR="007709E6" w:rsidRPr="00F201D3">
        <w:rPr>
          <w:color w:val="000000"/>
          <w:highlight w:val="cyan"/>
        </w:rPr>
        <w:t>)</w:t>
      </w:r>
    </w:p>
    <w:p w14:paraId="3203821A" w14:textId="77777777" w:rsidR="00CE467E" w:rsidRDefault="00F00B70">
      <w:pPr>
        <w:pStyle w:val="1"/>
        <w:spacing w:before="0" w:after="0"/>
        <w:jc w:val="both"/>
        <w:rPr>
          <w:color w:val="000000"/>
          <w:sz w:val="24"/>
        </w:rPr>
      </w:pPr>
      <w:bookmarkStart w:id="187" w:name="_Toc210732293"/>
      <w:bookmarkStart w:id="188" w:name="_Toc210732422"/>
      <w:bookmarkStart w:id="189" w:name="_Toc217108022"/>
      <w:r w:rsidRPr="00F00B70">
        <w:rPr>
          <w:i/>
          <w:color w:val="000000" w:themeColor="text1"/>
          <w:sz w:val="22"/>
          <w:u w:val="single"/>
        </w:rPr>
        <w:t xml:space="preserve">Пример из практики </w:t>
      </w:r>
      <w:proofErr w:type="spellStart"/>
      <w:r w:rsidRPr="00F00B70">
        <w:rPr>
          <w:i/>
          <w:color w:val="000000" w:themeColor="text1"/>
          <w:sz w:val="22"/>
          <w:u w:val="single"/>
        </w:rPr>
        <w:t>McDonald’s</w:t>
      </w:r>
      <w:bookmarkEnd w:id="187"/>
      <w:bookmarkEnd w:id="188"/>
      <w:bookmarkEnd w:id="189"/>
      <w:proofErr w:type="spellEnd"/>
      <w:r w:rsidR="00F201D3">
        <w:rPr>
          <w:sz w:val="24"/>
        </w:rPr>
        <w:t xml:space="preserve"> </w:t>
      </w:r>
      <w:r w:rsidR="00F201D3" w:rsidRPr="00F201D3">
        <w:rPr>
          <w:rFonts w:ascii="Arial CYR" w:hAnsi="Arial CYR" w:cs="Arial CYR"/>
          <w:b w:val="0"/>
          <w:color w:val="auto"/>
          <w:sz w:val="22"/>
          <w:szCs w:val="22"/>
          <w:highlight w:val="green"/>
          <w:lang w:eastAsia="en-US"/>
        </w:rPr>
        <w:t xml:space="preserve">Всплывает в отдельном окне для версии </w:t>
      </w:r>
      <w:proofErr w:type="spellStart"/>
      <w:r w:rsidR="00F201D3" w:rsidRPr="00F201D3">
        <w:rPr>
          <w:rFonts w:ascii="Arial CYR" w:hAnsi="Arial CYR" w:cs="Arial CYR"/>
          <w:b w:val="0"/>
          <w:color w:val="auto"/>
          <w:sz w:val="22"/>
          <w:szCs w:val="22"/>
          <w:highlight w:val="green"/>
          <w:lang w:eastAsia="en-US"/>
        </w:rPr>
        <w:t>iBook</w:t>
      </w:r>
      <w:proofErr w:type="spellEnd"/>
      <w:r w:rsidR="00F201D3" w:rsidRPr="00F201D3">
        <w:rPr>
          <w:rFonts w:ascii="Arial CYR" w:hAnsi="Arial CYR" w:cs="Arial CYR"/>
          <w:b w:val="0"/>
          <w:color w:val="auto"/>
          <w:sz w:val="22"/>
          <w:szCs w:val="22"/>
          <w:highlight w:val="green"/>
          <w:lang w:eastAsia="en-US"/>
        </w:rPr>
        <w:t xml:space="preserve"> и выделение цветом, шрифтом, форматированием для читалки</w:t>
      </w:r>
    </w:p>
    <w:p w14:paraId="4BA2E760" w14:textId="77777777" w:rsidR="00CE467E" w:rsidRDefault="00BF0C48">
      <w:pPr>
        <w:jc w:val="both"/>
        <w:rPr>
          <w:i/>
          <w:highlight w:val="lightGray"/>
        </w:rPr>
      </w:pPr>
      <w:commentRangeStart w:id="190"/>
      <w:r>
        <w:rPr>
          <w:noProof/>
        </w:rPr>
        <w:drawing>
          <wp:anchor distT="0" distB="0" distL="114300" distR="114300" simplePos="0" relativeHeight="251658752" behindDoc="0" locked="0" layoutInCell="1" allowOverlap="1" wp14:anchorId="36DF01D5" wp14:editId="24560C31">
            <wp:simplePos x="0" y="0"/>
            <wp:positionH relativeFrom="column">
              <wp:posOffset>182335</wp:posOffset>
            </wp:positionH>
            <wp:positionV relativeFrom="paragraph">
              <wp:posOffset>366301</wp:posOffset>
            </wp:positionV>
            <wp:extent cx="1643380" cy="1232535"/>
            <wp:effectExtent l="133350" t="114300" r="109220" b="139065"/>
            <wp:wrapSquare wrapText="bothSides"/>
            <wp:docPr id="60" name="Рисунок 60" descr="http://www.sustainabilityninja.com/wp-content/uploads/2009/07/mcdona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ustainabilityninja.com/wp-content/uploads/2009/07/mcdonalds.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43380" cy="12325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commentRangeEnd w:id="190"/>
      <w:r w:rsidR="00D82C30">
        <w:rPr>
          <w:rStyle w:val="af3"/>
        </w:rPr>
        <w:commentReference w:id="190"/>
      </w:r>
      <w:r w:rsidR="00D82C30" w:rsidRPr="009D536B">
        <w:rPr>
          <w:i/>
        </w:rPr>
        <w:t xml:space="preserve"> </w:t>
      </w:r>
      <w:r w:rsidR="007709E6" w:rsidRPr="00F201D3">
        <w:rPr>
          <w:i/>
          <w:highlight w:val="lightGray"/>
        </w:rPr>
        <w:t xml:space="preserve">Убедительным примером, свидетельствующим о всей сложности экологических вопросов, может служить случай с ресторанами </w:t>
      </w:r>
      <w:proofErr w:type="spellStart"/>
      <w:r w:rsidR="007709E6" w:rsidRPr="00F201D3">
        <w:rPr>
          <w:i/>
          <w:highlight w:val="lightGray"/>
        </w:rPr>
        <w:t>McDonald’s</w:t>
      </w:r>
      <w:proofErr w:type="spellEnd"/>
      <w:r w:rsidR="007709E6" w:rsidRPr="00F201D3">
        <w:rPr>
          <w:i/>
          <w:highlight w:val="lightGray"/>
        </w:rPr>
        <w:t xml:space="preserve">. В конце 1990 г. компания приняла решение упаковывать гамбургеры не в коробочки из вспененного полистирола, как раньше, а в вощеную бумагу. Сделано это было в ответ на растущее недовольство потребителей (те устраивали бойкоты, сидячие демонстрации и т.д.) и всеобщее мнение о том, что пластиковые коробки вредны для окружающей среды. Но как быть с этими фактами? </w:t>
      </w:r>
    </w:p>
    <w:p w14:paraId="4393361A" w14:textId="77777777" w:rsidR="00CE467E" w:rsidRDefault="007709E6">
      <w:pPr>
        <w:numPr>
          <w:ilvl w:val="0"/>
          <w:numId w:val="106"/>
        </w:numPr>
        <w:ind w:left="0" w:firstLine="0"/>
        <w:jc w:val="both"/>
        <w:rPr>
          <w:rFonts w:cs="Arial"/>
          <w:color w:val="000000"/>
          <w:highlight w:val="lightGray"/>
        </w:rPr>
      </w:pPr>
      <w:r w:rsidRPr="00F201D3">
        <w:rPr>
          <w:rFonts w:cs="Arial"/>
          <w:i/>
          <w:iCs/>
          <w:color w:val="000000"/>
          <w:highlight w:val="lightGray"/>
        </w:rPr>
        <w:t xml:space="preserve">Упаковки из вспененного полистирола удовлетворяют требованиям безопасности для пищевых контейнеров, дольше удерживают тепло, но изготавливаются из </w:t>
      </w:r>
      <w:proofErr w:type="spellStart"/>
      <w:r w:rsidRPr="00F201D3">
        <w:rPr>
          <w:rFonts w:cs="Arial"/>
          <w:i/>
          <w:iCs/>
          <w:color w:val="000000"/>
          <w:highlight w:val="lightGray"/>
        </w:rPr>
        <w:t>невозобновляемого</w:t>
      </w:r>
      <w:proofErr w:type="spellEnd"/>
      <w:r w:rsidRPr="00F201D3">
        <w:rPr>
          <w:rFonts w:cs="Arial"/>
          <w:i/>
          <w:iCs/>
          <w:color w:val="000000"/>
          <w:highlight w:val="lightGray"/>
        </w:rPr>
        <w:t xml:space="preserve"> ископаемого топлива, редко подвергаются переработке и чаще всего отправляются на свалки, где могут лежать, не разлагаясь, десятилетиями.</w:t>
      </w:r>
      <w:r w:rsidRPr="00F201D3">
        <w:rPr>
          <w:rFonts w:cs="Arial"/>
          <w:color w:val="000000"/>
          <w:highlight w:val="lightGray"/>
        </w:rPr>
        <w:t xml:space="preserve"> </w:t>
      </w:r>
    </w:p>
    <w:p w14:paraId="018F5053" w14:textId="77777777" w:rsidR="00CE467E" w:rsidRDefault="007709E6">
      <w:pPr>
        <w:numPr>
          <w:ilvl w:val="0"/>
          <w:numId w:val="106"/>
        </w:numPr>
        <w:ind w:left="0" w:firstLine="0"/>
        <w:jc w:val="both"/>
        <w:rPr>
          <w:rFonts w:cs="Arial"/>
          <w:color w:val="000000"/>
          <w:highlight w:val="lightGray"/>
        </w:rPr>
      </w:pPr>
      <w:r w:rsidRPr="00F201D3">
        <w:rPr>
          <w:rFonts w:cs="Arial"/>
          <w:i/>
          <w:iCs/>
          <w:color w:val="000000"/>
          <w:highlight w:val="lightGray"/>
        </w:rPr>
        <w:t xml:space="preserve">Бумажные обертки изготавливаются из возобновляемых лесных ресурсов и теоретически </w:t>
      </w:r>
      <w:proofErr w:type="spellStart"/>
      <w:r w:rsidRPr="00F201D3">
        <w:rPr>
          <w:rFonts w:cs="Arial"/>
          <w:i/>
          <w:iCs/>
          <w:color w:val="000000"/>
          <w:highlight w:val="lightGray"/>
        </w:rPr>
        <w:t>декомпостируемы</w:t>
      </w:r>
      <w:proofErr w:type="spellEnd"/>
      <w:r w:rsidRPr="00F201D3">
        <w:rPr>
          <w:rFonts w:cs="Arial"/>
          <w:i/>
          <w:iCs/>
          <w:color w:val="000000"/>
          <w:highlight w:val="lightGray"/>
        </w:rPr>
        <w:t>, однако их производство требует большого количества энергии и приводит к химическому загрязнению внешней среды. Такие упаковки не перерабатываются и тоже отправляются на свалки, где разлагаются в течение длительного времени.</w:t>
      </w:r>
      <w:r w:rsidRPr="00F201D3">
        <w:rPr>
          <w:rFonts w:cs="Arial"/>
          <w:color w:val="000000"/>
          <w:highlight w:val="lightGray"/>
        </w:rPr>
        <w:t xml:space="preserve"> </w:t>
      </w:r>
    </w:p>
    <w:p w14:paraId="72094190" w14:textId="77777777" w:rsidR="00CE467E" w:rsidRDefault="007709E6">
      <w:pPr>
        <w:jc w:val="both"/>
        <w:rPr>
          <w:rFonts w:cs="Arial"/>
          <w:color w:val="000000"/>
          <w:highlight w:val="lightGray"/>
        </w:rPr>
      </w:pPr>
      <w:r w:rsidRPr="00F201D3">
        <w:rPr>
          <w:rFonts w:cs="Arial"/>
          <w:i/>
          <w:iCs/>
          <w:color w:val="000000"/>
          <w:highlight w:val="lightGray"/>
        </w:rPr>
        <w:t>Одна активистская группа подсчитала, что для изготовления упаковок из вспененного полистирола необходимо на 70% больше энергии, они загрязняют воздух на 70% больше, а воду – на 80% больше, чем бумажные обертки. Другая группа активистов заявила, что в этих расчетах не учтена относительная опасность химического загрязнения, возникающего при производстве полистирола и бумаги.</w:t>
      </w:r>
      <w:r w:rsidRPr="00F201D3">
        <w:rPr>
          <w:rFonts w:cs="Arial"/>
          <w:color w:val="000000"/>
          <w:highlight w:val="lightGray"/>
        </w:rPr>
        <w:t xml:space="preserve"> </w:t>
      </w:r>
    </w:p>
    <w:p w14:paraId="6825211B" w14:textId="77777777" w:rsidR="00CE467E" w:rsidRDefault="007709E6">
      <w:pPr>
        <w:jc w:val="both"/>
        <w:rPr>
          <w:rFonts w:cs="Arial"/>
          <w:color w:val="000000"/>
        </w:rPr>
      </w:pPr>
      <w:r w:rsidRPr="00F201D3">
        <w:rPr>
          <w:rFonts w:cs="Arial"/>
          <w:i/>
          <w:iCs/>
          <w:color w:val="000000"/>
          <w:highlight w:val="lightGray"/>
        </w:rPr>
        <w:lastRenderedPageBreak/>
        <w:t xml:space="preserve">За три года до этого специалисты компании </w:t>
      </w:r>
      <w:proofErr w:type="spellStart"/>
      <w:r w:rsidRPr="00F201D3">
        <w:rPr>
          <w:rFonts w:cs="Arial"/>
          <w:i/>
          <w:iCs/>
          <w:color w:val="000000"/>
          <w:highlight w:val="lightGray"/>
        </w:rPr>
        <w:t>McDonald’s</w:t>
      </w:r>
      <w:proofErr w:type="spellEnd"/>
      <w:r w:rsidRPr="00F201D3">
        <w:rPr>
          <w:rFonts w:cs="Arial"/>
          <w:i/>
          <w:iCs/>
          <w:color w:val="000000"/>
          <w:highlight w:val="lightGray"/>
        </w:rPr>
        <w:t xml:space="preserve"> изучали вопрос токсичности полистирола и установили, что на самом деле пластиковые коробки лучше подвергаются переработке, чем бумажная упаковка. Однако главная проблема была вовсе не в полистироле. Дело в том, что маленькие пластиковые коробочки стали символом расточительного отношения к природе!</w:t>
      </w:r>
    </w:p>
    <w:p w14:paraId="7373EE7C" w14:textId="77777777" w:rsidR="00CE467E" w:rsidRDefault="007709E6">
      <w:pPr>
        <w:numPr>
          <w:ilvl w:val="0"/>
          <w:numId w:val="23"/>
        </w:numPr>
        <w:ind w:left="0" w:firstLine="0"/>
        <w:jc w:val="both"/>
        <w:rPr>
          <w:rFonts w:cs="Arial"/>
          <w:color w:val="000000"/>
          <w:highlight w:val="cyan"/>
        </w:rPr>
      </w:pPr>
      <w:r w:rsidRPr="00F201D3">
        <w:rPr>
          <w:rFonts w:cs="Arial"/>
          <w:b/>
          <w:i/>
          <w:iCs/>
          <w:color w:val="000000"/>
          <w:highlight w:val="cyan"/>
        </w:rPr>
        <w:t>Маркетинг в торговле.</w:t>
      </w:r>
      <w:r w:rsidRPr="00F201D3">
        <w:rPr>
          <w:rFonts w:cs="Arial"/>
          <w:color w:val="000000"/>
          <w:highlight w:val="cyan"/>
        </w:rPr>
        <w:t xml:space="preserve"> В маркетинговых каналах, особенно в сфере ходовых потребительских товаров, произошло изменение баланса власти между </w:t>
      </w:r>
      <w:r w:rsidR="00BE63D6">
        <w:rPr>
          <w:rFonts w:cs="Arial"/>
          <w:color w:val="000000"/>
          <w:highlight w:val="cyan"/>
        </w:rPr>
        <w:t xml:space="preserve">его </w:t>
      </w:r>
      <w:r w:rsidRPr="00F201D3">
        <w:rPr>
          <w:rFonts w:cs="Arial"/>
          <w:color w:val="000000"/>
          <w:highlight w:val="cyan"/>
        </w:rPr>
        <w:t xml:space="preserve">участниками. Между поставщиками и дистрибьюторами должны возникнуть новые формы взаимоотношений, причем дистрибьюторов следует рассматривать как полноправных потребителей. </w:t>
      </w:r>
    </w:p>
    <w:p w14:paraId="4190F78B" w14:textId="77777777" w:rsidR="00CE467E" w:rsidRDefault="007709E6">
      <w:pPr>
        <w:numPr>
          <w:ilvl w:val="0"/>
          <w:numId w:val="23"/>
        </w:numPr>
        <w:ind w:left="0" w:firstLine="0"/>
        <w:jc w:val="both"/>
        <w:rPr>
          <w:rFonts w:cs="Arial"/>
          <w:color w:val="000000"/>
          <w:highlight w:val="cyan"/>
        </w:rPr>
      </w:pPr>
      <w:r w:rsidRPr="00F201D3">
        <w:rPr>
          <w:rFonts w:cs="Arial"/>
          <w:b/>
          <w:i/>
          <w:iCs/>
          <w:color w:val="000000"/>
          <w:highlight w:val="cyan"/>
        </w:rPr>
        <w:t>Ориентация на конкуренцию</w:t>
      </w:r>
      <w:r w:rsidRPr="00F201D3">
        <w:rPr>
          <w:rFonts w:cs="Arial"/>
          <w:i/>
          <w:iCs/>
          <w:color w:val="000000"/>
          <w:highlight w:val="cyan"/>
        </w:rPr>
        <w:t>.</w:t>
      </w:r>
      <w:r w:rsidRPr="00F201D3">
        <w:rPr>
          <w:rFonts w:cs="Arial"/>
          <w:color w:val="000000"/>
          <w:highlight w:val="cyan"/>
        </w:rPr>
        <w:t xml:space="preserve"> На </w:t>
      </w:r>
      <w:proofErr w:type="spellStart"/>
      <w:r w:rsidRPr="00F201D3">
        <w:rPr>
          <w:rFonts w:cs="Arial"/>
          <w:color w:val="000000"/>
          <w:highlight w:val="cyan"/>
        </w:rPr>
        <w:t>стагнирующих</w:t>
      </w:r>
      <w:proofErr w:type="spellEnd"/>
      <w:r w:rsidRPr="00F201D3">
        <w:rPr>
          <w:rFonts w:cs="Arial"/>
          <w:color w:val="000000"/>
          <w:highlight w:val="cyan"/>
        </w:rPr>
        <w:t xml:space="preserve"> и зрелых рынках способность предугадывать действия конкурентов и находить более оригинальные решения является залогом успеха. Эта способность предполагает функционирование системы мониторинга конкуренции. </w:t>
      </w:r>
    </w:p>
    <w:p w14:paraId="717569EF" w14:textId="77777777" w:rsidR="00CE467E" w:rsidRDefault="007709E6">
      <w:pPr>
        <w:numPr>
          <w:ilvl w:val="0"/>
          <w:numId w:val="23"/>
        </w:numPr>
        <w:ind w:left="0" w:firstLine="0"/>
        <w:jc w:val="both"/>
        <w:rPr>
          <w:rFonts w:cs="Arial"/>
          <w:color w:val="000000"/>
          <w:highlight w:val="cyan"/>
        </w:rPr>
      </w:pPr>
      <w:r w:rsidRPr="00F201D3">
        <w:rPr>
          <w:rFonts w:cs="Arial"/>
          <w:b/>
          <w:i/>
          <w:iCs/>
          <w:color w:val="000000"/>
          <w:highlight w:val="cyan"/>
        </w:rPr>
        <w:t>Разработка систем предвидения.</w:t>
      </w:r>
      <w:r w:rsidRPr="00F201D3">
        <w:rPr>
          <w:rFonts w:cs="Arial"/>
          <w:color w:val="000000"/>
          <w:highlight w:val="cyan"/>
        </w:rPr>
        <w:t xml:space="preserve"> В турбулентной среде традиционные методы прогнозирования объемов продаж неэффективны, фирма должна развивать организационную гибкость и системы планирования на случай чрезвычайных ситуаций. </w:t>
      </w:r>
    </w:p>
    <w:p w14:paraId="406DD8E1" w14:textId="77777777" w:rsidR="00CE467E" w:rsidRDefault="007709E6">
      <w:pPr>
        <w:numPr>
          <w:ilvl w:val="0"/>
          <w:numId w:val="23"/>
        </w:numPr>
        <w:ind w:left="0" w:firstLine="0"/>
        <w:jc w:val="both"/>
        <w:rPr>
          <w:rFonts w:cs="Arial"/>
          <w:color w:val="000000"/>
          <w:highlight w:val="cyan"/>
        </w:rPr>
      </w:pPr>
      <w:r w:rsidRPr="00F201D3">
        <w:rPr>
          <w:rFonts w:cs="Arial"/>
          <w:b/>
          <w:i/>
          <w:iCs/>
          <w:color w:val="000000"/>
          <w:highlight w:val="cyan"/>
        </w:rPr>
        <w:t>Глобальный маркетинг.</w:t>
      </w:r>
      <w:r w:rsidRPr="00F201D3">
        <w:rPr>
          <w:rFonts w:cs="Arial"/>
          <w:i/>
          <w:iCs/>
          <w:color w:val="000000"/>
          <w:highlight w:val="cyan"/>
        </w:rPr>
        <w:t xml:space="preserve"> </w:t>
      </w:r>
      <w:r w:rsidRPr="00F201D3">
        <w:rPr>
          <w:rFonts w:cs="Arial"/>
          <w:color w:val="000000"/>
          <w:highlight w:val="cyan"/>
        </w:rPr>
        <w:t xml:space="preserve">Происходит индустриальное и культурное сближение, а также усиление взаимозависимости стран Триады. Появляются наднациональные сегменты, которые предоставляют новые рыночные возможности для фирм. </w:t>
      </w:r>
    </w:p>
    <w:p w14:paraId="51260EAC" w14:textId="77777777" w:rsidR="00CE467E" w:rsidRDefault="007709E6">
      <w:pPr>
        <w:numPr>
          <w:ilvl w:val="0"/>
          <w:numId w:val="23"/>
        </w:numPr>
        <w:ind w:left="0" w:firstLine="0"/>
        <w:jc w:val="both"/>
        <w:rPr>
          <w:rFonts w:cs="Arial"/>
          <w:color w:val="000000"/>
          <w:highlight w:val="cyan"/>
        </w:rPr>
      </w:pPr>
      <w:r w:rsidRPr="00F201D3">
        <w:rPr>
          <w:rFonts w:cs="Arial"/>
          <w:b/>
          <w:i/>
          <w:iCs/>
          <w:color w:val="000000"/>
          <w:highlight w:val="cyan"/>
        </w:rPr>
        <w:t>Ответственный маркетинг.</w:t>
      </w:r>
      <w:r w:rsidRPr="00F201D3">
        <w:rPr>
          <w:rFonts w:cs="Arial"/>
          <w:color w:val="000000"/>
          <w:highlight w:val="cyan"/>
        </w:rPr>
        <w:t xml:space="preserve"> В обществе возникают новые потребности, требующие более ответственного поведения со стороны фирмы. Вместо простого удовлетворения кратковременных потребностей организации начинают проявлять интерес к индивидуальному и коллективному благосостоянию общества. Проблемы, порождаемые системой маркетинга, вызывают действия отдельных граждан и общества в целом, направленные на регулирование маркетинга. </w:t>
      </w:r>
    </w:p>
    <w:p w14:paraId="3C0DBBA5" w14:textId="77777777" w:rsidR="00CE467E" w:rsidRDefault="00CE467E">
      <w:pPr>
        <w:jc w:val="both"/>
        <w:rPr>
          <w:rFonts w:cs="Arial"/>
          <w:color w:val="000000"/>
          <w:highlight w:val="cyan"/>
        </w:rPr>
      </w:pPr>
    </w:p>
    <w:p w14:paraId="75E476A4" w14:textId="77777777" w:rsidR="007709E6" w:rsidRPr="00867BE1" w:rsidRDefault="00F00B70" w:rsidP="000D4063">
      <w:pPr>
        <w:pStyle w:val="1"/>
        <w:spacing w:before="0" w:after="0"/>
        <w:rPr>
          <w:color w:val="003CB4"/>
        </w:rPr>
      </w:pPr>
      <w:bookmarkStart w:id="191" w:name="_Toc210732423"/>
      <w:bookmarkStart w:id="192" w:name="_Toc217108023"/>
      <w:r w:rsidRPr="00F00B70">
        <w:rPr>
          <w:color w:val="003CB4"/>
        </w:rPr>
        <w:t>1.18. Социально-этичный маркетинг</w:t>
      </w:r>
      <w:bookmarkEnd w:id="191"/>
      <w:bookmarkEnd w:id="192"/>
    </w:p>
    <w:p w14:paraId="58A85947" w14:textId="77777777" w:rsidR="007709E6" w:rsidRDefault="00F00B70" w:rsidP="000D4063">
      <w:pPr>
        <w:pStyle w:val="a8"/>
        <w:widowControl w:val="0"/>
        <w:jc w:val="both"/>
        <w:rPr>
          <w:color w:val="000000"/>
          <w:sz w:val="22"/>
          <w:szCs w:val="22"/>
        </w:rPr>
      </w:pPr>
      <w:proofErr w:type="spellStart"/>
      <w:r w:rsidRPr="00F00B70">
        <w:rPr>
          <w:b/>
          <w:i/>
          <w:iCs/>
          <w:color w:val="000000"/>
          <w:sz w:val="22"/>
          <w:szCs w:val="22"/>
          <w:u w:val="single"/>
        </w:rPr>
        <w:t>Консьюмеризм</w:t>
      </w:r>
      <w:proofErr w:type="spellEnd"/>
      <w:r w:rsidRPr="00F00B70">
        <w:rPr>
          <w:b/>
          <w:i/>
          <w:color w:val="000000"/>
          <w:sz w:val="22"/>
          <w:szCs w:val="22"/>
        </w:rPr>
        <w:t xml:space="preserve"> — это организованное общественное движение, направленное на усиление прав и возможностей потребителей по отношению к продавцам. </w:t>
      </w:r>
      <w:r w:rsidR="007709E6">
        <w:rPr>
          <w:color w:val="000000"/>
          <w:sz w:val="22"/>
          <w:szCs w:val="22"/>
        </w:rPr>
        <w:t>Дальновидные производители усмотрели в этом для себя возможность лучше обслуживать потребителей, повышая их образование, информированность и защищенность.</w:t>
      </w:r>
    </w:p>
    <w:p w14:paraId="4D75E19E" w14:textId="77777777" w:rsidR="007709E6" w:rsidRDefault="00F00B70" w:rsidP="000D4063">
      <w:pPr>
        <w:pStyle w:val="a8"/>
        <w:widowControl w:val="0"/>
        <w:jc w:val="both"/>
        <w:rPr>
          <w:color w:val="000000"/>
          <w:sz w:val="22"/>
          <w:szCs w:val="22"/>
        </w:rPr>
      </w:pPr>
      <w:r w:rsidRPr="00F00B70">
        <w:rPr>
          <w:b/>
          <w:color w:val="000000"/>
          <w:sz w:val="22"/>
          <w:szCs w:val="22"/>
        </w:rPr>
        <w:t xml:space="preserve">Ф. </w:t>
      </w:r>
      <w:proofErr w:type="spellStart"/>
      <w:r w:rsidRPr="00F00B70">
        <w:rPr>
          <w:b/>
          <w:color w:val="000000"/>
          <w:sz w:val="22"/>
          <w:szCs w:val="22"/>
        </w:rPr>
        <w:t>Котлер</w:t>
      </w:r>
      <w:proofErr w:type="spellEnd"/>
      <w:r w:rsidR="007709E6">
        <w:rPr>
          <w:color w:val="000000"/>
          <w:sz w:val="22"/>
          <w:szCs w:val="22"/>
        </w:rPr>
        <w:t xml:space="preserve"> </w:t>
      </w:r>
      <w:r w:rsidRPr="00F00B70">
        <w:rPr>
          <w:b/>
          <w:i/>
          <w:color w:val="000000"/>
          <w:sz w:val="22"/>
          <w:szCs w:val="22"/>
        </w:rPr>
        <w:t>так представляет идеи, лежащие в основе социально-этичного маркетинга</w:t>
      </w:r>
      <w:r w:rsidR="007709E6">
        <w:rPr>
          <w:color w:val="000000"/>
          <w:sz w:val="22"/>
          <w:szCs w:val="22"/>
        </w:rPr>
        <w:t>:</w:t>
      </w:r>
      <w:r w:rsidR="00F201D3" w:rsidRPr="00F201D3">
        <w:rPr>
          <w:rFonts w:ascii="Arial CYR" w:hAnsi="Arial CYR" w:cs="Arial CYR"/>
          <w:color w:val="000000"/>
          <w:szCs w:val="22"/>
          <w:highlight w:val="green"/>
          <w:lang w:eastAsia="en-US"/>
        </w:rPr>
        <w:t xml:space="preserve"> </w:t>
      </w:r>
      <w:r w:rsidR="00F201D3">
        <w:rPr>
          <w:rFonts w:ascii="Arial CYR" w:hAnsi="Arial CYR" w:cs="Arial CYR"/>
          <w:color w:val="000000"/>
          <w:szCs w:val="22"/>
          <w:highlight w:val="green"/>
          <w:lang w:eastAsia="en-US"/>
        </w:rPr>
        <w:t xml:space="preserve">Интерактивный рисунок для </w:t>
      </w:r>
      <w:proofErr w:type="spellStart"/>
      <w:r w:rsidR="00F201D3">
        <w:rPr>
          <w:rFonts w:ascii="Arial CYR" w:hAnsi="Arial CYR" w:cs="Arial CYR"/>
          <w:color w:val="000000"/>
          <w:szCs w:val="22"/>
          <w:highlight w:val="green"/>
          <w:lang w:eastAsia="en-US"/>
        </w:rPr>
        <w:t>ibook</w:t>
      </w:r>
      <w:proofErr w:type="spellEnd"/>
      <w:r w:rsidR="00F201D3">
        <w:rPr>
          <w:rFonts w:ascii="Arial CYR" w:hAnsi="Arial CYR" w:cs="Arial CYR"/>
          <w:color w:val="000000"/>
          <w:szCs w:val="22"/>
          <w:highlight w:val="green"/>
          <w:lang w:eastAsia="en-US"/>
        </w:rPr>
        <w:t xml:space="preserve"> (последовательное появление блоков и надписей) и статичный рисунок для читалки</w:t>
      </w:r>
    </w:p>
    <w:p w14:paraId="3E5D48A9" w14:textId="77777777" w:rsidR="007709E6" w:rsidRDefault="007709E6" w:rsidP="000D4063">
      <w:pPr>
        <w:pStyle w:val="a8"/>
        <w:widowControl w:val="0"/>
        <w:jc w:val="center"/>
        <w:rPr>
          <w:color w:val="000000"/>
          <w:sz w:val="22"/>
          <w:szCs w:val="22"/>
        </w:rPr>
      </w:pPr>
      <w:r>
        <w:rPr>
          <w:noProof/>
          <w:color w:val="000000"/>
          <w:sz w:val="22"/>
          <w:szCs w:val="22"/>
        </w:rPr>
        <w:lastRenderedPageBreak/>
        <w:drawing>
          <wp:inline distT="0" distB="0" distL="0" distR="0" wp14:anchorId="141E760A" wp14:editId="6FA326FC">
            <wp:extent cx="3693226" cy="2398816"/>
            <wp:effectExtent l="0" t="0" r="2540" b="1905"/>
            <wp:docPr id="20" name="Рисунок 7" descr="pi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9"/>
                    <pic:cNvPicPr>
                      <a:picLocks noChangeAspect="1" noChangeArrowheads="1"/>
                    </pic:cNvPicPr>
                  </pic:nvPicPr>
                  <pic:blipFill>
                    <a:blip r:embed="rId82" cstate="print"/>
                    <a:srcRect/>
                    <a:stretch>
                      <a:fillRect/>
                    </a:stretch>
                  </pic:blipFill>
                  <pic:spPr bwMode="auto">
                    <a:xfrm>
                      <a:off x="0" y="0"/>
                      <a:ext cx="3700492" cy="2403535"/>
                    </a:xfrm>
                    <a:prstGeom prst="rect">
                      <a:avLst/>
                    </a:prstGeom>
                    <a:noFill/>
                    <a:ln w="9525">
                      <a:noFill/>
                      <a:miter lim="800000"/>
                      <a:headEnd/>
                      <a:tailEnd/>
                    </a:ln>
                  </pic:spPr>
                </pic:pic>
              </a:graphicData>
            </a:graphic>
          </wp:inline>
        </w:drawing>
      </w:r>
    </w:p>
    <w:p w14:paraId="1BB94234" w14:textId="77777777" w:rsidR="007709E6" w:rsidRPr="00BE63D6" w:rsidRDefault="00F00B70" w:rsidP="000D4063">
      <w:pPr>
        <w:pStyle w:val="1"/>
        <w:spacing w:before="0" w:after="0"/>
        <w:jc w:val="center"/>
        <w:rPr>
          <w:color w:val="000000" w:themeColor="text1"/>
          <w:sz w:val="24"/>
        </w:rPr>
      </w:pPr>
      <w:bookmarkStart w:id="193" w:name="_Toc210732295"/>
      <w:bookmarkStart w:id="194" w:name="_Toc210732424"/>
      <w:bookmarkStart w:id="195" w:name="_Toc217108024"/>
      <w:r w:rsidRPr="00F00B70">
        <w:rPr>
          <w:color w:val="000000" w:themeColor="text1"/>
          <w:sz w:val="22"/>
        </w:rPr>
        <w:t xml:space="preserve">Рис. 9. Концепция социально-этичного маркетинга Ф. </w:t>
      </w:r>
      <w:proofErr w:type="spellStart"/>
      <w:r w:rsidRPr="00F00B70">
        <w:rPr>
          <w:color w:val="000000" w:themeColor="text1"/>
          <w:sz w:val="22"/>
        </w:rPr>
        <w:t>Котлера</w:t>
      </w:r>
      <w:bookmarkEnd w:id="193"/>
      <w:bookmarkEnd w:id="194"/>
      <w:bookmarkEnd w:id="195"/>
      <w:proofErr w:type="spellEnd"/>
      <w:r w:rsidRPr="00F00B70">
        <w:rPr>
          <w:color w:val="000000" w:themeColor="text1"/>
          <w:sz w:val="22"/>
        </w:rPr>
        <w:t>.</w:t>
      </w:r>
    </w:p>
    <w:p w14:paraId="2D2D9152" w14:textId="77777777" w:rsidR="00BE63D6" w:rsidRDefault="00BE63D6" w:rsidP="000D4063">
      <w:pPr>
        <w:pStyle w:val="a8"/>
        <w:widowControl w:val="0"/>
        <w:jc w:val="both"/>
        <w:rPr>
          <w:color w:val="000000"/>
          <w:sz w:val="22"/>
          <w:szCs w:val="22"/>
        </w:rPr>
      </w:pPr>
    </w:p>
    <w:p w14:paraId="482CB4C1" w14:textId="77777777" w:rsidR="002E5CD0" w:rsidRDefault="007709E6" w:rsidP="000D4063">
      <w:pPr>
        <w:pStyle w:val="a8"/>
        <w:widowControl w:val="0"/>
        <w:jc w:val="both"/>
        <w:rPr>
          <w:color w:val="000000"/>
          <w:sz w:val="22"/>
          <w:szCs w:val="22"/>
        </w:rPr>
      </w:pPr>
      <w:r>
        <w:rPr>
          <w:color w:val="000000"/>
          <w:sz w:val="22"/>
          <w:szCs w:val="22"/>
        </w:rPr>
        <w:t xml:space="preserve">Многие компании поначалу противостояли этим общественным движениям и законам, но большинство из них теперь признает необходимость повышения образования, информированности и защищенности потребителей. Некоторые компании руководствуются в своей деятельности философией просвещенного маркетинга, основанного на принципах </w:t>
      </w:r>
      <w:r w:rsidR="00F00B70" w:rsidRPr="00F00B70">
        <w:rPr>
          <w:b/>
          <w:i/>
          <w:iCs/>
          <w:color w:val="000000"/>
          <w:sz w:val="22"/>
          <w:szCs w:val="22"/>
        </w:rPr>
        <w:t>ориентации на потребителя, новаторства, повышения ценностной значимости товаров, осознании общественной миссии и социально-ответственного маркетинга</w:t>
      </w:r>
      <w:r>
        <w:rPr>
          <w:color w:val="000000"/>
          <w:sz w:val="22"/>
          <w:szCs w:val="22"/>
        </w:rPr>
        <w:t xml:space="preserve">. </w:t>
      </w:r>
    </w:p>
    <w:p w14:paraId="761F3244" w14:textId="77777777" w:rsidR="002E5CD0" w:rsidRPr="008D724B" w:rsidRDefault="002E5CD0" w:rsidP="000D4063">
      <w:pPr>
        <w:pStyle w:val="a8"/>
        <w:widowControl w:val="0"/>
        <w:jc w:val="both"/>
        <w:rPr>
          <w:i/>
          <w:color w:val="000000"/>
          <w:sz w:val="22"/>
          <w:szCs w:val="22"/>
        </w:rPr>
      </w:pPr>
      <w:r w:rsidRPr="002E5CD0">
        <w:rPr>
          <w:color w:val="000000"/>
          <w:sz w:val="22"/>
          <w:szCs w:val="22"/>
          <w:highlight w:val="yellow"/>
        </w:rPr>
        <w:t xml:space="preserve">Видеовставка 16. </w:t>
      </w:r>
      <w:r w:rsidR="00F00B70" w:rsidRPr="00F00B70">
        <w:rPr>
          <w:b/>
          <w:i/>
          <w:color w:val="000000"/>
          <w:sz w:val="22"/>
          <w:szCs w:val="22"/>
          <w:highlight w:val="yellow"/>
          <w:u w:val="single"/>
        </w:rPr>
        <w:t>Пример</w:t>
      </w:r>
      <w:r w:rsidRPr="002E5CD0">
        <w:rPr>
          <w:color w:val="000000"/>
          <w:sz w:val="22"/>
          <w:szCs w:val="22"/>
          <w:highlight w:val="yellow"/>
        </w:rPr>
        <w:t xml:space="preserve">. </w:t>
      </w:r>
      <w:r w:rsidR="00F00B70" w:rsidRPr="00F00B70">
        <w:rPr>
          <w:i/>
          <w:color w:val="000000"/>
          <w:sz w:val="22"/>
          <w:szCs w:val="22"/>
          <w:highlight w:val="yellow"/>
        </w:rPr>
        <w:t>Сегодня в миссии целого ряда компаний есть особый раздел, который так и называется «Социальная ответственность бизнеса». Понятие является очень содержательным и включает в себя такие направления деятельности, как защита окружающей среды от вредных воздействий, улучшение социальных условий работников предприятия, гуманитарная помощь незащищенным слоям населения, а также другие благотворительные мероприятия.</w:t>
      </w:r>
    </w:p>
    <w:p w14:paraId="25D858F6" w14:textId="77777777" w:rsidR="00FF662D" w:rsidRDefault="00FF662D" w:rsidP="000D4063">
      <w:pPr>
        <w:pStyle w:val="a8"/>
        <w:widowControl w:val="0"/>
        <w:jc w:val="both"/>
        <w:rPr>
          <w:color w:val="000000"/>
          <w:sz w:val="22"/>
          <w:szCs w:val="22"/>
        </w:rPr>
      </w:pPr>
      <w:r w:rsidRPr="0039525B">
        <w:rPr>
          <w:color w:val="000000"/>
          <w:sz w:val="22"/>
          <w:szCs w:val="22"/>
          <w:highlight w:val="green"/>
        </w:rPr>
        <w:t>Статичный рисунок для читалки:</w:t>
      </w:r>
    </w:p>
    <w:p w14:paraId="77D98B63" w14:textId="77777777" w:rsidR="00CE467E" w:rsidRDefault="00E76919">
      <w:pPr>
        <w:pStyle w:val="a8"/>
        <w:widowControl w:val="0"/>
        <w:jc w:val="center"/>
        <w:rPr>
          <w:color w:val="000000"/>
          <w:sz w:val="22"/>
          <w:szCs w:val="22"/>
        </w:rPr>
      </w:pPr>
      <w:commentRangeStart w:id="196"/>
      <w:commentRangeStart w:id="197"/>
      <w:r>
        <w:rPr>
          <w:i/>
          <w:noProof/>
          <w:color w:val="000000"/>
          <w:sz w:val="22"/>
          <w:szCs w:val="22"/>
        </w:rPr>
        <w:drawing>
          <wp:inline distT="0" distB="0" distL="0" distR="0" wp14:anchorId="611B8B14" wp14:editId="78B37014">
            <wp:extent cx="4414925" cy="1439064"/>
            <wp:effectExtent l="0" t="0" r="0" b="0"/>
            <wp:docPr id="2061" name="Рисунок 14" descr="C:\Users\o_afanasiadi\Desktop\Без имени-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_afanasiadi\Desktop\Без имени-1.jpg"/>
                    <pic:cNvPicPr>
                      <a:picLocks noChangeAspect="1" noChangeArrowheads="1"/>
                    </pic:cNvPicPr>
                  </pic:nvPicPr>
                  <pic:blipFill>
                    <a:blip r:embed="rId83" cstate="print"/>
                    <a:srcRect/>
                    <a:stretch>
                      <a:fillRect/>
                    </a:stretch>
                  </pic:blipFill>
                  <pic:spPr bwMode="auto">
                    <a:xfrm>
                      <a:off x="0" y="0"/>
                      <a:ext cx="4426394" cy="1442802"/>
                    </a:xfrm>
                    <a:prstGeom prst="rect">
                      <a:avLst/>
                    </a:prstGeom>
                    <a:noFill/>
                    <a:ln w="9525">
                      <a:noFill/>
                      <a:miter lim="800000"/>
                      <a:headEnd/>
                      <a:tailEnd/>
                    </a:ln>
                  </pic:spPr>
                </pic:pic>
              </a:graphicData>
            </a:graphic>
          </wp:inline>
        </w:drawing>
      </w:r>
      <w:commentRangeEnd w:id="196"/>
      <w:commentRangeEnd w:id="197"/>
      <w:r w:rsidR="008D724B">
        <w:rPr>
          <w:rStyle w:val="af3"/>
          <w:rFonts w:cs="Times New Roman"/>
        </w:rPr>
        <w:commentReference w:id="196"/>
      </w:r>
    </w:p>
    <w:p w14:paraId="6FC553BE" w14:textId="77777777" w:rsidR="00CE467E" w:rsidRDefault="007D22D3">
      <w:pPr>
        <w:pStyle w:val="a8"/>
        <w:widowControl w:val="0"/>
        <w:jc w:val="center"/>
        <w:rPr>
          <w:color w:val="000000"/>
          <w:sz w:val="22"/>
          <w:szCs w:val="22"/>
        </w:rPr>
      </w:pPr>
      <w:r>
        <w:rPr>
          <w:rStyle w:val="af3"/>
          <w:rFonts w:cs="Times New Roman"/>
        </w:rPr>
        <w:commentReference w:id="197"/>
      </w:r>
    </w:p>
    <w:p w14:paraId="002A86C1" w14:textId="77777777" w:rsidR="007709E6" w:rsidRPr="008D724B" w:rsidRDefault="007709E6" w:rsidP="000D4063">
      <w:pPr>
        <w:pStyle w:val="a8"/>
        <w:widowControl w:val="0"/>
        <w:jc w:val="both"/>
        <w:rPr>
          <w:b/>
          <w:i/>
          <w:color w:val="000000"/>
          <w:sz w:val="22"/>
          <w:szCs w:val="22"/>
        </w:rPr>
      </w:pPr>
      <w:r>
        <w:rPr>
          <w:color w:val="000000"/>
          <w:sz w:val="22"/>
          <w:szCs w:val="22"/>
        </w:rPr>
        <w:t xml:space="preserve">Все чаще компании проявляют готовность руководствоваться в своей деятельности </w:t>
      </w:r>
      <w:r w:rsidR="00F00B70" w:rsidRPr="00F00B70">
        <w:rPr>
          <w:b/>
          <w:i/>
          <w:color w:val="000000"/>
          <w:sz w:val="22"/>
          <w:szCs w:val="22"/>
        </w:rPr>
        <w:t xml:space="preserve">нормами </w:t>
      </w:r>
      <w:r w:rsidR="00F00B70" w:rsidRPr="00F00B70">
        <w:rPr>
          <w:b/>
          <w:i/>
          <w:iCs/>
          <w:color w:val="000000"/>
          <w:sz w:val="22"/>
          <w:szCs w:val="22"/>
        </w:rPr>
        <w:t>маркетинговой этики</w:t>
      </w:r>
      <w:r>
        <w:rPr>
          <w:color w:val="000000"/>
          <w:sz w:val="22"/>
          <w:szCs w:val="22"/>
        </w:rPr>
        <w:t xml:space="preserve">. Несмотря на наличие множества вопросов, связанных с маркетингом и социальной ответственностью, компании вынуждены следовать семи </w:t>
      </w:r>
      <w:r>
        <w:rPr>
          <w:color w:val="000000"/>
          <w:sz w:val="22"/>
          <w:szCs w:val="22"/>
        </w:rPr>
        <w:lastRenderedPageBreak/>
        <w:t xml:space="preserve">принципам взаимоотношений общества и маркетинга: </w:t>
      </w:r>
      <w:r w:rsidR="00F00B70" w:rsidRPr="00F00B70">
        <w:rPr>
          <w:b/>
          <w:i/>
          <w:iCs/>
          <w:color w:val="000000"/>
          <w:sz w:val="22"/>
          <w:szCs w:val="22"/>
        </w:rPr>
        <w:t>свобода потребителя и производителя; ограничение потенциального ущерба; удовлетворение базовых потребностей; экономическая эффективность; новаторство; обучение и информирование потребителя; защита потребителя</w:t>
      </w:r>
      <w:r w:rsidR="00F00B70" w:rsidRPr="00F00B70">
        <w:rPr>
          <w:b/>
          <w:i/>
          <w:color w:val="000000"/>
          <w:sz w:val="22"/>
          <w:szCs w:val="22"/>
        </w:rPr>
        <w:t>.</w:t>
      </w:r>
    </w:p>
    <w:p w14:paraId="7A804EC9" w14:textId="77777777" w:rsidR="007709E6" w:rsidRDefault="007709E6" w:rsidP="000D4063">
      <w:pPr>
        <w:pStyle w:val="a8"/>
        <w:widowControl w:val="0"/>
        <w:jc w:val="both"/>
        <w:rPr>
          <w:color w:val="000000"/>
          <w:sz w:val="22"/>
          <w:szCs w:val="22"/>
        </w:rPr>
      </w:pPr>
      <w:r>
        <w:rPr>
          <w:color w:val="000000"/>
          <w:sz w:val="22"/>
          <w:szCs w:val="22"/>
        </w:rPr>
        <w:t>В любом случае, маркетинговый подход предполагает, что компания умеет «отстраниться» и определить факторы, которые должны оставаться неизменными при реализации маркетинговой стратегии. Иначе существует опасность внести смятение в ряды дистрибьюторов и покупателей, что дестабилизирует торговые марки, которым необходимо долгое существование.</w:t>
      </w:r>
    </w:p>
    <w:p w14:paraId="275B6976" w14:textId="77777777" w:rsidR="007709E6" w:rsidRDefault="007709E6" w:rsidP="000D4063">
      <w:pPr>
        <w:pStyle w:val="a8"/>
        <w:widowControl w:val="0"/>
        <w:jc w:val="both"/>
        <w:rPr>
          <w:color w:val="000000"/>
          <w:sz w:val="22"/>
          <w:szCs w:val="22"/>
        </w:rPr>
      </w:pPr>
      <w:r>
        <w:rPr>
          <w:color w:val="000000"/>
          <w:sz w:val="22"/>
          <w:szCs w:val="22"/>
        </w:rPr>
        <w:t>На этом принципе основаны все значительные успехи маркетинга.</w:t>
      </w:r>
    </w:p>
    <w:p w14:paraId="78E9A011" w14:textId="77777777" w:rsidR="008D724B" w:rsidRDefault="008D724B">
      <w:pPr>
        <w:rPr>
          <w:rFonts w:eastAsiaTheme="majorEastAsia" w:cstheme="majorBidi"/>
          <w:b/>
          <w:bCs/>
          <w:color w:val="003399"/>
          <w:sz w:val="28"/>
          <w:szCs w:val="28"/>
        </w:rPr>
      </w:pPr>
      <w:bookmarkStart w:id="198" w:name="_Toc210732425"/>
      <w:bookmarkStart w:id="199" w:name="_Toc217108025"/>
      <w:r>
        <w:br w:type="page"/>
      </w:r>
    </w:p>
    <w:p w14:paraId="35AEA1F7" w14:textId="77777777" w:rsidR="007709E6" w:rsidRPr="00867BE1" w:rsidRDefault="00F00B70" w:rsidP="000D4063">
      <w:pPr>
        <w:pStyle w:val="1"/>
        <w:spacing w:before="0" w:after="0"/>
        <w:rPr>
          <w:color w:val="003CB4"/>
        </w:rPr>
      </w:pPr>
      <w:r w:rsidRPr="00F00B70">
        <w:rPr>
          <w:color w:val="003CB4"/>
        </w:rPr>
        <w:lastRenderedPageBreak/>
        <w:t>Раздел 2. Комплекс маркетинга</w:t>
      </w:r>
      <w:bookmarkEnd w:id="198"/>
      <w:bookmarkEnd w:id="199"/>
    </w:p>
    <w:p w14:paraId="078848E4" w14:textId="77777777" w:rsidR="007709E6" w:rsidRPr="00867BE1" w:rsidRDefault="00F00B70" w:rsidP="000D4063">
      <w:pPr>
        <w:pStyle w:val="1"/>
        <w:spacing w:before="0" w:after="0"/>
        <w:rPr>
          <w:color w:val="003CB4"/>
        </w:rPr>
      </w:pPr>
      <w:bookmarkStart w:id="200" w:name="_Toc210732426"/>
      <w:bookmarkStart w:id="201" w:name="_Toc217108026"/>
      <w:r w:rsidRPr="00F00B70">
        <w:rPr>
          <w:color w:val="003CB4"/>
        </w:rPr>
        <w:t>2.1. Комплекс маркетинга («маркетинг-</w:t>
      </w:r>
      <w:proofErr w:type="spellStart"/>
      <w:r w:rsidRPr="00F00B70">
        <w:rPr>
          <w:color w:val="003CB4"/>
        </w:rPr>
        <w:t>микс</w:t>
      </w:r>
      <w:proofErr w:type="spellEnd"/>
      <w:r w:rsidRPr="00F00B70">
        <w:rPr>
          <w:color w:val="003CB4"/>
        </w:rPr>
        <w:t>»)</w:t>
      </w:r>
      <w:bookmarkEnd w:id="200"/>
      <w:bookmarkEnd w:id="201"/>
    </w:p>
    <w:p w14:paraId="1261033C" w14:textId="77777777" w:rsidR="00CE467E" w:rsidRDefault="007709E6">
      <w:pPr>
        <w:pStyle w:val="a8"/>
        <w:widowControl w:val="0"/>
        <w:jc w:val="both"/>
        <w:rPr>
          <w:color w:val="000000"/>
          <w:sz w:val="22"/>
          <w:szCs w:val="22"/>
        </w:rPr>
      </w:pPr>
      <w:r>
        <w:rPr>
          <w:color w:val="000000"/>
          <w:sz w:val="22"/>
          <w:szCs w:val="22"/>
        </w:rPr>
        <w:t xml:space="preserve">Понятие </w:t>
      </w:r>
      <w:r w:rsidR="00F00B70" w:rsidRPr="00F00B70">
        <w:rPr>
          <w:b/>
          <w:i/>
          <w:color w:val="000000"/>
          <w:szCs w:val="22"/>
        </w:rPr>
        <w:t xml:space="preserve">«комплекс маркетинга» </w:t>
      </w:r>
      <w:r>
        <w:rPr>
          <w:color w:val="000000"/>
          <w:sz w:val="22"/>
          <w:szCs w:val="22"/>
        </w:rPr>
        <w:t xml:space="preserve">(англ. </w:t>
      </w:r>
      <w:proofErr w:type="spellStart"/>
      <w:r>
        <w:rPr>
          <w:color w:val="000000"/>
          <w:sz w:val="22"/>
          <w:szCs w:val="22"/>
        </w:rPr>
        <w:t>Marketing</w:t>
      </w:r>
      <w:proofErr w:type="spellEnd"/>
      <w:r>
        <w:rPr>
          <w:color w:val="000000"/>
          <w:sz w:val="22"/>
          <w:szCs w:val="22"/>
        </w:rPr>
        <w:t xml:space="preserve"> </w:t>
      </w:r>
      <w:proofErr w:type="spellStart"/>
      <w:r>
        <w:rPr>
          <w:color w:val="000000"/>
          <w:sz w:val="22"/>
          <w:szCs w:val="22"/>
        </w:rPr>
        <w:t>Mix</w:t>
      </w:r>
      <w:proofErr w:type="spellEnd"/>
      <w:r>
        <w:rPr>
          <w:color w:val="000000"/>
          <w:sz w:val="22"/>
          <w:szCs w:val="22"/>
        </w:rPr>
        <w:t xml:space="preserve">) был изобретен </w:t>
      </w:r>
      <w:r w:rsidR="00F00B70" w:rsidRPr="00F00B70">
        <w:rPr>
          <w:b/>
          <w:color w:val="000000"/>
          <w:szCs w:val="22"/>
        </w:rPr>
        <w:t xml:space="preserve">Нилом </w:t>
      </w:r>
      <w:proofErr w:type="spellStart"/>
      <w:r w:rsidR="00F00B70" w:rsidRPr="00F00B70">
        <w:rPr>
          <w:b/>
          <w:color w:val="000000"/>
          <w:szCs w:val="22"/>
        </w:rPr>
        <w:t>Борденом</w:t>
      </w:r>
      <w:proofErr w:type="spellEnd"/>
      <w:r>
        <w:rPr>
          <w:color w:val="000000"/>
          <w:sz w:val="22"/>
          <w:szCs w:val="22"/>
        </w:rPr>
        <w:t xml:space="preserve">, профессором </w:t>
      </w:r>
      <w:proofErr w:type="spellStart"/>
      <w:r>
        <w:rPr>
          <w:color w:val="000000"/>
          <w:sz w:val="22"/>
          <w:szCs w:val="22"/>
        </w:rPr>
        <w:t>Harvard</w:t>
      </w:r>
      <w:proofErr w:type="spellEnd"/>
      <w:r>
        <w:rPr>
          <w:color w:val="000000"/>
          <w:sz w:val="22"/>
          <w:szCs w:val="22"/>
        </w:rPr>
        <w:t xml:space="preserve"> </w:t>
      </w:r>
      <w:proofErr w:type="spellStart"/>
      <w:r>
        <w:rPr>
          <w:color w:val="000000"/>
          <w:sz w:val="22"/>
          <w:szCs w:val="22"/>
        </w:rPr>
        <w:t>Business</w:t>
      </w:r>
      <w:proofErr w:type="spellEnd"/>
      <w:r>
        <w:rPr>
          <w:color w:val="000000"/>
          <w:sz w:val="22"/>
          <w:szCs w:val="22"/>
        </w:rPr>
        <w:t xml:space="preserve"> </w:t>
      </w:r>
      <w:proofErr w:type="spellStart"/>
      <w:r>
        <w:rPr>
          <w:color w:val="000000"/>
          <w:sz w:val="22"/>
          <w:szCs w:val="22"/>
        </w:rPr>
        <w:t>School</w:t>
      </w:r>
      <w:proofErr w:type="spellEnd"/>
      <w:r>
        <w:rPr>
          <w:color w:val="000000"/>
          <w:sz w:val="22"/>
          <w:szCs w:val="22"/>
        </w:rPr>
        <w:t xml:space="preserve">, в 1953 г. Впервые он представил данный комплекс в президентском обращении к Американской маркетинговой ассоциации. </w:t>
      </w:r>
      <w:r w:rsidR="00F201D3" w:rsidRPr="00F201D3">
        <w:rPr>
          <w:color w:val="000000"/>
          <w:sz w:val="22"/>
          <w:szCs w:val="22"/>
          <w:highlight w:val="green"/>
        </w:rPr>
        <w:t>Биографическая вставка</w:t>
      </w:r>
    </w:p>
    <w:p w14:paraId="2EC5D550" w14:textId="77777777" w:rsidR="008776B4" w:rsidRDefault="00E76919" w:rsidP="000D4063">
      <w:pPr>
        <w:pStyle w:val="a8"/>
        <w:widowControl w:val="0"/>
        <w:jc w:val="center"/>
        <w:rPr>
          <w:color w:val="000000"/>
          <w:sz w:val="22"/>
          <w:szCs w:val="22"/>
        </w:rPr>
      </w:pPr>
      <w:commentRangeStart w:id="202"/>
      <w:commentRangeStart w:id="203"/>
      <w:r>
        <w:rPr>
          <w:noProof/>
          <w:color w:val="000000"/>
          <w:sz w:val="22"/>
          <w:szCs w:val="22"/>
        </w:rPr>
        <w:drawing>
          <wp:inline distT="0" distB="0" distL="0" distR="0" wp14:anchorId="16DFAC19" wp14:editId="1DDA063D">
            <wp:extent cx="5495159" cy="2697317"/>
            <wp:effectExtent l="0" t="0" r="0" b="0"/>
            <wp:docPr id="1052" name="Рисунок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17665" cy="2708364"/>
                    </a:xfrm>
                    <a:prstGeom prst="rect">
                      <a:avLst/>
                    </a:prstGeom>
                    <a:noFill/>
                  </pic:spPr>
                </pic:pic>
              </a:graphicData>
            </a:graphic>
          </wp:inline>
        </w:drawing>
      </w:r>
      <w:commentRangeEnd w:id="202"/>
      <w:r w:rsidR="008776B4">
        <w:rPr>
          <w:rStyle w:val="af3"/>
          <w:rFonts w:cs="Times New Roman"/>
        </w:rPr>
        <w:commentReference w:id="202"/>
      </w:r>
    </w:p>
    <w:commentRangeEnd w:id="203"/>
    <w:p w14:paraId="76952099" w14:textId="77777777" w:rsidR="00AF37DB" w:rsidRDefault="00AF37DB" w:rsidP="000D4063">
      <w:pPr>
        <w:pStyle w:val="a8"/>
        <w:widowControl w:val="0"/>
        <w:jc w:val="center"/>
        <w:rPr>
          <w:color w:val="000000"/>
          <w:sz w:val="22"/>
          <w:szCs w:val="22"/>
        </w:rPr>
      </w:pPr>
      <w:r>
        <w:rPr>
          <w:rStyle w:val="af3"/>
          <w:rFonts w:cs="Times New Roman"/>
        </w:rPr>
        <w:commentReference w:id="203"/>
      </w:r>
    </w:p>
    <w:p w14:paraId="521072CF" w14:textId="77777777" w:rsidR="00F201D3" w:rsidRDefault="00F201D3" w:rsidP="000D4063">
      <w:pPr>
        <w:suppressAutoHyphens/>
        <w:autoSpaceDE w:val="0"/>
        <w:autoSpaceDN w:val="0"/>
        <w:adjustRightInd w:val="0"/>
        <w:rPr>
          <w:rFonts w:ascii="Arial CYR" w:hAnsi="Arial CYR" w:cs="Arial CYR"/>
          <w:color w:val="000000"/>
          <w:szCs w:val="22"/>
          <w:highlight w:val="green"/>
          <w:lang w:eastAsia="en-US"/>
        </w:rPr>
      </w:pPr>
      <w:r>
        <w:rPr>
          <w:rFonts w:ascii="Arial CYR" w:hAnsi="Arial CYR" w:cs="Arial CYR"/>
          <w:color w:val="000000"/>
          <w:szCs w:val="22"/>
          <w:highlight w:val="green"/>
          <w:lang w:eastAsia="en-US"/>
        </w:rPr>
        <w:t>Масштабируемый рисунок и статичный для читалки</w:t>
      </w:r>
    </w:p>
    <w:p w14:paraId="5C115852" w14:textId="77777777" w:rsidR="007709E6" w:rsidRDefault="00F00B70" w:rsidP="000D4063">
      <w:pPr>
        <w:pStyle w:val="important"/>
        <w:widowControl w:val="0"/>
        <w:spacing w:before="0" w:after="0"/>
        <w:ind w:left="0" w:right="0"/>
        <w:jc w:val="both"/>
        <w:rPr>
          <w:color w:val="000000"/>
          <w:sz w:val="22"/>
          <w:szCs w:val="22"/>
        </w:rPr>
      </w:pPr>
      <w:r w:rsidRPr="00F00B70">
        <w:rPr>
          <w:b/>
          <w:bCs/>
          <w:color w:val="000000" w:themeColor="text1"/>
          <w:sz w:val="22"/>
          <w:szCs w:val="22"/>
        </w:rPr>
        <w:t>Маркетинг-</w:t>
      </w:r>
      <w:proofErr w:type="spellStart"/>
      <w:r w:rsidRPr="00F00B70">
        <w:rPr>
          <w:b/>
          <w:bCs/>
          <w:color w:val="000000" w:themeColor="text1"/>
          <w:sz w:val="22"/>
          <w:szCs w:val="22"/>
        </w:rPr>
        <w:t>микс</w:t>
      </w:r>
      <w:proofErr w:type="spellEnd"/>
      <w:r w:rsidR="007709E6">
        <w:rPr>
          <w:color w:val="000000"/>
          <w:sz w:val="22"/>
          <w:szCs w:val="22"/>
        </w:rPr>
        <w:t xml:space="preserve"> — совокупность видов деятельности, которую маркетологи могут использовать, оказывая влияние на решения о покупках, принимаемые потребителями.</w:t>
      </w:r>
    </w:p>
    <w:p w14:paraId="20763BED" w14:textId="77777777" w:rsidR="008776B4" w:rsidRDefault="008776B4" w:rsidP="000D4063">
      <w:pPr>
        <w:pStyle w:val="a8"/>
        <w:widowControl w:val="0"/>
        <w:jc w:val="both"/>
        <w:rPr>
          <w:color w:val="000000"/>
          <w:sz w:val="22"/>
          <w:szCs w:val="22"/>
        </w:rPr>
      </w:pPr>
    </w:p>
    <w:p w14:paraId="72E5A96B" w14:textId="77777777" w:rsidR="007709E6" w:rsidRDefault="007709E6" w:rsidP="000D4063">
      <w:pPr>
        <w:pStyle w:val="a8"/>
        <w:widowControl w:val="0"/>
        <w:jc w:val="both"/>
        <w:rPr>
          <w:color w:val="000000"/>
          <w:sz w:val="22"/>
          <w:szCs w:val="22"/>
        </w:rPr>
      </w:pPr>
      <w:r>
        <w:rPr>
          <w:color w:val="000000"/>
          <w:sz w:val="22"/>
          <w:szCs w:val="22"/>
        </w:rPr>
        <w:t xml:space="preserve">Самое главное, утверждал </w:t>
      </w:r>
      <w:proofErr w:type="spellStart"/>
      <w:r w:rsidR="00F00B70" w:rsidRPr="00F00B70">
        <w:rPr>
          <w:b/>
          <w:color w:val="000000"/>
          <w:sz w:val="22"/>
          <w:szCs w:val="22"/>
        </w:rPr>
        <w:t>Борден</w:t>
      </w:r>
      <w:proofErr w:type="spellEnd"/>
      <w:r>
        <w:rPr>
          <w:color w:val="000000"/>
          <w:sz w:val="22"/>
          <w:szCs w:val="22"/>
        </w:rPr>
        <w:t xml:space="preserve">, заключается в том, что маркетологи идентифицируют виды деятельности в своем </w:t>
      </w:r>
      <w:r w:rsidR="00F00B70" w:rsidRPr="00F00B70">
        <w:rPr>
          <w:b/>
          <w:i/>
          <w:color w:val="000000"/>
          <w:sz w:val="22"/>
          <w:szCs w:val="22"/>
        </w:rPr>
        <w:t>маркетинг-</w:t>
      </w:r>
      <w:proofErr w:type="spellStart"/>
      <w:r w:rsidR="00F00B70" w:rsidRPr="00F00B70">
        <w:rPr>
          <w:b/>
          <w:i/>
          <w:color w:val="000000"/>
          <w:sz w:val="22"/>
          <w:szCs w:val="22"/>
        </w:rPr>
        <w:t>миксе</w:t>
      </w:r>
      <w:proofErr w:type="spellEnd"/>
      <w:r>
        <w:rPr>
          <w:color w:val="000000"/>
          <w:sz w:val="22"/>
          <w:szCs w:val="22"/>
        </w:rPr>
        <w:t xml:space="preserve"> и координируют их, чтобы добиться максимального результата.</w:t>
      </w:r>
    </w:p>
    <w:p w14:paraId="6FA16228" w14:textId="77777777" w:rsidR="007709E6" w:rsidRPr="008776B4" w:rsidRDefault="00F201D3" w:rsidP="000D4063">
      <w:pPr>
        <w:pStyle w:val="a8"/>
        <w:widowControl w:val="0"/>
        <w:jc w:val="both"/>
        <w:rPr>
          <w:rFonts w:ascii="Arial CYR" w:hAnsi="Arial CYR" w:cs="Arial CYR"/>
          <w:szCs w:val="22"/>
          <w:lang w:eastAsia="en-US"/>
        </w:rPr>
      </w:pPr>
      <w:r>
        <w:rPr>
          <w:rFonts w:ascii="Arial CYR" w:hAnsi="Arial CYR" w:cs="Arial CYR"/>
          <w:szCs w:val="22"/>
          <w:highlight w:val="green"/>
          <w:lang w:eastAsia="en-US"/>
        </w:rPr>
        <w:t>Выноска</w:t>
      </w:r>
      <w:r w:rsidR="008776B4">
        <w:rPr>
          <w:rFonts w:ascii="Arial CYR" w:hAnsi="Arial CYR" w:cs="Arial CYR"/>
          <w:szCs w:val="22"/>
          <w:lang w:eastAsia="en-US"/>
        </w:rPr>
        <w:t xml:space="preserve"> </w:t>
      </w:r>
      <w:r>
        <w:rPr>
          <w:rFonts w:ascii="Arial CYR" w:hAnsi="Arial CYR" w:cs="Arial CYR"/>
          <w:b/>
          <w:bCs/>
          <w:szCs w:val="22"/>
          <w:lang w:eastAsia="en-US"/>
        </w:rPr>
        <w:t>ПРИМЕР!</w:t>
      </w:r>
      <w:r w:rsidR="008776B4">
        <w:rPr>
          <w:rFonts w:ascii="Arial CYR" w:hAnsi="Arial CYR" w:cs="Arial CYR"/>
          <w:b/>
          <w:bCs/>
          <w:szCs w:val="22"/>
          <w:lang w:eastAsia="en-US"/>
        </w:rPr>
        <w:t xml:space="preserve"> </w:t>
      </w:r>
      <w:r>
        <w:rPr>
          <w:rFonts w:ascii="Arial CYR" w:hAnsi="Arial CYR" w:cs="Arial CYR"/>
          <w:szCs w:val="22"/>
          <w:highlight w:val="green"/>
          <w:lang w:eastAsia="en-US"/>
        </w:rPr>
        <w:t xml:space="preserve">Всплывает в отдельном окне для версии </w:t>
      </w:r>
      <w:proofErr w:type="spellStart"/>
      <w:r>
        <w:rPr>
          <w:rFonts w:ascii="Arial CYR" w:hAnsi="Arial CYR" w:cs="Arial CYR"/>
          <w:szCs w:val="22"/>
          <w:highlight w:val="green"/>
          <w:lang w:eastAsia="en-US"/>
        </w:rPr>
        <w:t>iBook</w:t>
      </w:r>
      <w:proofErr w:type="spellEnd"/>
      <w:r>
        <w:rPr>
          <w:rFonts w:ascii="Arial CYR" w:hAnsi="Arial CYR" w:cs="Arial CYR"/>
          <w:szCs w:val="22"/>
          <w:highlight w:val="green"/>
          <w:lang w:eastAsia="en-US"/>
        </w:rPr>
        <w:t xml:space="preserve"> и выделение цветом, шрифтом, форматированием для читалки</w:t>
      </w:r>
      <w:r>
        <w:rPr>
          <w:i/>
          <w:iCs/>
          <w:color w:val="000000"/>
          <w:sz w:val="22"/>
          <w:szCs w:val="22"/>
        </w:rPr>
        <w:t xml:space="preserve"> </w:t>
      </w:r>
      <w:r w:rsidR="00F00B70" w:rsidRPr="00F00B70">
        <w:rPr>
          <w:b/>
          <w:i/>
          <w:iCs/>
          <w:color w:val="000000"/>
          <w:sz w:val="22"/>
          <w:szCs w:val="22"/>
          <w:highlight w:val="lightGray"/>
          <w:u w:val="single"/>
        </w:rPr>
        <w:t>Например</w:t>
      </w:r>
      <w:r w:rsidR="007709E6" w:rsidRPr="00F201D3">
        <w:rPr>
          <w:i/>
          <w:iCs/>
          <w:color w:val="000000"/>
          <w:sz w:val="22"/>
          <w:szCs w:val="22"/>
          <w:highlight w:val="lightGray"/>
        </w:rPr>
        <w:t xml:space="preserve">, маркетолог фармацевтической компании может использовать несколько видов деятельности, чтобы попытаться убедить врачей выбирать нужные для него варианты выписываемых ими лекарств, в число этих видов входят реклама в печатных и других </w:t>
      </w:r>
      <w:proofErr w:type="spellStart"/>
      <w:r w:rsidR="007709E6" w:rsidRPr="00F201D3">
        <w:rPr>
          <w:i/>
          <w:iCs/>
          <w:color w:val="000000"/>
          <w:sz w:val="22"/>
          <w:szCs w:val="22"/>
          <w:highlight w:val="lightGray"/>
        </w:rPr>
        <w:t>медийных</w:t>
      </w:r>
      <w:proofErr w:type="spellEnd"/>
      <w:r w:rsidR="007709E6" w:rsidRPr="00F201D3">
        <w:rPr>
          <w:i/>
          <w:iCs/>
          <w:color w:val="000000"/>
          <w:sz w:val="22"/>
          <w:szCs w:val="22"/>
          <w:highlight w:val="lightGray"/>
        </w:rPr>
        <w:t xml:space="preserve"> средствах, прямые продажи, раздача образцов лекарства, спонсирование медицинских конференций и т.д.</w:t>
      </w:r>
      <w:r w:rsidR="003616EF">
        <w:rPr>
          <w:i/>
          <w:iCs/>
          <w:color w:val="000000"/>
          <w:sz w:val="22"/>
          <w:szCs w:val="22"/>
          <w:highlight w:val="lightGray"/>
        </w:rPr>
        <w:t>.</w:t>
      </w:r>
      <w:r w:rsidR="007709E6" w:rsidRPr="00F201D3">
        <w:rPr>
          <w:i/>
          <w:iCs/>
          <w:color w:val="000000"/>
          <w:sz w:val="22"/>
          <w:szCs w:val="22"/>
          <w:highlight w:val="lightGray"/>
        </w:rPr>
        <w:t xml:space="preserve"> Существует широкий диапазон подобных маркетинговых видов деятельности, которые могут отличаться в разных компаниях и отраслях.</w:t>
      </w:r>
    </w:p>
    <w:p w14:paraId="1D3F9524" w14:textId="77777777" w:rsidR="00B83AB4" w:rsidRDefault="007709E6" w:rsidP="000D4063">
      <w:pPr>
        <w:pStyle w:val="a8"/>
        <w:widowControl w:val="0"/>
        <w:jc w:val="both"/>
        <w:rPr>
          <w:color w:val="000000"/>
          <w:sz w:val="22"/>
          <w:szCs w:val="22"/>
        </w:rPr>
      </w:pPr>
      <w:r>
        <w:rPr>
          <w:color w:val="000000"/>
          <w:sz w:val="22"/>
          <w:szCs w:val="22"/>
        </w:rPr>
        <w:t xml:space="preserve">Если выразить эту идею более кратко, говорит </w:t>
      </w:r>
      <w:proofErr w:type="spellStart"/>
      <w:r w:rsidR="00F00B70" w:rsidRPr="00F00B70">
        <w:rPr>
          <w:b/>
          <w:color w:val="000000"/>
          <w:sz w:val="22"/>
          <w:szCs w:val="22"/>
        </w:rPr>
        <w:t>Борден</w:t>
      </w:r>
      <w:proofErr w:type="spellEnd"/>
      <w:r>
        <w:rPr>
          <w:color w:val="000000"/>
          <w:sz w:val="22"/>
          <w:szCs w:val="22"/>
        </w:rPr>
        <w:t xml:space="preserve">, о руководителях, отвечающих за </w:t>
      </w:r>
    </w:p>
    <w:p w14:paraId="2B493C41" w14:textId="77777777" w:rsidR="007709E6" w:rsidRDefault="007709E6" w:rsidP="000D4063">
      <w:pPr>
        <w:pStyle w:val="a8"/>
        <w:widowControl w:val="0"/>
        <w:jc w:val="both"/>
        <w:rPr>
          <w:color w:val="000000"/>
          <w:sz w:val="22"/>
          <w:szCs w:val="22"/>
        </w:rPr>
      </w:pPr>
      <w:r>
        <w:rPr>
          <w:color w:val="000000"/>
          <w:sz w:val="22"/>
          <w:szCs w:val="22"/>
        </w:rPr>
        <w:lastRenderedPageBreak/>
        <w:t xml:space="preserve">маркетинг, обычно думают, прежде всего, как о людях, «смешивающих ингредиенты», постоянно занятых творческим «приготовлением» маркетинговых процедур и приемов, стараясь добиться рентабельности своих предприятий. Однако существуют сотни, а может быть, и тысячи видов деятельности, которые можно включить в этот </w:t>
      </w:r>
      <w:proofErr w:type="spellStart"/>
      <w:r>
        <w:rPr>
          <w:color w:val="000000"/>
          <w:sz w:val="22"/>
          <w:szCs w:val="22"/>
        </w:rPr>
        <w:t>микс</w:t>
      </w:r>
      <w:proofErr w:type="spellEnd"/>
      <w:r>
        <w:rPr>
          <w:color w:val="000000"/>
          <w:sz w:val="22"/>
          <w:szCs w:val="22"/>
        </w:rPr>
        <w:t>.</w:t>
      </w:r>
    </w:p>
    <w:p w14:paraId="3399499A" w14:textId="77777777" w:rsidR="003616EF" w:rsidRPr="00867BE1" w:rsidRDefault="003616EF" w:rsidP="000D4063">
      <w:pPr>
        <w:pStyle w:val="a8"/>
        <w:widowControl w:val="0"/>
        <w:jc w:val="both"/>
        <w:rPr>
          <w:color w:val="003CB4"/>
          <w:sz w:val="22"/>
          <w:szCs w:val="22"/>
        </w:rPr>
      </w:pPr>
    </w:p>
    <w:p w14:paraId="1AA9776F" w14:textId="77777777" w:rsidR="007709E6" w:rsidRPr="00867BE1" w:rsidRDefault="00F00B70" w:rsidP="000D4063">
      <w:pPr>
        <w:pStyle w:val="1"/>
        <w:spacing w:before="0" w:after="0"/>
        <w:rPr>
          <w:color w:val="003CB4"/>
        </w:rPr>
      </w:pPr>
      <w:bookmarkStart w:id="204" w:name="_Toc210732427"/>
      <w:bookmarkStart w:id="205" w:name="_Toc217108027"/>
      <w:r w:rsidRPr="00F00B70">
        <w:rPr>
          <w:color w:val="003CB4"/>
        </w:rPr>
        <w:t>2.2. Важнейшие элементы маркетинг-</w:t>
      </w:r>
      <w:proofErr w:type="spellStart"/>
      <w:r w:rsidRPr="00F00B70">
        <w:rPr>
          <w:color w:val="003CB4"/>
        </w:rPr>
        <w:t>микса</w:t>
      </w:r>
      <w:bookmarkEnd w:id="204"/>
      <w:bookmarkEnd w:id="205"/>
      <w:proofErr w:type="spellEnd"/>
    </w:p>
    <w:p w14:paraId="725792AC" w14:textId="77777777" w:rsidR="007709E6" w:rsidRPr="003616EF" w:rsidRDefault="00F00B70" w:rsidP="000D4063">
      <w:pPr>
        <w:rPr>
          <w:rFonts w:cs="Arial"/>
          <w:b/>
          <w:i/>
          <w:color w:val="000000"/>
        </w:rPr>
      </w:pPr>
      <w:r w:rsidRPr="00F00B70">
        <w:rPr>
          <w:rFonts w:cs="Arial"/>
          <w:b/>
          <w:i/>
          <w:color w:val="000000"/>
        </w:rPr>
        <w:t>Для производителей важнейшими элементами маркетинг-</w:t>
      </w:r>
      <w:proofErr w:type="spellStart"/>
      <w:r w:rsidRPr="00F00B70">
        <w:rPr>
          <w:rFonts w:cs="Arial"/>
          <w:b/>
          <w:i/>
          <w:color w:val="000000"/>
        </w:rPr>
        <w:t>микса</w:t>
      </w:r>
      <w:proofErr w:type="spellEnd"/>
      <w:r w:rsidRPr="00F00B70">
        <w:rPr>
          <w:rFonts w:cs="Arial"/>
          <w:b/>
          <w:i/>
          <w:color w:val="000000"/>
        </w:rPr>
        <w:t xml:space="preserve"> являются:</w:t>
      </w:r>
    </w:p>
    <w:p w14:paraId="24A2B6EA" w14:textId="77777777" w:rsidR="00F201D3" w:rsidRDefault="00F201D3" w:rsidP="000D406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Arial CYR" w:hAnsi="Arial CYR" w:cs="Arial CYR"/>
          <w:color w:val="000000"/>
          <w:szCs w:val="22"/>
          <w:highlight w:val="green"/>
          <w:lang w:eastAsia="en-US"/>
        </w:rPr>
      </w:pPr>
      <w:r>
        <w:rPr>
          <w:rFonts w:ascii="Arial CYR" w:hAnsi="Arial CYR" w:cs="Arial CYR"/>
          <w:color w:val="000000"/>
          <w:szCs w:val="22"/>
          <w:highlight w:val="green"/>
          <w:lang w:eastAsia="en-US"/>
        </w:rPr>
        <w:t xml:space="preserve">Интерактивная таблица для </w:t>
      </w:r>
      <w:proofErr w:type="spellStart"/>
      <w:r>
        <w:rPr>
          <w:rFonts w:ascii="Arial CYR" w:hAnsi="Arial CYR" w:cs="Arial CYR"/>
          <w:color w:val="000000"/>
          <w:szCs w:val="22"/>
          <w:highlight w:val="green"/>
          <w:lang w:eastAsia="en-US"/>
        </w:rPr>
        <w:t>ibook</w:t>
      </w:r>
      <w:proofErr w:type="spellEnd"/>
      <w:r>
        <w:rPr>
          <w:rFonts w:ascii="Arial CYR" w:hAnsi="Arial CYR" w:cs="Arial CYR"/>
          <w:color w:val="000000"/>
          <w:szCs w:val="22"/>
          <w:highlight w:val="green"/>
          <w:lang w:eastAsia="en-US"/>
        </w:rPr>
        <w:t xml:space="preserve"> и статичный рисунок для читалки</w:t>
      </w:r>
    </w:p>
    <w:tbl>
      <w:tblPr>
        <w:tblStyle w:val="-3"/>
        <w:tblW w:w="9744" w:type="dxa"/>
        <w:tblLayout w:type="fixed"/>
        <w:tblLook w:val="04A0" w:firstRow="1" w:lastRow="0" w:firstColumn="1" w:lastColumn="0" w:noHBand="0" w:noVBand="1"/>
      </w:tblPr>
      <w:tblGrid>
        <w:gridCol w:w="3923"/>
        <w:gridCol w:w="5821"/>
      </w:tblGrid>
      <w:tr w:rsidR="007709E6" w:rsidRPr="006021E5" w14:paraId="012F732E" w14:textId="77777777" w:rsidTr="00F201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3" w:type="dxa"/>
            <w:hideMark/>
          </w:tcPr>
          <w:p w14:paraId="114FEE2D" w14:textId="77777777" w:rsidR="007709E6" w:rsidRPr="006021E5" w:rsidRDefault="007709E6" w:rsidP="000D4063">
            <w:pPr>
              <w:spacing w:line="360" w:lineRule="auto"/>
              <w:jc w:val="center"/>
              <w:rPr>
                <w:rFonts w:cs="Arial"/>
                <w:b w:val="0"/>
                <w:bCs w:val="0"/>
                <w:color w:val="000000"/>
              </w:rPr>
            </w:pPr>
          </w:p>
        </w:tc>
        <w:tc>
          <w:tcPr>
            <w:tcW w:w="5821" w:type="dxa"/>
            <w:hideMark/>
          </w:tcPr>
          <w:p w14:paraId="4270EC8B" w14:textId="77777777" w:rsidR="007709E6" w:rsidRPr="003616EF" w:rsidRDefault="007709E6" w:rsidP="000D4063">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Cs w:val="0"/>
                <w:color w:val="000000"/>
              </w:rPr>
            </w:pPr>
            <w:r w:rsidRPr="003616EF">
              <w:rPr>
                <w:rFonts w:cs="Arial"/>
                <w:color w:val="000000"/>
              </w:rPr>
              <w:t>Приемы и процедуры, связанные с:</w:t>
            </w:r>
          </w:p>
        </w:tc>
      </w:tr>
      <w:tr w:rsidR="007709E6" w:rsidRPr="006021E5" w14:paraId="6327E3CC" w14:textId="77777777" w:rsidTr="00F20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3" w:type="dxa"/>
            <w:hideMark/>
          </w:tcPr>
          <w:p w14:paraId="146267A8" w14:textId="77777777" w:rsidR="007709E6" w:rsidRPr="006021E5" w:rsidRDefault="007709E6" w:rsidP="000D4063">
            <w:pPr>
              <w:spacing w:line="360" w:lineRule="auto"/>
              <w:rPr>
                <w:rFonts w:cs="Arial"/>
                <w:color w:val="000000"/>
              </w:rPr>
            </w:pPr>
            <w:r w:rsidRPr="006021E5">
              <w:rPr>
                <w:rFonts w:cs="Arial"/>
                <w:i/>
                <w:iCs/>
                <w:color w:val="000000"/>
              </w:rPr>
              <w:t>1. Планирование продукта</w:t>
            </w:r>
          </w:p>
        </w:tc>
        <w:tc>
          <w:tcPr>
            <w:tcW w:w="5821" w:type="dxa"/>
            <w:hideMark/>
          </w:tcPr>
          <w:p w14:paraId="1E2F5780" w14:textId="77777777" w:rsidR="00CE467E" w:rsidRDefault="007709E6">
            <w:pPr>
              <w:numPr>
                <w:ilvl w:val="0"/>
                <w:numId w:val="24"/>
              </w:numPr>
              <w:tabs>
                <w:tab w:val="clear" w:pos="720"/>
                <w:tab w:val="num" w:pos="490"/>
              </w:tabs>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cs="Arial"/>
                <w:color w:val="000000"/>
                <w:szCs w:val="24"/>
              </w:rPr>
            </w:pPr>
            <w:r w:rsidRPr="006021E5">
              <w:rPr>
                <w:rFonts w:cs="Arial"/>
                <w:color w:val="000000"/>
              </w:rPr>
              <w:t xml:space="preserve">предлагаемыми продуктовыми линиями, характеристиками качества, дизайном и т.д. </w:t>
            </w:r>
          </w:p>
          <w:p w14:paraId="193C82B6" w14:textId="77777777" w:rsidR="00CE467E" w:rsidRDefault="007709E6">
            <w:pPr>
              <w:numPr>
                <w:ilvl w:val="0"/>
                <w:numId w:val="24"/>
              </w:numPr>
              <w:tabs>
                <w:tab w:val="clear" w:pos="720"/>
                <w:tab w:val="num" w:pos="490"/>
              </w:tabs>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cs="Arial"/>
                <w:color w:val="000000"/>
                <w:szCs w:val="24"/>
              </w:rPr>
            </w:pPr>
            <w:r w:rsidRPr="006021E5">
              <w:rPr>
                <w:rFonts w:cs="Arial"/>
                <w:color w:val="000000"/>
              </w:rPr>
              <w:t xml:space="preserve">рынками, где будут осуществляться продажи: кому, где, когда и в каком количестве </w:t>
            </w:r>
          </w:p>
          <w:p w14:paraId="416F3A99" w14:textId="77777777" w:rsidR="00CE467E" w:rsidRDefault="007709E6">
            <w:pPr>
              <w:numPr>
                <w:ilvl w:val="0"/>
                <w:numId w:val="24"/>
              </w:numPr>
              <w:tabs>
                <w:tab w:val="clear" w:pos="720"/>
                <w:tab w:val="num" w:pos="490"/>
              </w:tabs>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cs="Arial"/>
                <w:color w:val="000000"/>
                <w:szCs w:val="24"/>
              </w:rPr>
            </w:pPr>
            <w:r w:rsidRPr="006021E5">
              <w:rPr>
                <w:rFonts w:cs="Arial"/>
                <w:color w:val="000000"/>
              </w:rPr>
              <w:t xml:space="preserve">приемами работ с новым продуктом: программы исследований и разработок </w:t>
            </w:r>
          </w:p>
        </w:tc>
      </w:tr>
      <w:tr w:rsidR="007709E6" w:rsidRPr="006021E5" w14:paraId="3304B7AE" w14:textId="77777777" w:rsidTr="00F201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3" w:type="dxa"/>
            <w:hideMark/>
          </w:tcPr>
          <w:p w14:paraId="0C5AF3F6" w14:textId="77777777" w:rsidR="007709E6" w:rsidRPr="006021E5" w:rsidRDefault="007709E6" w:rsidP="000D4063">
            <w:pPr>
              <w:spacing w:line="360" w:lineRule="auto"/>
              <w:rPr>
                <w:rFonts w:cs="Arial"/>
                <w:color w:val="000000"/>
              </w:rPr>
            </w:pPr>
            <w:r w:rsidRPr="006021E5">
              <w:rPr>
                <w:rFonts w:cs="Arial"/>
                <w:i/>
                <w:iCs/>
                <w:color w:val="000000"/>
              </w:rPr>
              <w:t>2. Ценообразование</w:t>
            </w:r>
          </w:p>
        </w:tc>
        <w:tc>
          <w:tcPr>
            <w:tcW w:w="5821" w:type="dxa"/>
            <w:hideMark/>
          </w:tcPr>
          <w:p w14:paraId="184DD898" w14:textId="77777777" w:rsidR="00CE467E" w:rsidRDefault="007709E6">
            <w:pPr>
              <w:numPr>
                <w:ilvl w:val="0"/>
                <w:numId w:val="25"/>
              </w:numPr>
              <w:tabs>
                <w:tab w:val="clear" w:pos="720"/>
                <w:tab w:val="num" w:pos="490"/>
              </w:tabs>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cs="Arial"/>
                <w:color w:val="000000"/>
                <w:szCs w:val="24"/>
              </w:rPr>
            </w:pPr>
            <w:r w:rsidRPr="006021E5">
              <w:rPr>
                <w:rFonts w:cs="Arial"/>
                <w:color w:val="000000"/>
              </w:rPr>
              <w:t xml:space="preserve">ценовым уровнем, на который надо выйти </w:t>
            </w:r>
          </w:p>
          <w:p w14:paraId="7D7B09D8" w14:textId="77777777" w:rsidR="00CE467E" w:rsidRDefault="007709E6">
            <w:pPr>
              <w:numPr>
                <w:ilvl w:val="0"/>
                <w:numId w:val="25"/>
              </w:numPr>
              <w:tabs>
                <w:tab w:val="clear" w:pos="720"/>
                <w:tab w:val="num" w:pos="490"/>
              </w:tabs>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cs="Arial"/>
                <w:color w:val="000000"/>
                <w:szCs w:val="24"/>
              </w:rPr>
            </w:pPr>
            <w:r w:rsidRPr="006021E5">
              <w:rPr>
                <w:rFonts w:cs="Arial"/>
                <w:color w:val="000000"/>
              </w:rPr>
              <w:t xml:space="preserve">конкретными ценами </w:t>
            </w:r>
          </w:p>
          <w:p w14:paraId="7435A05F" w14:textId="77777777" w:rsidR="00CE467E" w:rsidRDefault="007709E6">
            <w:pPr>
              <w:numPr>
                <w:ilvl w:val="0"/>
                <w:numId w:val="25"/>
              </w:numPr>
              <w:tabs>
                <w:tab w:val="clear" w:pos="720"/>
                <w:tab w:val="num" w:pos="490"/>
              </w:tabs>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cs="Arial"/>
                <w:color w:val="000000"/>
                <w:szCs w:val="24"/>
              </w:rPr>
            </w:pPr>
            <w:r w:rsidRPr="006021E5">
              <w:rPr>
                <w:rFonts w:cs="Arial"/>
                <w:color w:val="000000"/>
              </w:rPr>
              <w:t xml:space="preserve">ценовой политикой, </w:t>
            </w:r>
            <w:r w:rsidR="00F00B70" w:rsidRPr="00F00B70">
              <w:rPr>
                <w:rFonts w:cs="Arial"/>
                <w:i/>
                <w:color w:val="000000"/>
                <w:szCs w:val="24"/>
                <w:u w:val="single"/>
              </w:rPr>
              <w:t>например</w:t>
            </w:r>
            <w:r w:rsidR="00F00B70" w:rsidRPr="00F00B70">
              <w:rPr>
                <w:rFonts w:cs="Arial"/>
                <w:i/>
                <w:color w:val="000000"/>
                <w:szCs w:val="24"/>
              </w:rPr>
              <w:t>, единая или изменяющаяся цена, поддержание цены, использование прейскуранта и т.д</w:t>
            </w:r>
            <w:r w:rsidRPr="006021E5">
              <w:rPr>
                <w:rFonts w:cs="Arial"/>
                <w:color w:val="000000"/>
              </w:rPr>
              <w:t xml:space="preserve">. </w:t>
            </w:r>
          </w:p>
          <w:p w14:paraId="485654EC" w14:textId="77777777" w:rsidR="00CE467E" w:rsidRDefault="007709E6">
            <w:pPr>
              <w:numPr>
                <w:ilvl w:val="0"/>
                <w:numId w:val="25"/>
              </w:numPr>
              <w:tabs>
                <w:tab w:val="clear" w:pos="720"/>
                <w:tab w:val="num" w:pos="490"/>
              </w:tabs>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cs="Arial"/>
                <w:color w:val="000000"/>
                <w:szCs w:val="24"/>
              </w:rPr>
            </w:pPr>
            <w:r w:rsidRPr="006021E5">
              <w:rPr>
                <w:rFonts w:cs="Arial"/>
                <w:color w:val="000000"/>
              </w:rPr>
              <w:t xml:space="preserve">величиной требующейся маржи: для компании, для торгового направления </w:t>
            </w:r>
          </w:p>
        </w:tc>
      </w:tr>
      <w:tr w:rsidR="007709E6" w:rsidRPr="006021E5" w14:paraId="2EA1F8F6" w14:textId="77777777" w:rsidTr="00F20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3" w:type="dxa"/>
            <w:hideMark/>
          </w:tcPr>
          <w:p w14:paraId="57074ECC" w14:textId="77777777" w:rsidR="007709E6" w:rsidRPr="006021E5" w:rsidRDefault="007709E6" w:rsidP="000D4063">
            <w:pPr>
              <w:spacing w:line="360" w:lineRule="auto"/>
              <w:rPr>
                <w:rFonts w:cs="Arial"/>
                <w:color w:val="000000"/>
              </w:rPr>
            </w:pPr>
            <w:r w:rsidRPr="006021E5">
              <w:rPr>
                <w:rFonts w:cs="Arial"/>
                <w:i/>
                <w:iCs/>
                <w:color w:val="000000"/>
              </w:rPr>
              <w:t>3. Брендинг</w:t>
            </w:r>
          </w:p>
        </w:tc>
        <w:tc>
          <w:tcPr>
            <w:tcW w:w="5821" w:type="dxa"/>
            <w:hideMark/>
          </w:tcPr>
          <w:p w14:paraId="4E66D7FA" w14:textId="77777777" w:rsidR="00CE467E" w:rsidRDefault="007709E6">
            <w:pPr>
              <w:numPr>
                <w:ilvl w:val="0"/>
                <w:numId w:val="26"/>
              </w:numPr>
              <w:tabs>
                <w:tab w:val="clear" w:pos="720"/>
                <w:tab w:val="num" w:pos="490"/>
              </w:tabs>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cs="Arial"/>
                <w:color w:val="000000"/>
                <w:szCs w:val="24"/>
              </w:rPr>
            </w:pPr>
            <w:r w:rsidRPr="006021E5">
              <w:rPr>
                <w:rFonts w:cs="Arial"/>
                <w:color w:val="000000"/>
              </w:rPr>
              <w:t xml:space="preserve">выбором торговой марки </w:t>
            </w:r>
          </w:p>
          <w:p w14:paraId="5A7872ED" w14:textId="77777777" w:rsidR="00CE467E" w:rsidRDefault="007709E6">
            <w:pPr>
              <w:numPr>
                <w:ilvl w:val="0"/>
                <w:numId w:val="26"/>
              </w:numPr>
              <w:tabs>
                <w:tab w:val="clear" w:pos="720"/>
                <w:tab w:val="num" w:pos="490"/>
              </w:tabs>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cs="Arial"/>
                <w:color w:val="000000"/>
                <w:szCs w:val="24"/>
              </w:rPr>
            </w:pPr>
            <w:r w:rsidRPr="006021E5">
              <w:rPr>
                <w:rFonts w:cs="Arial"/>
                <w:color w:val="000000"/>
              </w:rPr>
              <w:t xml:space="preserve">политикой работы с брендом: индивидуальный или общий бренд </w:t>
            </w:r>
          </w:p>
          <w:p w14:paraId="59DDD785" w14:textId="77777777" w:rsidR="00CE467E" w:rsidRDefault="007709E6">
            <w:pPr>
              <w:numPr>
                <w:ilvl w:val="0"/>
                <w:numId w:val="26"/>
              </w:numPr>
              <w:tabs>
                <w:tab w:val="clear" w:pos="720"/>
                <w:tab w:val="num" w:pos="490"/>
              </w:tabs>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cs="Arial"/>
                <w:color w:val="000000"/>
                <w:szCs w:val="24"/>
              </w:rPr>
            </w:pPr>
            <w:r w:rsidRPr="006021E5">
              <w:rPr>
                <w:rFonts w:cs="Arial"/>
                <w:color w:val="000000"/>
              </w:rPr>
              <w:t xml:space="preserve">продажами под частной маркой или без бренда </w:t>
            </w:r>
          </w:p>
        </w:tc>
      </w:tr>
      <w:tr w:rsidR="007709E6" w:rsidRPr="006021E5" w14:paraId="457AAECF" w14:textId="77777777" w:rsidTr="00F201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3" w:type="dxa"/>
            <w:hideMark/>
          </w:tcPr>
          <w:p w14:paraId="16D8C192" w14:textId="77777777" w:rsidR="007709E6" w:rsidRPr="006021E5" w:rsidRDefault="007709E6" w:rsidP="000D4063">
            <w:pPr>
              <w:spacing w:line="360" w:lineRule="auto"/>
              <w:rPr>
                <w:rFonts w:cs="Arial"/>
                <w:color w:val="000000"/>
              </w:rPr>
            </w:pPr>
            <w:r w:rsidRPr="006021E5">
              <w:rPr>
                <w:rFonts w:cs="Arial"/>
                <w:i/>
                <w:iCs/>
                <w:color w:val="000000"/>
              </w:rPr>
              <w:t>4. Каналы дистрибуции</w:t>
            </w:r>
          </w:p>
        </w:tc>
        <w:tc>
          <w:tcPr>
            <w:tcW w:w="5821" w:type="dxa"/>
            <w:hideMark/>
          </w:tcPr>
          <w:p w14:paraId="1486CD77" w14:textId="77777777" w:rsidR="00CE467E" w:rsidRDefault="007709E6">
            <w:pPr>
              <w:numPr>
                <w:ilvl w:val="0"/>
                <w:numId w:val="27"/>
              </w:numPr>
              <w:tabs>
                <w:tab w:val="clear" w:pos="720"/>
                <w:tab w:val="num" w:pos="455"/>
              </w:tabs>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cs="Arial"/>
                <w:color w:val="000000"/>
                <w:szCs w:val="24"/>
              </w:rPr>
            </w:pPr>
            <w:r w:rsidRPr="006021E5">
              <w:rPr>
                <w:rFonts w:cs="Arial"/>
                <w:color w:val="000000"/>
              </w:rPr>
              <w:t xml:space="preserve">каналами товародвижения между предприятием и потребителями </w:t>
            </w:r>
          </w:p>
          <w:p w14:paraId="12851664" w14:textId="77777777" w:rsidR="00CE467E" w:rsidRDefault="007709E6">
            <w:pPr>
              <w:numPr>
                <w:ilvl w:val="0"/>
                <w:numId w:val="27"/>
              </w:numPr>
              <w:tabs>
                <w:tab w:val="clear" w:pos="720"/>
                <w:tab w:val="num" w:pos="455"/>
              </w:tabs>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cs="Arial"/>
                <w:color w:val="000000"/>
                <w:szCs w:val="24"/>
              </w:rPr>
            </w:pPr>
            <w:r w:rsidRPr="006021E5">
              <w:rPr>
                <w:rFonts w:cs="Arial"/>
                <w:color w:val="000000"/>
              </w:rPr>
              <w:t xml:space="preserve">глубиной отбора (селективности) оптовиков и розничных торговцев </w:t>
            </w:r>
          </w:p>
          <w:p w14:paraId="16B8AABC" w14:textId="77777777" w:rsidR="00CE467E" w:rsidRDefault="007709E6">
            <w:pPr>
              <w:numPr>
                <w:ilvl w:val="0"/>
                <w:numId w:val="27"/>
              </w:numPr>
              <w:tabs>
                <w:tab w:val="clear" w:pos="720"/>
                <w:tab w:val="num" w:pos="455"/>
              </w:tabs>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cs="Arial"/>
                <w:color w:val="000000"/>
                <w:szCs w:val="24"/>
              </w:rPr>
            </w:pPr>
            <w:r w:rsidRPr="006021E5">
              <w:rPr>
                <w:rFonts w:cs="Arial"/>
                <w:color w:val="000000"/>
              </w:rPr>
              <w:t xml:space="preserve">усилиями по достижению сотрудничества в своей деятельности </w:t>
            </w:r>
          </w:p>
        </w:tc>
      </w:tr>
      <w:tr w:rsidR="007709E6" w:rsidRPr="006021E5" w14:paraId="5C0597BF" w14:textId="77777777" w:rsidTr="00F20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3" w:type="dxa"/>
            <w:hideMark/>
          </w:tcPr>
          <w:p w14:paraId="0E91241A" w14:textId="77777777" w:rsidR="007709E6" w:rsidRPr="006021E5" w:rsidRDefault="007709E6" w:rsidP="000D4063">
            <w:pPr>
              <w:spacing w:line="360" w:lineRule="auto"/>
              <w:rPr>
                <w:rFonts w:cs="Arial"/>
                <w:color w:val="000000"/>
              </w:rPr>
            </w:pPr>
            <w:r w:rsidRPr="006021E5">
              <w:rPr>
                <w:rFonts w:cs="Arial"/>
                <w:i/>
                <w:iCs/>
                <w:color w:val="000000"/>
              </w:rPr>
              <w:t>5. Личные продажи</w:t>
            </w:r>
          </w:p>
        </w:tc>
        <w:tc>
          <w:tcPr>
            <w:tcW w:w="5821" w:type="dxa"/>
            <w:hideMark/>
          </w:tcPr>
          <w:p w14:paraId="7122B84F" w14:textId="77777777" w:rsidR="00CE467E" w:rsidRDefault="007709E6">
            <w:pPr>
              <w:numPr>
                <w:ilvl w:val="0"/>
                <w:numId w:val="27"/>
              </w:numPr>
              <w:tabs>
                <w:tab w:val="clear" w:pos="720"/>
                <w:tab w:val="num" w:pos="455"/>
              </w:tabs>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cs="Arial"/>
                <w:color w:val="000000"/>
                <w:szCs w:val="24"/>
              </w:rPr>
            </w:pPr>
            <w:r w:rsidRPr="006021E5">
              <w:rPr>
                <w:rFonts w:cs="Arial"/>
                <w:color w:val="000000"/>
              </w:rPr>
              <w:t xml:space="preserve">нагрузкой, возлагаемой на личные продажи, и методами, применяемыми для организации производства, оптовой сегментации в своей </w:t>
            </w:r>
            <w:r w:rsidRPr="006021E5">
              <w:rPr>
                <w:rFonts w:cs="Arial"/>
                <w:color w:val="000000"/>
              </w:rPr>
              <w:lastRenderedPageBreak/>
              <w:t xml:space="preserve">деятельности, розничной сегментации в своей деятельности </w:t>
            </w:r>
          </w:p>
        </w:tc>
      </w:tr>
      <w:tr w:rsidR="007709E6" w:rsidRPr="006021E5" w14:paraId="6CE57181" w14:textId="77777777" w:rsidTr="00F201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3" w:type="dxa"/>
            <w:hideMark/>
          </w:tcPr>
          <w:p w14:paraId="5D9B6DB3" w14:textId="77777777" w:rsidR="007709E6" w:rsidRPr="006021E5" w:rsidRDefault="007709E6" w:rsidP="000D4063">
            <w:pPr>
              <w:spacing w:line="360" w:lineRule="auto"/>
              <w:rPr>
                <w:rFonts w:cs="Arial"/>
                <w:color w:val="000000"/>
              </w:rPr>
            </w:pPr>
            <w:r w:rsidRPr="006021E5">
              <w:rPr>
                <w:rFonts w:cs="Arial"/>
                <w:i/>
                <w:iCs/>
                <w:color w:val="000000"/>
              </w:rPr>
              <w:lastRenderedPageBreak/>
              <w:t>6. Реклама</w:t>
            </w:r>
          </w:p>
        </w:tc>
        <w:tc>
          <w:tcPr>
            <w:tcW w:w="5821" w:type="dxa"/>
            <w:hideMark/>
          </w:tcPr>
          <w:p w14:paraId="2ECC5AC6" w14:textId="77777777" w:rsidR="00CE467E" w:rsidRDefault="007709E6">
            <w:pPr>
              <w:numPr>
                <w:ilvl w:val="0"/>
                <w:numId w:val="27"/>
              </w:numPr>
              <w:tabs>
                <w:tab w:val="clear" w:pos="720"/>
                <w:tab w:val="num" w:pos="455"/>
              </w:tabs>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cs="Arial"/>
                <w:color w:val="000000"/>
                <w:szCs w:val="24"/>
              </w:rPr>
            </w:pPr>
            <w:r w:rsidRPr="006021E5">
              <w:rPr>
                <w:rFonts w:cs="Arial"/>
                <w:color w:val="000000"/>
              </w:rPr>
              <w:t xml:space="preserve">выделяемыми суммами, то есть с нагрузкой, устанавливаемой для рекламы </w:t>
            </w:r>
          </w:p>
          <w:p w14:paraId="70C3233C" w14:textId="77777777" w:rsidR="00CE467E" w:rsidRDefault="007709E6">
            <w:pPr>
              <w:numPr>
                <w:ilvl w:val="0"/>
                <w:numId w:val="27"/>
              </w:numPr>
              <w:tabs>
                <w:tab w:val="clear" w:pos="720"/>
                <w:tab w:val="num" w:pos="455"/>
              </w:tabs>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cs="Arial"/>
                <w:color w:val="000000"/>
                <w:szCs w:val="24"/>
              </w:rPr>
            </w:pPr>
            <w:r w:rsidRPr="006021E5">
              <w:rPr>
                <w:rFonts w:cs="Arial"/>
                <w:color w:val="000000"/>
              </w:rPr>
              <w:t xml:space="preserve">базовой платформой для работы рекламистов: желательный имидж продукта, желательный имидж корпорации, рекламный </w:t>
            </w:r>
            <w:proofErr w:type="spellStart"/>
            <w:r w:rsidRPr="006021E5">
              <w:rPr>
                <w:rFonts w:cs="Arial"/>
                <w:color w:val="000000"/>
              </w:rPr>
              <w:t>микс</w:t>
            </w:r>
            <w:proofErr w:type="spellEnd"/>
            <w:r w:rsidRPr="006021E5">
              <w:rPr>
                <w:rFonts w:cs="Arial"/>
                <w:color w:val="000000"/>
              </w:rPr>
              <w:t xml:space="preserve"> (</w:t>
            </w:r>
            <w:r w:rsidR="00F00B70" w:rsidRPr="00F00B70">
              <w:rPr>
                <w:rFonts w:cs="Arial"/>
                <w:i/>
                <w:color w:val="000000"/>
                <w:szCs w:val="24"/>
              </w:rPr>
              <w:t>в своей деятельности, для профессионалов, для потребителей</w:t>
            </w:r>
            <w:r w:rsidRPr="006021E5">
              <w:rPr>
                <w:rFonts w:cs="Arial"/>
                <w:color w:val="000000"/>
              </w:rPr>
              <w:t xml:space="preserve">) </w:t>
            </w:r>
          </w:p>
          <w:p w14:paraId="092BB5AD" w14:textId="77777777" w:rsidR="00CE467E" w:rsidRDefault="00CE467E">
            <w:pPr>
              <w:spacing w:line="360" w:lineRule="auto"/>
              <w:jc w:val="both"/>
              <w:cnfStyle w:val="000000010000" w:firstRow="0" w:lastRow="0" w:firstColumn="0" w:lastColumn="0" w:oddVBand="0" w:evenVBand="0" w:oddHBand="0" w:evenHBand="1" w:firstRowFirstColumn="0" w:firstRowLastColumn="0" w:lastRowFirstColumn="0" w:lastRowLastColumn="0"/>
              <w:rPr>
                <w:rFonts w:cs="Arial"/>
                <w:color w:val="000000"/>
                <w:szCs w:val="24"/>
              </w:rPr>
            </w:pPr>
          </w:p>
        </w:tc>
      </w:tr>
      <w:tr w:rsidR="007709E6" w:rsidRPr="006021E5" w14:paraId="61E3B418" w14:textId="77777777" w:rsidTr="00F20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3" w:type="dxa"/>
            <w:hideMark/>
          </w:tcPr>
          <w:p w14:paraId="394062E4" w14:textId="77777777" w:rsidR="007709E6" w:rsidRPr="006021E5" w:rsidRDefault="007709E6" w:rsidP="000D4063">
            <w:pPr>
              <w:spacing w:line="360" w:lineRule="auto"/>
              <w:rPr>
                <w:rFonts w:cs="Arial"/>
                <w:color w:val="000000"/>
              </w:rPr>
            </w:pPr>
            <w:r w:rsidRPr="006021E5">
              <w:rPr>
                <w:rFonts w:cs="Arial"/>
                <w:i/>
                <w:iCs/>
                <w:color w:val="000000"/>
              </w:rPr>
              <w:t>7. Продвижение</w:t>
            </w:r>
          </w:p>
        </w:tc>
        <w:tc>
          <w:tcPr>
            <w:tcW w:w="5821" w:type="dxa"/>
            <w:hideMark/>
          </w:tcPr>
          <w:p w14:paraId="761E9692" w14:textId="77777777" w:rsidR="00CE467E" w:rsidRDefault="007709E6">
            <w:pPr>
              <w:numPr>
                <w:ilvl w:val="0"/>
                <w:numId w:val="27"/>
              </w:numPr>
              <w:tabs>
                <w:tab w:val="clear" w:pos="720"/>
                <w:tab w:val="num" w:pos="455"/>
              </w:tabs>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cs="Arial"/>
                <w:color w:val="000000"/>
                <w:szCs w:val="24"/>
              </w:rPr>
            </w:pPr>
            <w:r w:rsidRPr="006021E5">
              <w:rPr>
                <w:rFonts w:cs="Arial"/>
                <w:color w:val="000000"/>
              </w:rPr>
              <w:t xml:space="preserve">нагрузкой, возлагаемой на специальные планы продаж или механизмы, используемые в своей деятельности и для работы с профессионалами </w:t>
            </w:r>
          </w:p>
          <w:p w14:paraId="0E8365C3" w14:textId="77777777" w:rsidR="00CE467E" w:rsidRDefault="007709E6">
            <w:pPr>
              <w:numPr>
                <w:ilvl w:val="0"/>
                <w:numId w:val="27"/>
              </w:numPr>
              <w:tabs>
                <w:tab w:val="clear" w:pos="720"/>
                <w:tab w:val="num" w:pos="455"/>
              </w:tabs>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cs="Arial"/>
                <w:color w:val="000000"/>
                <w:szCs w:val="24"/>
              </w:rPr>
            </w:pPr>
            <w:r w:rsidRPr="006021E5">
              <w:rPr>
                <w:rFonts w:cs="Arial"/>
                <w:color w:val="000000"/>
              </w:rPr>
              <w:t xml:space="preserve">формой этих механизмов для потребительского и для профессионального продвижения </w:t>
            </w:r>
          </w:p>
        </w:tc>
      </w:tr>
      <w:tr w:rsidR="007709E6" w:rsidRPr="006021E5" w14:paraId="72E8D3E5" w14:textId="77777777" w:rsidTr="00F201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3" w:type="dxa"/>
            <w:hideMark/>
          </w:tcPr>
          <w:p w14:paraId="7780D6C8" w14:textId="77777777" w:rsidR="007709E6" w:rsidRPr="006021E5" w:rsidRDefault="007709E6" w:rsidP="000D4063">
            <w:pPr>
              <w:spacing w:line="360" w:lineRule="auto"/>
              <w:rPr>
                <w:rFonts w:cs="Arial"/>
                <w:color w:val="000000"/>
              </w:rPr>
            </w:pPr>
            <w:r w:rsidRPr="006021E5">
              <w:rPr>
                <w:rFonts w:cs="Arial"/>
                <w:i/>
                <w:iCs/>
                <w:color w:val="000000"/>
              </w:rPr>
              <w:t>8. Упаковка</w:t>
            </w:r>
          </w:p>
        </w:tc>
        <w:tc>
          <w:tcPr>
            <w:tcW w:w="5821" w:type="dxa"/>
            <w:hideMark/>
          </w:tcPr>
          <w:p w14:paraId="24BC9D3C" w14:textId="77777777" w:rsidR="00CE467E" w:rsidRDefault="007709E6">
            <w:pPr>
              <w:numPr>
                <w:ilvl w:val="0"/>
                <w:numId w:val="27"/>
              </w:numPr>
              <w:tabs>
                <w:tab w:val="clear" w:pos="720"/>
                <w:tab w:val="num" w:pos="455"/>
              </w:tabs>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cs="Arial"/>
                <w:color w:val="000000"/>
                <w:szCs w:val="24"/>
              </w:rPr>
            </w:pPr>
            <w:r w:rsidRPr="006021E5">
              <w:rPr>
                <w:rFonts w:cs="Arial"/>
                <w:color w:val="000000"/>
              </w:rPr>
              <w:t xml:space="preserve">разработкой упаковки и наклеек </w:t>
            </w:r>
          </w:p>
        </w:tc>
      </w:tr>
      <w:tr w:rsidR="007709E6" w:rsidRPr="006021E5" w14:paraId="69E6440A" w14:textId="77777777" w:rsidTr="00F20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3" w:type="dxa"/>
            <w:hideMark/>
          </w:tcPr>
          <w:p w14:paraId="6915F4DF" w14:textId="77777777" w:rsidR="007709E6" w:rsidRPr="006021E5" w:rsidRDefault="007709E6" w:rsidP="000D4063">
            <w:pPr>
              <w:spacing w:line="360" w:lineRule="auto"/>
              <w:rPr>
                <w:rFonts w:cs="Arial"/>
                <w:color w:val="000000"/>
              </w:rPr>
            </w:pPr>
            <w:r w:rsidRPr="006021E5">
              <w:rPr>
                <w:rFonts w:cs="Arial"/>
                <w:i/>
                <w:iCs/>
                <w:color w:val="000000"/>
              </w:rPr>
              <w:t>9. Демонстрация продукции</w:t>
            </w:r>
          </w:p>
        </w:tc>
        <w:tc>
          <w:tcPr>
            <w:tcW w:w="5821" w:type="dxa"/>
            <w:hideMark/>
          </w:tcPr>
          <w:p w14:paraId="0A5FF272" w14:textId="77777777" w:rsidR="00CE467E" w:rsidRDefault="007709E6">
            <w:pPr>
              <w:numPr>
                <w:ilvl w:val="0"/>
                <w:numId w:val="27"/>
              </w:numPr>
              <w:tabs>
                <w:tab w:val="clear" w:pos="720"/>
                <w:tab w:val="num" w:pos="455"/>
              </w:tabs>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cs="Arial"/>
                <w:color w:val="000000"/>
                <w:szCs w:val="24"/>
              </w:rPr>
            </w:pPr>
            <w:r w:rsidRPr="006021E5">
              <w:rPr>
                <w:rFonts w:cs="Arial"/>
                <w:color w:val="000000"/>
              </w:rPr>
              <w:t xml:space="preserve">нагрузкой, возлагаемой на витрины, чтобы повысить эффективность продаж </w:t>
            </w:r>
          </w:p>
          <w:p w14:paraId="1DE4B451" w14:textId="77777777" w:rsidR="00CE467E" w:rsidRDefault="007709E6">
            <w:pPr>
              <w:numPr>
                <w:ilvl w:val="0"/>
                <w:numId w:val="27"/>
              </w:numPr>
              <w:tabs>
                <w:tab w:val="clear" w:pos="720"/>
                <w:tab w:val="num" w:pos="455"/>
              </w:tabs>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cs="Arial"/>
                <w:color w:val="000000"/>
                <w:szCs w:val="24"/>
              </w:rPr>
            </w:pPr>
            <w:r w:rsidRPr="006021E5">
              <w:rPr>
                <w:rFonts w:cs="Arial"/>
                <w:color w:val="000000"/>
              </w:rPr>
              <w:t xml:space="preserve">методами, применяемыми для демонстрации продукции </w:t>
            </w:r>
          </w:p>
        </w:tc>
      </w:tr>
      <w:tr w:rsidR="007709E6" w:rsidRPr="006021E5" w14:paraId="387412DA" w14:textId="77777777" w:rsidTr="00F201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3" w:type="dxa"/>
            <w:hideMark/>
          </w:tcPr>
          <w:p w14:paraId="41CD31D0" w14:textId="77777777" w:rsidR="007709E6" w:rsidRPr="006021E5" w:rsidRDefault="007709E6" w:rsidP="000D4063">
            <w:pPr>
              <w:spacing w:line="360" w:lineRule="auto"/>
              <w:rPr>
                <w:rFonts w:cs="Arial"/>
                <w:color w:val="000000"/>
              </w:rPr>
            </w:pPr>
            <w:r w:rsidRPr="006021E5">
              <w:rPr>
                <w:rFonts w:cs="Arial"/>
                <w:i/>
                <w:iCs/>
                <w:color w:val="000000"/>
              </w:rPr>
              <w:t>10. Обслуживание</w:t>
            </w:r>
          </w:p>
        </w:tc>
        <w:tc>
          <w:tcPr>
            <w:tcW w:w="5821" w:type="dxa"/>
            <w:hideMark/>
          </w:tcPr>
          <w:p w14:paraId="77FCCDE7" w14:textId="77777777" w:rsidR="00CE467E" w:rsidRDefault="007709E6">
            <w:pPr>
              <w:numPr>
                <w:ilvl w:val="0"/>
                <w:numId w:val="27"/>
              </w:numPr>
              <w:tabs>
                <w:tab w:val="clear" w:pos="720"/>
                <w:tab w:val="num" w:pos="455"/>
              </w:tabs>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cs="Arial"/>
                <w:color w:val="000000"/>
                <w:szCs w:val="24"/>
              </w:rPr>
            </w:pPr>
            <w:r w:rsidRPr="006021E5">
              <w:rPr>
                <w:rFonts w:cs="Arial"/>
                <w:color w:val="000000"/>
              </w:rPr>
              <w:t xml:space="preserve">предоставлением необходимых услуг </w:t>
            </w:r>
          </w:p>
        </w:tc>
      </w:tr>
      <w:tr w:rsidR="007709E6" w:rsidRPr="006021E5" w14:paraId="665EE9C6" w14:textId="77777777" w:rsidTr="00F20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3" w:type="dxa"/>
            <w:hideMark/>
          </w:tcPr>
          <w:p w14:paraId="5803F974" w14:textId="77777777" w:rsidR="007709E6" w:rsidRPr="006021E5" w:rsidRDefault="007709E6" w:rsidP="000D4063">
            <w:pPr>
              <w:spacing w:line="360" w:lineRule="auto"/>
              <w:rPr>
                <w:rFonts w:cs="Arial"/>
                <w:color w:val="000000"/>
              </w:rPr>
            </w:pPr>
            <w:r w:rsidRPr="006021E5">
              <w:rPr>
                <w:rFonts w:cs="Arial"/>
                <w:i/>
                <w:iCs/>
                <w:color w:val="000000"/>
              </w:rPr>
              <w:t>11. Физические грузопотоки</w:t>
            </w:r>
          </w:p>
        </w:tc>
        <w:tc>
          <w:tcPr>
            <w:tcW w:w="5821" w:type="dxa"/>
            <w:hideMark/>
          </w:tcPr>
          <w:p w14:paraId="2B85C330" w14:textId="77777777" w:rsidR="00CE467E" w:rsidRDefault="007709E6">
            <w:pPr>
              <w:numPr>
                <w:ilvl w:val="0"/>
                <w:numId w:val="27"/>
              </w:numPr>
              <w:tabs>
                <w:tab w:val="clear" w:pos="720"/>
                <w:tab w:val="num" w:pos="455"/>
              </w:tabs>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cs="Arial"/>
                <w:color w:val="000000"/>
                <w:szCs w:val="24"/>
              </w:rPr>
            </w:pPr>
            <w:r w:rsidRPr="006021E5">
              <w:rPr>
                <w:rFonts w:cs="Arial"/>
                <w:color w:val="000000"/>
              </w:rPr>
              <w:t xml:space="preserve">складированием </w:t>
            </w:r>
          </w:p>
          <w:p w14:paraId="459DDF6E" w14:textId="77777777" w:rsidR="00CE467E" w:rsidRDefault="007709E6">
            <w:pPr>
              <w:numPr>
                <w:ilvl w:val="0"/>
                <w:numId w:val="27"/>
              </w:numPr>
              <w:tabs>
                <w:tab w:val="clear" w:pos="720"/>
                <w:tab w:val="num" w:pos="455"/>
              </w:tabs>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cs="Arial"/>
                <w:color w:val="000000"/>
                <w:szCs w:val="24"/>
              </w:rPr>
            </w:pPr>
            <w:r w:rsidRPr="006021E5">
              <w:rPr>
                <w:rFonts w:cs="Arial"/>
                <w:color w:val="000000"/>
              </w:rPr>
              <w:t xml:space="preserve">транспортировкой </w:t>
            </w:r>
          </w:p>
          <w:p w14:paraId="54915461" w14:textId="77777777" w:rsidR="00CE467E" w:rsidRDefault="007709E6">
            <w:pPr>
              <w:numPr>
                <w:ilvl w:val="0"/>
                <w:numId w:val="27"/>
              </w:numPr>
              <w:tabs>
                <w:tab w:val="clear" w:pos="720"/>
                <w:tab w:val="num" w:pos="455"/>
              </w:tabs>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cs="Arial"/>
                <w:color w:val="000000"/>
                <w:szCs w:val="24"/>
              </w:rPr>
            </w:pPr>
            <w:r w:rsidRPr="006021E5">
              <w:rPr>
                <w:rFonts w:cs="Arial"/>
                <w:color w:val="000000"/>
              </w:rPr>
              <w:t xml:space="preserve">запасами </w:t>
            </w:r>
          </w:p>
        </w:tc>
      </w:tr>
      <w:tr w:rsidR="007709E6" w:rsidRPr="006021E5" w14:paraId="56C6A64A" w14:textId="77777777" w:rsidTr="00F201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3" w:type="dxa"/>
            <w:hideMark/>
          </w:tcPr>
          <w:p w14:paraId="623B3748" w14:textId="77777777" w:rsidR="007709E6" w:rsidRPr="006021E5" w:rsidRDefault="007709E6" w:rsidP="000D4063">
            <w:pPr>
              <w:spacing w:line="360" w:lineRule="auto"/>
              <w:rPr>
                <w:rFonts w:cs="Arial"/>
                <w:color w:val="000000"/>
              </w:rPr>
            </w:pPr>
            <w:r w:rsidRPr="006021E5">
              <w:rPr>
                <w:rFonts w:cs="Arial"/>
                <w:i/>
                <w:iCs/>
                <w:color w:val="000000"/>
              </w:rPr>
              <w:t>12. Поиск информации и ее анализ</w:t>
            </w:r>
          </w:p>
        </w:tc>
        <w:tc>
          <w:tcPr>
            <w:tcW w:w="5821" w:type="dxa"/>
            <w:hideMark/>
          </w:tcPr>
          <w:p w14:paraId="14C4A3A5" w14:textId="77777777" w:rsidR="00CE467E" w:rsidRDefault="007709E6">
            <w:pPr>
              <w:numPr>
                <w:ilvl w:val="0"/>
                <w:numId w:val="27"/>
              </w:numPr>
              <w:tabs>
                <w:tab w:val="clear" w:pos="720"/>
                <w:tab w:val="num" w:pos="455"/>
              </w:tabs>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cs="Arial"/>
                <w:color w:val="000000"/>
                <w:szCs w:val="24"/>
              </w:rPr>
            </w:pPr>
            <w:r w:rsidRPr="006021E5">
              <w:rPr>
                <w:rFonts w:cs="Arial"/>
                <w:color w:val="000000"/>
              </w:rPr>
              <w:t xml:space="preserve">получением фактов, связанных с маркетинговыми операциями, их анализом и использованием </w:t>
            </w:r>
          </w:p>
        </w:tc>
      </w:tr>
    </w:tbl>
    <w:p w14:paraId="1DE64B50" w14:textId="77777777" w:rsidR="003616EF" w:rsidRDefault="003616EF" w:rsidP="000D4063">
      <w:pPr>
        <w:pStyle w:val="1"/>
        <w:spacing w:before="0" w:after="0"/>
      </w:pPr>
      <w:bookmarkStart w:id="206" w:name="_Toc210732428"/>
      <w:bookmarkStart w:id="207" w:name="_Toc217108028"/>
    </w:p>
    <w:p w14:paraId="26E3FB27" w14:textId="77777777" w:rsidR="007709E6" w:rsidRPr="00867BE1" w:rsidRDefault="00F00B70" w:rsidP="000D4063">
      <w:pPr>
        <w:pStyle w:val="1"/>
        <w:spacing w:before="0" w:after="0"/>
        <w:rPr>
          <w:color w:val="003CB4"/>
        </w:rPr>
      </w:pPr>
      <w:r w:rsidRPr="00F00B70">
        <w:rPr>
          <w:color w:val="003CB4"/>
        </w:rPr>
        <w:t>2.3. Рыночные факторы, определяющие содержание маркетинг-</w:t>
      </w:r>
      <w:proofErr w:type="spellStart"/>
      <w:r w:rsidRPr="00F00B70">
        <w:rPr>
          <w:color w:val="003CB4"/>
        </w:rPr>
        <w:t>микса</w:t>
      </w:r>
      <w:bookmarkEnd w:id="206"/>
      <w:bookmarkEnd w:id="207"/>
      <w:proofErr w:type="spellEnd"/>
    </w:p>
    <w:p w14:paraId="1326DEC3" w14:textId="77777777" w:rsidR="00CE467E" w:rsidRDefault="00F00B70">
      <w:pPr>
        <w:jc w:val="both"/>
        <w:rPr>
          <w:rFonts w:cs="Arial"/>
          <w:color w:val="000000"/>
        </w:rPr>
      </w:pPr>
      <w:r w:rsidRPr="00F00B70">
        <w:rPr>
          <w:rFonts w:cs="Arial"/>
          <w:b/>
          <w:i/>
          <w:color w:val="000000"/>
        </w:rPr>
        <w:t>Также существует ряд рыночных факторов, которые определяют содержание маркетинг-</w:t>
      </w:r>
      <w:proofErr w:type="spellStart"/>
      <w:r w:rsidRPr="00F00B70">
        <w:rPr>
          <w:rFonts w:cs="Arial"/>
          <w:b/>
          <w:i/>
          <w:color w:val="000000"/>
        </w:rPr>
        <w:t>микса</w:t>
      </w:r>
      <w:proofErr w:type="spellEnd"/>
      <w:r w:rsidR="007709E6" w:rsidRPr="006021E5">
        <w:rPr>
          <w:rFonts w:cs="Arial"/>
          <w:color w:val="000000"/>
        </w:rPr>
        <w:t>:</w:t>
      </w:r>
      <w:r w:rsidR="00F201D3">
        <w:rPr>
          <w:rFonts w:cs="Arial"/>
          <w:color w:val="000000"/>
        </w:rPr>
        <w:t xml:space="preserve"> </w:t>
      </w:r>
      <w:r w:rsidR="00F201D3">
        <w:rPr>
          <w:rFonts w:ascii="Arial CYR" w:hAnsi="Arial CYR" w:cs="Arial CYR"/>
          <w:color w:val="000000"/>
          <w:szCs w:val="22"/>
          <w:highlight w:val="green"/>
          <w:lang w:eastAsia="en-US"/>
        </w:rPr>
        <w:t xml:space="preserve">Интерактивный рисунок для </w:t>
      </w:r>
      <w:proofErr w:type="spellStart"/>
      <w:r w:rsidR="00F201D3">
        <w:rPr>
          <w:rFonts w:ascii="Arial CYR" w:hAnsi="Arial CYR" w:cs="Arial CYR"/>
          <w:color w:val="000000"/>
          <w:szCs w:val="22"/>
          <w:highlight w:val="green"/>
          <w:lang w:eastAsia="en-US"/>
        </w:rPr>
        <w:t>ibook</w:t>
      </w:r>
      <w:proofErr w:type="spellEnd"/>
      <w:r w:rsidR="00F201D3">
        <w:rPr>
          <w:rFonts w:ascii="Arial CYR" w:hAnsi="Arial CYR" w:cs="Arial CYR"/>
          <w:color w:val="000000"/>
          <w:szCs w:val="22"/>
          <w:highlight w:val="green"/>
          <w:lang w:eastAsia="en-US"/>
        </w:rPr>
        <w:t xml:space="preserve"> (последовательное появление блоков) и статичный рисунок для читалки</w:t>
      </w:r>
    </w:p>
    <w:p w14:paraId="553C9F47" w14:textId="77777777" w:rsidR="00CE467E" w:rsidRDefault="00CE467E">
      <w:pPr>
        <w:rPr>
          <w:rFonts w:cs="Arial"/>
          <w:color w:val="000000"/>
        </w:rPr>
      </w:pPr>
    </w:p>
    <w:p w14:paraId="11B748BA" w14:textId="77777777" w:rsidR="0088575B" w:rsidRDefault="00E76919" w:rsidP="000D4063">
      <w:pPr>
        <w:jc w:val="center"/>
        <w:rPr>
          <w:rFonts w:cs="Arial"/>
          <w:color w:val="000000"/>
        </w:rPr>
      </w:pPr>
      <w:r>
        <w:rPr>
          <w:rFonts w:cs="Arial"/>
          <w:noProof/>
          <w:color w:val="000000"/>
        </w:rPr>
        <w:lastRenderedPageBreak/>
        <w:drawing>
          <wp:inline distT="0" distB="0" distL="0" distR="0" wp14:anchorId="502E0CC1" wp14:editId="11AC239B">
            <wp:extent cx="2743200" cy="1912132"/>
            <wp:effectExtent l="0" t="0" r="0" b="0"/>
            <wp:docPr id="3072" name="Рисунок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45685" cy="1913864"/>
                    </a:xfrm>
                    <a:prstGeom prst="rect">
                      <a:avLst/>
                    </a:prstGeom>
                    <a:noFill/>
                  </pic:spPr>
                </pic:pic>
              </a:graphicData>
            </a:graphic>
          </wp:inline>
        </w:drawing>
      </w:r>
    </w:p>
    <w:p w14:paraId="3F6DCA8E" w14:textId="77777777" w:rsidR="0088575B" w:rsidRPr="006021E5" w:rsidRDefault="0088575B" w:rsidP="000D4063">
      <w:pPr>
        <w:jc w:val="center"/>
        <w:rPr>
          <w:rFonts w:cs="Arial"/>
          <w:color w:val="000000"/>
        </w:rPr>
      </w:pPr>
    </w:p>
    <w:p w14:paraId="72009242" w14:textId="77777777" w:rsidR="007709E6" w:rsidRPr="0088575B" w:rsidRDefault="00F00B70" w:rsidP="000D4063">
      <w:pPr>
        <w:numPr>
          <w:ilvl w:val="0"/>
          <w:numId w:val="28"/>
        </w:numPr>
        <w:ind w:left="0" w:firstLine="0"/>
        <w:rPr>
          <w:rFonts w:cs="Arial"/>
          <w:b/>
          <w:i/>
          <w:color w:val="000000"/>
        </w:rPr>
      </w:pPr>
      <w:r w:rsidRPr="00F00B70">
        <w:rPr>
          <w:rFonts w:cs="Arial"/>
          <w:b/>
          <w:i/>
          <w:iCs/>
          <w:color w:val="000000"/>
        </w:rPr>
        <w:t>Поведение потребителей при совершении покупки</w:t>
      </w:r>
      <w:r w:rsidRPr="00F00B70">
        <w:rPr>
          <w:rFonts w:cs="Arial"/>
          <w:b/>
          <w:i/>
          <w:color w:val="000000"/>
        </w:rPr>
        <w:t xml:space="preserve">, определяемое их: </w:t>
      </w:r>
    </w:p>
    <w:p w14:paraId="1AF7E4AA" w14:textId="77777777" w:rsidR="00CE467E" w:rsidRDefault="00F00B70">
      <w:pPr>
        <w:pStyle w:val="ac"/>
        <w:numPr>
          <w:ilvl w:val="0"/>
          <w:numId w:val="107"/>
        </w:numPr>
        <w:spacing w:line="360" w:lineRule="auto"/>
        <w:rPr>
          <w:rFonts w:cs="Arial"/>
          <w:color w:val="000000"/>
        </w:rPr>
      </w:pPr>
      <w:r w:rsidRPr="00F00B70">
        <w:rPr>
          <w:rFonts w:ascii="Arial" w:hAnsi="Arial" w:cs="Arial"/>
          <w:color w:val="000000"/>
        </w:rPr>
        <w:t xml:space="preserve">мотивацией; </w:t>
      </w:r>
    </w:p>
    <w:p w14:paraId="330C1CCF" w14:textId="77777777" w:rsidR="00CE467E" w:rsidRDefault="00F00B70">
      <w:pPr>
        <w:pStyle w:val="ac"/>
        <w:numPr>
          <w:ilvl w:val="0"/>
          <w:numId w:val="107"/>
        </w:numPr>
        <w:spacing w:line="360" w:lineRule="auto"/>
        <w:rPr>
          <w:rFonts w:cs="Arial"/>
          <w:color w:val="000000"/>
        </w:rPr>
      </w:pPr>
      <w:r w:rsidRPr="00F00B70">
        <w:rPr>
          <w:rFonts w:ascii="Arial" w:hAnsi="Arial" w:cs="Arial"/>
          <w:color w:val="000000"/>
        </w:rPr>
        <w:t xml:space="preserve">покупательскими привычками; </w:t>
      </w:r>
    </w:p>
    <w:p w14:paraId="72B9FCE0" w14:textId="77777777" w:rsidR="00CE467E" w:rsidRDefault="00F00B70">
      <w:pPr>
        <w:pStyle w:val="ac"/>
        <w:numPr>
          <w:ilvl w:val="0"/>
          <w:numId w:val="107"/>
        </w:numPr>
        <w:spacing w:line="360" w:lineRule="auto"/>
        <w:rPr>
          <w:rFonts w:cs="Arial"/>
          <w:color w:val="000000"/>
        </w:rPr>
      </w:pPr>
      <w:r w:rsidRPr="00F00B70">
        <w:rPr>
          <w:rFonts w:ascii="Arial" w:hAnsi="Arial" w:cs="Arial"/>
          <w:color w:val="000000"/>
        </w:rPr>
        <w:t xml:space="preserve">жизненными привычками; </w:t>
      </w:r>
    </w:p>
    <w:p w14:paraId="642708BF" w14:textId="77777777" w:rsidR="00CE467E" w:rsidRDefault="00F00B70">
      <w:pPr>
        <w:pStyle w:val="ac"/>
        <w:numPr>
          <w:ilvl w:val="0"/>
          <w:numId w:val="107"/>
        </w:numPr>
        <w:spacing w:line="360" w:lineRule="auto"/>
        <w:rPr>
          <w:rFonts w:cs="Arial"/>
          <w:color w:val="000000"/>
        </w:rPr>
      </w:pPr>
      <w:r w:rsidRPr="00F00B70">
        <w:rPr>
          <w:rFonts w:ascii="Arial" w:hAnsi="Arial" w:cs="Arial"/>
          <w:color w:val="000000"/>
        </w:rPr>
        <w:t>средой (</w:t>
      </w:r>
      <w:r w:rsidRPr="00F00B70">
        <w:rPr>
          <w:rFonts w:ascii="Arial" w:hAnsi="Arial" w:cs="Arial"/>
          <w:i/>
          <w:color w:val="000000"/>
        </w:rPr>
        <w:t>настоящей и будущей, определяемой действующими тенденциями, так как среда влияет на отношение потребителей к продуктам и пользованию ими</w:t>
      </w:r>
      <w:r w:rsidRPr="00F00B70">
        <w:rPr>
          <w:rFonts w:ascii="Arial" w:hAnsi="Arial" w:cs="Arial"/>
          <w:color w:val="000000"/>
        </w:rPr>
        <w:t xml:space="preserve">); </w:t>
      </w:r>
    </w:p>
    <w:p w14:paraId="48876C77" w14:textId="77777777" w:rsidR="00CE467E" w:rsidRDefault="00F00B70">
      <w:pPr>
        <w:pStyle w:val="ac"/>
        <w:numPr>
          <w:ilvl w:val="0"/>
          <w:numId w:val="107"/>
        </w:numPr>
        <w:spacing w:after="0" w:line="360" w:lineRule="auto"/>
        <w:rPr>
          <w:rFonts w:cs="Arial"/>
          <w:color w:val="000000"/>
        </w:rPr>
      </w:pPr>
      <w:r w:rsidRPr="00F00B70">
        <w:rPr>
          <w:rFonts w:ascii="Arial" w:hAnsi="Arial" w:cs="Arial"/>
          <w:color w:val="000000"/>
        </w:rPr>
        <w:t xml:space="preserve">покупательной способностью; </w:t>
      </w:r>
    </w:p>
    <w:p w14:paraId="0E58EC59" w14:textId="77777777" w:rsidR="00CE467E" w:rsidRDefault="00F00B70">
      <w:pPr>
        <w:pStyle w:val="ac"/>
        <w:numPr>
          <w:ilvl w:val="0"/>
          <w:numId w:val="107"/>
        </w:numPr>
        <w:spacing w:after="0" w:line="360" w:lineRule="auto"/>
        <w:rPr>
          <w:rFonts w:cs="Arial"/>
          <w:color w:val="000000"/>
        </w:rPr>
      </w:pPr>
      <w:r w:rsidRPr="00F00B70">
        <w:rPr>
          <w:rFonts w:ascii="Arial" w:hAnsi="Arial" w:cs="Arial"/>
          <w:color w:val="000000"/>
        </w:rPr>
        <w:t>объемами (</w:t>
      </w:r>
      <w:r w:rsidRPr="00F00B70">
        <w:rPr>
          <w:rFonts w:ascii="Arial" w:hAnsi="Arial" w:cs="Arial"/>
          <w:i/>
          <w:color w:val="000000"/>
        </w:rPr>
        <w:t>то есть тем, как много продукта будет куплено</w:t>
      </w:r>
      <w:r w:rsidRPr="00F00B70">
        <w:rPr>
          <w:rFonts w:ascii="Arial" w:hAnsi="Arial" w:cs="Arial"/>
          <w:color w:val="000000"/>
        </w:rPr>
        <w:t>).</w:t>
      </w:r>
    </w:p>
    <w:p w14:paraId="046FC104" w14:textId="77777777" w:rsidR="00CE467E" w:rsidRDefault="00F00B70">
      <w:pPr>
        <w:numPr>
          <w:ilvl w:val="0"/>
          <w:numId w:val="28"/>
        </w:numPr>
        <w:ind w:left="0" w:firstLine="0"/>
        <w:jc w:val="both"/>
        <w:rPr>
          <w:rFonts w:cs="Arial"/>
          <w:b/>
          <w:i/>
          <w:color w:val="000000"/>
        </w:rPr>
      </w:pPr>
      <w:r w:rsidRPr="00F00B70">
        <w:rPr>
          <w:rFonts w:cs="Arial"/>
          <w:b/>
          <w:i/>
          <w:iCs/>
          <w:color w:val="000000"/>
        </w:rPr>
        <w:t>Динамика развития отрасли</w:t>
      </w:r>
      <w:r w:rsidRPr="00F00B70">
        <w:rPr>
          <w:rFonts w:cs="Arial"/>
          <w:b/>
          <w:i/>
          <w:color w:val="000000"/>
        </w:rPr>
        <w:t xml:space="preserve"> — поведение оптовиков и розничных торговцев под влиянием: </w:t>
      </w:r>
    </w:p>
    <w:p w14:paraId="4E4C7026" w14:textId="77777777" w:rsidR="00CE467E" w:rsidRDefault="00F00B70">
      <w:pPr>
        <w:pStyle w:val="ac"/>
        <w:numPr>
          <w:ilvl w:val="0"/>
          <w:numId w:val="108"/>
        </w:numPr>
        <w:spacing w:after="0" w:line="360" w:lineRule="auto"/>
        <w:ind w:left="714" w:hanging="357"/>
        <w:jc w:val="both"/>
        <w:rPr>
          <w:rFonts w:cs="Arial"/>
          <w:color w:val="000000"/>
        </w:rPr>
      </w:pPr>
      <w:r w:rsidRPr="00F00B70">
        <w:rPr>
          <w:rFonts w:ascii="Arial" w:hAnsi="Arial" w:cs="Arial"/>
          <w:color w:val="000000"/>
        </w:rPr>
        <w:t xml:space="preserve">действующих на них стимулов; </w:t>
      </w:r>
    </w:p>
    <w:p w14:paraId="65773666" w14:textId="77777777" w:rsidR="00CE467E" w:rsidRDefault="00F00B70">
      <w:pPr>
        <w:pStyle w:val="ac"/>
        <w:numPr>
          <w:ilvl w:val="0"/>
          <w:numId w:val="108"/>
        </w:numPr>
        <w:spacing w:after="0" w:line="360" w:lineRule="auto"/>
        <w:ind w:left="714" w:hanging="357"/>
        <w:jc w:val="both"/>
        <w:rPr>
          <w:rFonts w:cs="Arial"/>
          <w:color w:val="000000"/>
        </w:rPr>
      </w:pPr>
      <w:r w:rsidRPr="00F00B70">
        <w:rPr>
          <w:rFonts w:ascii="Arial" w:hAnsi="Arial" w:cs="Arial"/>
          <w:color w:val="000000"/>
        </w:rPr>
        <w:t xml:space="preserve">их структур, приемов работы и отношений; </w:t>
      </w:r>
    </w:p>
    <w:p w14:paraId="296EC3AB" w14:textId="77777777" w:rsidR="00CE467E" w:rsidRDefault="00F00B70">
      <w:pPr>
        <w:pStyle w:val="ac"/>
        <w:numPr>
          <w:ilvl w:val="0"/>
          <w:numId w:val="108"/>
        </w:numPr>
        <w:spacing w:after="0" w:line="360" w:lineRule="auto"/>
        <w:ind w:left="714" w:hanging="357"/>
        <w:jc w:val="both"/>
        <w:rPr>
          <w:rFonts w:cs="Arial"/>
          <w:color w:val="000000"/>
        </w:rPr>
      </w:pPr>
      <w:r w:rsidRPr="00F00B70">
        <w:rPr>
          <w:rFonts w:ascii="Arial" w:hAnsi="Arial" w:cs="Arial"/>
          <w:color w:val="000000"/>
        </w:rPr>
        <w:t>тенденций изменений, происходящих в структурах и процедурах, которые лежат в основе перемен.</w:t>
      </w:r>
    </w:p>
    <w:p w14:paraId="19553E15" w14:textId="77777777" w:rsidR="007709E6" w:rsidRPr="00591AF9" w:rsidRDefault="00F00B70" w:rsidP="000D4063">
      <w:pPr>
        <w:numPr>
          <w:ilvl w:val="0"/>
          <w:numId w:val="28"/>
        </w:numPr>
        <w:ind w:left="0" w:firstLine="0"/>
        <w:rPr>
          <w:rFonts w:cs="Arial"/>
          <w:b/>
          <w:i/>
          <w:color w:val="000000"/>
        </w:rPr>
      </w:pPr>
      <w:r w:rsidRPr="00F00B70">
        <w:rPr>
          <w:rFonts w:cs="Arial"/>
          <w:b/>
          <w:i/>
          <w:iCs/>
          <w:color w:val="000000"/>
        </w:rPr>
        <w:t>Позиция и поведение конкурентов</w:t>
      </w:r>
      <w:r w:rsidRPr="00F00B70">
        <w:rPr>
          <w:rFonts w:cs="Arial"/>
          <w:b/>
          <w:i/>
          <w:color w:val="000000"/>
        </w:rPr>
        <w:t xml:space="preserve">, определяемые: </w:t>
      </w:r>
    </w:p>
    <w:p w14:paraId="763B5FA0" w14:textId="77777777" w:rsidR="00CE467E" w:rsidRDefault="00F00B70">
      <w:pPr>
        <w:pStyle w:val="ac"/>
        <w:numPr>
          <w:ilvl w:val="0"/>
          <w:numId w:val="109"/>
        </w:numPr>
        <w:spacing w:after="0" w:line="360" w:lineRule="auto"/>
        <w:ind w:left="714" w:hanging="357"/>
        <w:jc w:val="both"/>
        <w:rPr>
          <w:rFonts w:cs="Arial"/>
          <w:color w:val="000000"/>
        </w:rPr>
      </w:pPr>
      <w:r w:rsidRPr="00F00B70">
        <w:rPr>
          <w:rFonts w:ascii="Arial" w:hAnsi="Arial" w:cs="Arial"/>
          <w:color w:val="000000"/>
        </w:rPr>
        <w:t xml:space="preserve">отраслевой структурой и зависимостью фирм от: размеров и мощности конкурентов, числа конкурентов и степени концентрации в отрасли, косвенной конкуренции, то есть соперничества с другими видами продуктов; </w:t>
      </w:r>
    </w:p>
    <w:p w14:paraId="5ED07F93" w14:textId="77777777" w:rsidR="00CE467E" w:rsidRDefault="00F00B70">
      <w:pPr>
        <w:pStyle w:val="ac"/>
        <w:numPr>
          <w:ilvl w:val="0"/>
          <w:numId w:val="109"/>
        </w:numPr>
        <w:spacing w:after="0" w:line="360" w:lineRule="auto"/>
        <w:ind w:left="714" w:hanging="357"/>
        <w:jc w:val="both"/>
        <w:rPr>
          <w:rFonts w:cs="Arial"/>
          <w:color w:val="000000"/>
        </w:rPr>
      </w:pPr>
      <w:r w:rsidRPr="00F00B70">
        <w:rPr>
          <w:rFonts w:ascii="Arial" w:hAnsi="Arial" w:cs="Arial"/>
          <w:color w:val="000000"/>
        </w:rPr>
        <w:t xml:space="preserve">соотношением предложения и спроса — избытком или дефицитом предложения; </w:t>
      </w:r>
    </w:p>
    <w:p w14:paraId="7FBB0D61" w14:textId="77777777" w:rsidR="00CE467E" w:rsidRDefault="00F00B70">
      <w:pPr>
        <w:pStyle w:val="ac"/>
        <w:numPr>
          <w:ilvl w:val="0"/>
          <w:numId w:val="109"/>
        </w:numPr>
        <w:spacing w:after="0" w:line="360" w:lineRule="auto"/>
        <w:ind w:left="714" w:hanging="357"/>
        <w:jc w:val="both"/>
        <w:rPr>
          <w:rFonts w:cs="Arial"/>
          <w:color w:val="000000"/>
        </w:rPr>
      </w:pPr>
      <w:r w:rsidRPr="00F00B70">
        <w:rPr>
          <w:rFonts w:ascii="Arial" w:hAnsi="Arial" w:cs="Arial"/>
          <w:color w:val="000000"/>
        </w:rPr>
        <w:t xml:space="preserve">выбором продуктов, предлагаемых потребителям в отрасли, то есть их качеством, ценой, обслуживанием; </w:t>
      </w:r>
    </w:p>
    <w:p w14:paraId="45FD406B" w14:textId="77777777" w:rsidR="00CE467E" w:rsidRDefault="00F00B70">
      <w:pPr>
        <w:pStyle w:val="ac"/>
        <w:numPr>
          <w:ilvl w:val="0"/>
          <w:numId w:val="109"/>
        </w:numPr>
        <w:spacing w:after="0" w:line="360" w:lineRule="auto"/>
        <w:ind w:left="714" w:hanging="357"/>
        <w:jc w:val="both"/>
        <w:rPr>
          <w:rFonts w:cs="Arial"/>
          <w:color w:val="000000"/>
        </w:rPr>
      </w:pPr>
      <w:r w:rsidRPr="00F00B70">
        <w:rPr>
          <w:rFonts w:ascii="Arial" w:hAnsi="Arial" w:cs="Arial"/>
          <w:color w:val="000000"/>
        </w:rPr>
        <w:t xml:space="preserve">соотношением конкуренции по ценовым и неценовым параметрам; </w:t>
      </w:r>
    </w:p>
    <w:p w14:paraId="1F9D1E37" w14:textId="77777777" w:rsidR="00CE467E" w:rsidRDefault="00F00B70">
      <w:pPr>
        <w:pStyle w:val="ac"/>
        <w:numPr>
          <w:ilvl w:val="0"/>
          <w:numId w:val="109"/>
        </w:numPr>
        <w:spacing w:after="0" w:line="360" w:lineRule="auto"/>
        <w:ind w:left="714" w:hanging="357"/>
        <w:jc w:val="both"/>
        <w:rPr>
          <w:rFonts w:cs="Arial"/>
          <w:color w:val="000000"/>
        </w:rPr>
      </w:pPr>
      <w:r w:rsidRPr="00F00B70">
        <w:rPr>
          <w:rFonts w:ascii="Arial" w:hAnsi="Arial" w:cs="Arial"/>
          <w:color w:val="000000"/>
        </w:rPr>
        <w:t xml:space="preserve">стимулами и отношениями соперников, их возможной реакцией на действия других фирм; </w:t>
      </w:r>
    </w:p>
    <w:p w14:paraId="699CF98C" w14:textId="77777777" w:rsidR="00CE467E" w:rsidRDefault="00F00B70">
      <w:pPr>
        <w:pStyle w:val="ac"/>
        <w:numPr>
          <w:ilvl w:val="0"/>
          <w:numId w:val="109"/>
        </w:numPr>
        <w:spacing w:after="0" w:line="360" w:lineRule="auto"/>
        <w:ind w:left="714" w:hanging="357"/>
        <w:jc w:val="both"/>
        <w:rPr>
          <w:rFonts w:cs="Arial"/>
          <w:color w:val="000000"/>
        </w:rPr>
      </w:pPr>
      <w:r w:rsidRPr="00F00B70">
        <w:rPr>
          <w:rFonts w:ascii="Arial" w:hAnsi="Arial" w:cs="Arial"/>
          <w:color w:val="000000"/>
        </w:rPr>
        <w:t>технологическими и социальными тенденциями, определяющими изменения предложения и спроса.</w:t>
      </w:r>
    </w:p>
    <w:p w14:paraId="461E5A55" w14:textId="77777777" w:rsidR="007709E6" w:rsidRPr="006021E5" w:rsidRDefault="00F00B70" w:rsidP="000D4063">
      <w:pPr>
        <w:numPr>
          <w:ilvl w:val="0"/>
          <w:numId w:val="28"/>
        </w:numPr>
        <w:ind w:left="0" w:firstLine="0"/>
        <w:rPr>
          <w:rFonts w:cs="Arial"/>
          <w:color w:val="000000"/>
        </w:rPr>
      </w:pPr>
      <w:r w:rsidRPr="00F00B70">
        <w:rPr>
          <w:rFonts w:cs="Arial"/>
          <w:b/>
          <w:iCs/>
          <w:color w:val="000000"/>
        </w:rPr>
        <w:lastRenderedPageBreak/>
        <w:t>Поведение органов власти</w:t>
      </w:r>
      <w:r w:rsidRPr="00F00B70">
        <w:rPr>
          <w:rFonts w:cs="Arial"/>
          <w:b/>
          <w:color w:val="000000"/>
        </w:rPr>
        <w:t xml:space="preserve"> — контроль за маркетингом через</w:t>
      </w:r>
      <w:r w:rsidR="007709E6" w:rsidRPr="006021E5">
        <w:rPr>
          <w:rFonts w:cs="Arial"/>
          <w:color w:val="000000"/>
        </w:rPr>
        <w:t xml:space="preserve">: </w:t>
      </w:r>
    </w:p>
    <w:p w14:paraId="157C4CFE" w14:textId="77777777" w:rsidR="00CE467E" w:rsidRDefault="00F00B70">
      <w:pPr>
        <w:pStyle w:val="ac"/>
        <w:numPr>
          <w:ilvl w:val="0"/>
          <w:numId w:val="110"/>
        </w:numPr>
        <w:spacing w:after="0" w:line="360" w:lineRule="auto"/>
        <w:ind w:left="357" w:hanging="357"/>
        <w:rPr>
          <w:rFonts w:cs="Arial"/>
          <w:color w:val="000000"/>
        </w:rPr>
      </w:pPr>
      <w:r w:rsidRPr="00F00B70">
        <w:rPr>
          <w:rFonts w:ascii="Arial" w:hAnsi="Arial" w:cs="Arial"/>
          <w:color w:val="000000"/>
        </w:rPr>
        <w:t xml:space="preserve">регулирование, непосредственно связанное с продукцией; </w:t>
      </w:r>
    </w:p>
    <w:p w14:paraId="5CA26525" w14:textId="77777777" w:rsidR="00CE467E" w:rsidRDefault="00F00B70">
      <w:pPr>
        <w:pStyle w:val="ac"/>
        <w:numPr>
          <w:ilvl w:val="0"/>
          <w:numId w:val="110"/>
        </w:numPr>
        <w:spacing w:after="0" w:line="360" w:lineRule="auto"/>
        <w:ind w:left="357" w:hanging="357"/>
        <w:rPr>
          <w:rFonts w:cs="Arial"/>
          <w:color w:val="000000"/>
        </w:rPr>
      </w:pPr>
      <w:r w:rsidRPr="00F00B70">
        <w:rPr>
          <w:rFonts w:ascii="Arial" w:hAnsi="Arial" w:cs="Arial"/>
          <w:color w:val="000000"/>
        </w:rPr>
        <w:t xml:space="preserve">регулирование ценообразования; </w:t>
      </w:r>
    </w:p>
    <w:p w14:paraId="5D0F111C" w14:textId="77777777" w:rsidR="00CE467E" w:rsidRDefault="00F00B70">
      <w:pPr>
        <w:pStyle w:val="ac"/>
        <w:numPr>
          <w:ilvl w:val="0"/>
          <w:numId w:val="110"/>
        </w:numPr>
        <w:spacing w:after="0" w:line="360" w:lineRule="auto"/>
        <w:ind w:left="357" w:hanging="357"/>
        <w:rPr>
          <w:rFonts w:cs="Arial"/>
          <w:color w:val="000000"/>
        </w:rPr>
      </w:pPr>
      <w:r w:rsidRPr="00F00B70">
        <w:rPr>
          <w:rFonts w:ascii="Arial" w:hAnsi="Arial" w:cs="Arial"/>
          <w:color w:val="000000"/>
        </w:rPr>
        <w:t xml:space="preserve">регулирование приемов конкуренции; </w:t>
      </w:r>
    </w:p>
    <w:p w14:paraId="261042C1" w14:textId="77777777" w:rsidR="00CE467E" w:rsidRDefault="00F00B70">
      <w:pPr>
        <w:pStyle w:val="ac"/>
        <w:numPr>
          <w:ilvl w:val="0"/>
          <w:numId w:val="110"/>
        </w:numPr>
        <w:spacing w:after="0" w:line="360" w:lineRule="auto"/>
        <w:ind w:left="357" w:hanging="357"/>
        <w:rPr>
          <w:rFonts w:cs="Arial"/>
          <w:color w:val="000000"/>
        </w:rPr>
      </w:pPr>
      <w:r w:rsidRPr="00F00B70">
        <w:rPr>
          <w:rFonts w:ascii="Arial" w:hAnsi="Arial" w:cs="Arial"/>
          <w:color w:val="000000"/>
        </w:rPr>
        <w:t>регулирование рекламы и продвижения.</w:t>
      </w:r>
    </w:p>
    <w:p w14:paraId="58DDA8F3" w14:textId="77777777" w:rsidR="0088575B" w:rsidRPr="00867BE1" w:rsidRDefault="0088575B" w:rsidP="000D4063">
      <w:pPr>
        <w:pStyle w:val="1"/>
        <w:spacing w:before="0" w:after="0"/>
        <w:rPr>
          <w:color w:val="003CB4"/>
        </w:rPr>
      </w:pPr>
      <w:bookmarkStart w:id="208" w:name="_Toc210732429"/>
      <w:bookmarkStart w:id="209" w:name="_Toc217108029"/>
    </w:p>
    <w:p w14:paraId="4AA74D04" w14:textId="77777777" w:rsidR="007709E6" w:rsidRPr="00867BE1" w:rsidRDefault="00F00B70" w:rsidP="000D4063">
      <w:pPr>
        <w:pStyle w:val="1"/>
        <w:spacing w:before="0" w:after="0"/>
        <w:rPr>
          <w:color w:val="003CB4"/>
        </w:rPr>
      </w:pPr>
      <w:r w:rsidRPr="00F00B70">
        <w:rPr>
          <w:color w:val="003CB4"/>
        </w:rPr>
        <w:t xml:space="preserve">2.4. Концепция четырех «пи» (4P) Дж. </w:t>
      </w:r>
      <w:proofErr w:type="spellStart"/>
      <w:r w:rsidRPr="00F00B70">
        <w:rPr>
          <w:color w:val="003CB4"/>
        </w:rPr>
        <w:t>МакКарти</w:t>
      </w:r>
      <w:bookmarkEnd w:id="208"/>
      <w:bookmarkEnd w:id="209"/>
      <w:proofErr w:type="spellEnd"/>
    </w:p>
    <w:p w14:paraId="0F426B06" w14:textId="77777777" w:rsidR="007709E6" w:rsidRDefault="00F00B70" w:rsidP="000D4063">
      <w:pPr>
        <w:pStyle w:val="a8"/>
        <w:widowControl w:val="0"/>
        <w:jc w:val="both"/>
        <w:rPr>
          <w:color w:val="000000"/>
          <w:sz w:val="22"/>
          <w:szCs w:val="22"/>
        </w:rPr>
      </w:pPr>
      <w:r w:rsidRPr="00F00B70">
        <w:rPr>
          <w:b/>
          <w:color w:val="000000"/>
          <w:sz w:val="22"/>
          <w:szCs w:val="22"/>
        </w:rPr>
        <w:t xml:space="preserve">Джером </w:t>
      </w:r>
      <w:proofErr w:type="spellStart"/>
      <w:r w:rsidRPr="00F00B70">
        <w:rPr>
          <w:b/>
          <w:color w:val="000000"/>
          <w:sz w:val="22"/>
          <w:szCs w:val="22"/>
        </w:rPr>
        <w:t>МакКарти</w:t>
      </w:r>
      <w:proofErr w:type="spellEnd"/>
      <w:r w:rsidR="007709E6">
        <w:rPr>
          <w:color w:val="000000"/>
          <w:sz w:val="22"/>
          <w:szCs w:val="22"/>
        </w:rPr>
        <w:t xml:space="preserve"> в 1960 г. предложил </w:t>
      </w:r>
      <w:r w:rsidRPr="00F00B70">
        <w:rPr>
          <w:b/>
          <w:i/>
          <w:color w:val="000000"/>
          <w:sz w:val="22"/>
          <w:szCs w:val="22"/>
        </w:rPr>
        <w:t>концепцию четырех «пи» (4P)</w:t>
      </w:r>
      <w:r w:rsidR="007709E6">
        <w:rPr>
          <w:color w:val="000000"/>
          <w:sz w:val="22"/>
          <w:szCs w:val="22"/>
        </w:rPr>
        <w:t xml:space="preserve">. Маркетинговый </w:t>
      </w:r>
      <w:proofErr w:type="spellStart"/>
      <w:r w:rsidR="007709E6">
        <w:rPr>
          <w:color w:val="000000"/>
          <w:sz w:val="22"/>
          <w:szCs w:val="22"/>
        </w:rPr>
        <w:t>микс</w:t>
      </w:r>
      <w:proofErr w:type="spellEnd"/>
      <w:r w:rsidR="007709E6">
        <w:rPr>
          <w:color w:val="000000"/>
          <w:sz w:val="22"/>
          <w:szCs w:val="22"/>
        </w:rPr>
        <w:t xml:space="preserve"> в каждой компании преимущественно состоит </w:t>
      </w:r>
      <w:r w:rsidRPr="00F00B70">
        <w:rPr>
          <w:b/>
          <w:i/>
          <w:color w:val="000000"/>
          <w:sz w:val="22"/>
          <w:szCs w:val="22"/>
          <w:u w:val="single"/>
        </w:rPr>
        <w:t>из четырех Р</w:t>
      </w:r>
      <w:r w:rsidR="007709E6">
        <w:rPr>
          <w:color w:val="000000"/>
          <w:sz w:val="22"/>
          <w:szCs w:val="22"/>
        </w:rPr>
        <w:t xml:space="preserve">: </w:t>
      </w:r>
      <w:r w:rsidRPr="00F00B70">
        <w:rPr>
          <w:b/>
          <w:i/>
          <w:iCs/>
          <w:color w:val="000000"/>
          <w:sz w:val="22"/>
          <w:szCs w:val="22"/>
          <w:u w:val="single"/>
        </w:rPr>
        <w:t>продукта</w:t>
      </w:r>
      <w:r w:rsidRPr="00F00B70">
        <w:rPr>
          <w:b/>
          <w:color w:val="000000"/>
          <w:sz w:val="22"/>
          <w:szCs w:val="22"/>
        </w:rPr>
        <w:t xml:space="preserve"> (</w:t>
      </w:r>
      <w:proofErr w:type="spellStart"/>
      <w:r w:rsidRPr="00F00B70">
        <w:rPr>
          <w:b/>
          <w:color w:val="000000"/>
          <w:sz w:val="22"/>
          <w:szCs w:val="22"/>
        </w:rPr>
        <w:t>Product</w:t>
      </w:r>
      <w:proofErr w:type="spellEnd"/>
      <w:r w:rsidRPr="00F00B70">
        <w:rPr>
          <w:b/>
          <w:color w:val="000000"/>
          <w:sz w:val="22"/>
          <w:szCs w:val="22"/>
        </w:rPr>
        <w:t>)</w:t>
      </w:r>
      <w:r w:rsidR="007709E6">
        <w:rPr>
          <w:color w:val="000000"/>
          <w:sz w:val="22"/>
          <w:szCs w:val="22"/>
        </w:rPr>
        <w:t xml:space="preserve">, </w:t>
      </w:r>
      <w:r w:rsidRPr="00F00B70">
        <w:rPr>
          <w:b/>
          <w:i/>
          <w:iCs/>
          <w:color w:val="000000"/>
          <w:sz w:val="22"/>
          <w:szCs w:val="22"/>
          <w:u w:val="single"/>
        </w:rPr>
        <w:t>места</w:t>
      </w:r>
      <w:r w:rsidRPr="00F00B70">
        <w:rPr>
          <w:b/>
          <w:color w:val="000000"/>
          <w:sz w:val="22"/>
          <w:szCs w:val="22"/>
        </w:rPr>
        <w:t xml:space="preserve"> (</w:t>
      </w:r>
      <w:proofErr w:type="spellStart"/>
      <w:r w:rsidRPr="00F00B70">
        <w:rPr>
          <w:b/>
          <w:color w:val="000000"/>
          <w:sz w:val="22"/>
          <w:szCs w:val="22"/>
        </w:rPr>
        <w:t>Place</w:t>
      </w:r>
      <w:proofErr w:type="spellEnd"/>
      <w:r w:rsidRPr="00F00B70">
        <w:rPr>
          <w:b/>
          <w:color w:val="000000"/>
          <w:sz w:val="22"/>
          <w:szCs w:val="22"/>
        </w:rPr>
        <w:t>)</w:t>
      </w:r>
      <w:r w:rsidR="007709E6">
        <w:rPr>
          <w:color w:val="000000"/>
          <w:sz w:val="22"/>
          <w:szCs w:val="22"/>
        </w:rPr>
        <w:t xml:space="preserve">, </w:t>
      </w:r>
      <w:r w:rsidRPr="00F00B70">
        <w:rPr>
          <w:b/>
          <w:i/>
          <w:iCs/>
          <w:color w:val="000000"/>
          <w:sz w:val="22"/>
          <w:szCs w:val="22"/>
          <w:u w:val="single"/>
        </w:rPr>
        <w:t>продвижения</w:t>
      </w:r>
      <w:r w:rsidRPr="00F00B70">
        <w:rPr>
          <w:b/>
          <w:color w:val="000000"/>
          <w:sz w:val="22"/>
          <w:szCs w:val="22"/>
        </w:rPr>
        <w:t xml:space="preserve"> (</w:t>
      </w:r>
      <w:proofErr w:type="spellStart"/>
      <w:r w:rsidRPr="00F00B70">
        <w:rPr>
          <w:b/>
          <w:color w:val="000000"/>
          <w:sz w:val="22"/>
          <w:szCs w:val="22"/>
        </w:rPr>
        <w:t>Promotion</w:t>
      </w:r>
      <w:proofErr w:type="spellEnd"/>
      <w:r w:rsidRPr="00F00B70">
        <w:rPr>
          <w:b/>
          <w:color w:val="000000"/>
          <w:sz w:val="22"/>
          <w:szCs w:val="22"/>
        </w:rPr>
        <w:t>)</w:t>
      </w:r>
      <w:r w:rsidR="007709E6">
        <w:rPr>
          <w:color w:val="000000"/>
          <w:sz w:val="22"/>
          <w:szCs w:val="22"/>
        </w:rPr>
        <w:t xml:space="preserve"> и </w:t>
      </w:r>
      <w:r w:rsidRPr="00F00B70">
        <w:rPr>
          <w:b/>
          <w:i/>
          <w:iCs/>
          <w:color w:val="000000"/>
          <w:sz w:val="22"/>
          <w:szCs w:val="22"/>
          <w:u w:val="single"/>
        </w:rPr>
        <w:t>цены</w:t>
      </w:r>
      <w:r w:rsidRPr="00F00B70">
        <w:rPr>
          <w:b/>
          <w:color w:val="000000"/>
          <w:sz w:val="22"/>
          <w:szCs w:val="22"/>
        </w:rPr>
        <w:t xml:space="preserve"> (</w:t>
      </w:r>
      <w:proofErr w:type="spellStart"/>
      <w:r w:rsidRPr="00F00B70">
        <w:rPr>
          <w:b/>
          <w:color w:val="000000"/>
          <w:sz w:val="22"/>
          <w:szCs w:val="22"/>
        </w:rPr>
        <w:t>Price</w:t>
      </w:r>
      <w:proofErr w:type="spellEnd"/>
      <w:r w:rsidRPr="00F00B70">
        <w:rPr>
          <w:b/>
          <w:color w:val="000000"/>
          <w:sz w:val="22"/>
          <w:szCs w:val="22"/>
        </w:rPr>
        <w:t>)</w:t>
      </w:r>
      <w:r w:rsidR="007709E6">
        <w:rPr>
          <w:color w:val="000000"/>
          <w:sz w:val="22"/>
          <w:szCs w:val="22"/>
        </w:rPr>
        <w:t>. Если маркетинговые усилия, маркетинговые виды деятельности необходимо планировать и реализовывать согласованно друг другу.</w:t>
      </w:r>
    </w:p>
    <w:p w14:paraId="02106D1F" w14:textId="77777777" w:rsidR="006E23F7" w:rsidRPr="005A4DDB" w:rsidRDefault="006E23F7" w:rsidP="000D4063">
      <w:pPr>
        <w:pStyle w:val="a8"/>
        <w:widowControl w:val="0"/>
        <w:jc w:val="both"/>
        <w:rPr>
          <w:b/>
          <w:i/>
          <w:color w:val="000000"/>
          <w:sz w:val="22"/>
          <w:szCs w:val="22"/>
        </w:rPr>
      </w:pPr>
      <w:r w:rsidRPr="006E23F7">
        <w:rPr>
          <w:color w:val="000000"/>
          <w:sz w:val="22"/>
          <w:szCs w:val="22"/>
          <w:highlight w:val="yellow"/>
        </w:rPr>
        <w:t xml:space="preserve">Видеовставка 17. </w:t>
      </w:r>
      <w:r w:rsidR="00F00B70" w:rsidRPr="00F00B70">
        <w:rPr>
          <w:b/>
          <w:i/>
          <w:color w:val="000000"/>
          <w:sz w:val="22"/>
          <w:szCs w:val="22"/>
          <w:highlight w:val="yellow"/>
          <w:u w:val="single"/>
        </w:rPr>
        <w:t>Это интересно</w:t>
      </w:r>
      <w:r w:rsidR="00F00B70" w:rsidRPr="00F00B70">
        <w:rPr>
          <w:b/>
          <w:i/>
          <w:color w:val="000000"/>
          <w:sz w:val="22"/>
          <w:szCs w:val="22"/>
          <w:highlight w:val="yellow"/>
        </w:rPr>
        <w:t xml:space="preserve">. </w:t>
      </w:r>
      <w:r w:rsidRPr="006E23F7">
        <w:rPr>
          <w:color w:val="000000"/>
          <w:sz w:val="22"/>
          <w:szCs w:val="22"/>
          <w:highlight w:val="yellow"/>
        </w:rPr>
        <w:t xml:space="preserve">Сегодня </w:t>
      </w:r>
      <w:r w:rsidR="00F00B70" w:rsidRPr="00F00B70">
        <w:rPr>
          <w:b/>
          <w:i/>
          <w:color w:val="000000"/>
          <w:sz w:val="22"/>
          <w:szCs w:val="22"/>
          <w:highlight w:val="yellow"/>
        </w:rPr>
        <w:t>концепция четырех «пи»</w:t>
      </w:r>
      <w:r w:rsidRPr="006E23F7">
        <w:rPr>
          <w:color w:val="000000"/>
          <w:sz w:val="22"/>
          <w:szCs w:val="22"/>
          <w:highlight w:val="yellow"/>
        </w:rPr>
        <w:t xml:space="preserve"> расширилась на один пункт. Теперь маркетологи всего мира говорят о классических четырех «пи», но упоминают, что всего </w:t>
      </w:r>
      <w:r w:rsidR="00F00B70" w:rsidRPr="00F00B70">
        <w:rPr>
          <w:b/>
          <w:i/>
          <w:color w:val="000000"/>
          <w:sz w:val="22"/>
          <w:szCs w:val="22"/>
          <w:highlight w:val="yellow"/>
          <w:u w:val="single"/>
        </w:rPr>
        <w:t>их пять</w:t>
      </w:r>
      <w:r w:rsidRPr="006E23F7">
        <w:rPr>
          <w:color w:val="000000"/>
          <w:sz w:val="22"/>
          <w:szCs w:val="22"/>
          <w:highlight w:val="yellow"/>
        </w:rPr>
        <w:t xml:space="preserve">. </w:t>
      </w:r>
      <w:r w:rsidR="00F00B70" w:rsidRPr="00F00B70">
        <w:rPr>
          <w:b/>
          <w:i/>
          <w:color w:val="000000"/>
          <w:sz w:val="22"/>
          <w:szCs w:val="22"/>
          <w:highlight w:val="yellow"/>
          <w:u w:val="single"/>
        </w:rPr>
        <w:t>Последнее «пи»</w:t>
      </w:r>
      <w:r w:rsidR="00F00B70" w:rsidRPr="00F00B70">
        <w:rPr>
          <w:b/>
          <w:i/>
          <w:color w:val="000000"/>
          <w:sz w:val="22"/>
          <w:szCs w:val="22"/>
          <w:highlight w:val="yellow"/>
        </w:rPr>
        <w:t xml:space="preserve"> - это персонал, или сотрудники организации, которые оказывают влияние на ее деятельность и являются также ее целевой аудиторией</w:t>
      </w:r>
      <w:r w:rsidR="00F00B70" w:rsidRPr="00F00B70">
        <w:rPr>
          <w:b/>
          <w:i/>
          <w:color w:val="000000"/>
          <w:sz w:val="22"/>
          <w:szCs w:val="22"/>
        </w:rPr>
        <w:t>.</w:t>
      </w:r>
    </w:p>
    <w:p w14:paraId="4B36EA9E" w14:textId="77777777" w:rsidR="00BB2A86" w:rsidRDefault="00BB2A86" w:rsidP="000D4063">
      <w:pPr>
        <w:pStyle w:val="a8"/>
        <w:widowControl w:val="0"/>
        <w:jc w:val="both"/>
        <w:rPr>
          <w:color w:val="000000"/>
          <w:sz w:val="22"/>
          <w:szCs w:val="22"/>
        </w:rPr>
      </w:pPr>
      <w:r w:rsidRPr="0039525B">
        <w:rPr>
          <w:color w:val="000000"/>
          <w:sz w:val="22"/>
          <w:szCs w:val="22"/>
          <w:highlight w:val="green"/>
        </w:rPr>
        <w:t>Статичный рисунок для читалки:</w:t>
      </w:r>
    </w:p>
    <w:p w14:paraId="14D39DA0" w14:textId="77777777" w:rsidR="00CE467E" w:rsidRDefault="00BB2A86">
      <w:pPr>
        <w:pStyle w:val="a8"/>
        <w:widowControl w:val="0"/>
        <w:jc w:val="center"/>
        <w:rPr>
          <w:color w:val="000000"/>
          <w:sz w:val="22"/>
          <w:szCs w:val="22"/>
        </w:rPr>
      </w:pPr>
      <w:commentRangeStart w:id="210"/>
      <w:commentRangeStart w:id="211"/>
      <w:r>
        <w:rPr>
          <w:noProof/>
          <w:color w:val="000000"/>
          <w:sz w:val="22"/>
          <w:szCs w:val="22"/>
        </w:rPr>
        <w:drawing>
          <wp:inline distT="0" distB="0" distL="0" distR="0" wp14:anchorId="13DE9C78" wp14:editId="5E25730C">
            <wp:extent cx="3096619" cy="3384340"/>
            <wp:effectExtent l="0" t="0" r="0" b="0"/>
            <wp:docPr id="2062" name="Рисунок 15" descr="C:\Users\o_afanasiadi\Desktop\Без имени-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_afanasiadi\Desktop\Без имени-1.jpg"/>
                    <pic:cNvPicPr>
                      <a:picLocks noChangeAspect="1" noChangeArrowheads="1"/>
                    </pic:cNvPicPr>
                  </pic:nvPicPr>
                  <pic:blipFill>
                    <a:blip r:embed="rId86" cstate="print"/>
                    <a:srcRect/>
                    <a:stretch>
                      <a:fillRect/>
                    </a:stretch>
                  </pic:blipFill>
                  <pic:spPr bwMode="auto">
                    <a:xfrm>
                      <a:off x="0" y="0"/>
                      <a:ext cx="3100590" cy="3388680"/>
                    </a:xfrm>
                    <a:prstGeom prst="rect">
                      <a:avLst/>
                    </a:prstGeom>
                    <a:noFill/>
                    <a:ln w="9525">
                      <a:noFill/>
                      <a:miter lim="800000"/>
                      <a:headEnd/>
                      <a:tailEnd/>
                    </a:ln>
                  </pic:spPr>
                </pic:pic>
              </a:graphicData>
            </a:graphic>
          </wp:inline>
        </w:drawing>
      </w:r>
      <w:commentRangeEnd w:id="210"/>
      <w:commentRangeEnd w:id="211"/>
      <w:r w:rsidR="005A4DDB">
        <w:rPr>
          <w:rStyle w:val="af3"/>
          <w:rFonts w:cs="Times New Roman"/>
        </w:rPr>
        <w:commentReference w:id="210"/>
      </w:r>
    </w:p>
    <w:p w14:paraId="1552AEA9" w14:textId="77777777" w:rsidR="00CE467E" w:rsidRDefault="00BB2A86">
      <w:pPr>
        <w:pStyle w:val="a8"/>
        <w:widowControl w:val="0"/>
        <w:jc w:val="center"/>
        <w:rPr>
          <w:color w:val="000000"/>
          <w:sz w:val="22"/>
          <w:szCs w:val="22"/>
        </w:rPr>
      </w:pPr>
      <w:r>
        <w:rPr>
          <w:rStyle w:val="af3"/>
          <w:rFonts w:cs="Times New Roman"/>
        </w:rPr>
        <w:commentReference w:id="211"/>
      </w:r>
    </w:p>
    <w:p w14:paraId="20035154" w14:textId="77777777" w:rsidR="007709E6" w:rsidRDefault="007709E6" w:rsidP="000D4063">
      <w:pPr>
        <w:pStyle w:val="a8"/>
        <w:widowControl w:val="0"/>
        <w:jc w:val="both"/>
        <w:rPr>
          <w:color w:val="000000"/>
          <w:sz w:val="22"/>
          <w:szCs w:val="22"/>
        </w:rPr>
      </w:pPr>
      <w:r>
        <w:rPr>
          <w:color w:val="000000"/>
          <w:sz w:val="22"/>
          <w:szCs w:val="22"/>
        </w:rPr>
        <w:t xml:space="preserve">Каждый из </w:t>
      </w:r>
      <w:r w:rsidR="00F00B70" w:rsidRPr="00F00B70">
        <w:rPr>
          <w:b/>
          <w:i/>
          <w:color w:val="000000"/>
          <w:sz w:val="22"/>
          <w:szCs w:val="22"/>
        </w:rPr>
        <w:t>четырех «Р»</w:t>
      </w:r>
      <w:r>
        <w:rPr>
          <w:color w:val="000000"/>
          <w:sz w:val="22"/>
          <w:szCs w:val="22"/>
        </w:rPr>
        <w:t xml:space="preserve"> включает ряд м</w:t>
      </w:r>
      <w:r w:rsidR="00996506">
        <w:rPr>
          <w:color w:val="000000"/>
          <w:sz w:val="22"/>
          <w:szCs w:val="22"/>
        </w:rPr>
        <w:t>аркетинговых видов деятельности (</w:t>
      </w:r>
      <w:r w:rsidR="004539C5">
        <w:rPr>
          <w:color w:val="000000"/>
          <w:sz w:val="22"/>
          <w:szCs w:val="22"/>
        </w:rPr>
        <w:t>Р</w:t>
      </w:r>
      <w:r w:rsidR="00996506">
        <w:rPr>
          <w:color w:val="000000"/>
          <w:sz w:val="22"/>
          <w:szCs w:val="22"/>
        </w:rPr>
        <w:t>ис</w:t>
      </w:r>
      <w:r w:rsidR="004539C5">
        <w:rPr>
          <w:color w:val="000000"/>
          <w:sz w:val="22"/>
          <w:szCs w:val="22"/>
        </w:rPr>
        <w:t>.</w:t>
      </w:r>
      <w:r w:rsidR="00996506">
        <w:rPr>
          <w:color w:val="000000"/>
          <w:sz w:val="22"/>
          <w:szCs w:val="22"/>
        </w:rPr>
        <w:t xml:space="preserve"> 10).</w:t>
      </w:r>
    </w:p>
    <w:p w14:paraId="3A53C561" w14:textId="77777777" w:rsidR="00CE467E" w:rsidRDefault="00F00B70">
      <w:pPr>
        <w:numPr>
          <w:ilvl w:val="0"/>
          <w:numId w:val="33"/>
        </w:numPr>
        <w:ind w:left="0" w:firstLine="0"/>
        <w:jc w:val="both"/>
        <w:rPr>
          <w:rFonts w:cs="Arial"/>
          <w:color w:val="000000"/>
        </w:rPr>
      </w:pPr>
      <w:r w:rsidRPr="00F00B70">
        <w:rPr>
          <w:rFonts w:cs="Arial"/>
          <w:b/>
          <w:bCs/>
          <w:i/>
          <w:color w:val="000000"/>
        </w:rPr>
        <w:t>Продукт</w:t>
      </w:r>
      <w:r w:rsidR="00996506">
        <w:rPr>
          <w:rFonts w:cs="Arial"/>
          <w:color w:val="000000"/>
        </w:rPr>
        <w:t xml:space="preserve"> — выбор правильного продукта для целевого потребителя, включающий следующие составляющие: вспомогательные устройства, название бренда, глубина и </w:t>
      </w:r>
      <w:r w:rsidR="00996506">
        <w:rPr>
          <w:rFonts w:cs="Arial"/>
          <w:color w:val="000000"/>
        </w:rPr>
        <w:lastRenderedPageBreak/>
        <w:t xml:space="preserve">ширина продуктовой линии, дизайн, характеристики, гарантии, установка и подключение, инструкции, упаковка, разнообразие моделей, качество, возврат, услуги, размеры, претензии. </w:t>
      </w:r>
    </w:p>
    <w:p w14:paraId="3AC7E71E" w14:textId="77777777" w:rsidR="00CE467E" w:rsidRDefault="00F00B70">
      <w:pPr>
        <w:numPr>
          <w:ilvl w:val="0"/>
          <w:numId w:val="33"/>
        </w:numPr>
        <w:ind w:left="0" w:firstLine="0"/>
        <w:jc w:val="both"/>
        <w:rPr>
          <w:rFonts w:cs="Arial"/>
          <w:color w:val="000000"/>
        </w:rPr>
      </w:pPr>
      <w:r w:rsidRPr="00F00B70">
        <w:rPr>
          <w:rFonts w:cs="Arial"/>
          <w:b/>
          <w:bCs/>
          <w:i/>
          <w:color w:val="000000"/>
        </w:rPr>
        <w:t>Место</w:t>
      </w:r>
      <w:r w:rsidR="00996506">
        <w:rPr>
          <w:rFonts w:cs="Arial"/>
          <w:color w:val="000000"/>
        </w:rPr>
        <w:t xml:space="preserve"> — достижение целевого потребителя: ассортимент, охват, каналы дистрибуции (</w:t>
      </w:r>
      <w:r w:rsidRPr="00F00B70">
        <w:rPr>
          <w:rFonts w:cs="Arial"/>
          <w:i/>
          <w:color w:val="000000"/>
        </w:rPr>
        <w:t>розничные торговцы, оптовики, представители</w:t>
      </w:r>
      <w:r w:rsidR="00996506">
        <w:rPr>
          <w:rFonts w:cs="Arial"/>
          <w:color w:val="000000"/>
        </w:rPr>
        <w:t xml:space="preserve">), запасы, типы посредников, размещение, демонстрация на рынке, транспортировка, складирование. </w:t>
      </w:r>
    </w:p>
    <w:p w14:paraId="21FA2B50" w14:textId="77777777" w:rsidR="00CE467E" w:rsidRDefault="00F00B70">
      <w:pPr>
        <w:numPr>
          <w:ilvl w:val="0"/>
          <w:numId w:val="33"/>
        </w:numPr>
        <w:ind w:left="0" w:firstLine="0"/>
        <w:jc w:val="both"/>
        <w:rPr>
          <w:rFonts w:cs="Arial"/>
          <w:color w:val="000000"/>
        </w:rPr>
      </w:pPr>
      <w:r w:rsidRPr="00F00B70">
        <w:rPr>
          <w:rFonts w:cs="Arial"/>
          <w:b/>
          <w:bCs/>
          <w:i/>
          <w:color w:val="000000"/>
        </w:rPr>
        <w:t>Продвижение</w:t>
      </w:r>
      <w:r w:rsidR="00996506" w:rsidRPr="00061294">
        <w:rPr>
          <w:rFonts w:cs="Arial"/>
          <w:color w:val="000000"/>
        </w:rPr>
        <w:t xml:space="preserve"> — общение с потребителями и продажа: реклама, общая направленность, типы </w:t>
      </w:r>
      <w:proofErr w:type="spellStart"/>
      <w:r w:rsidR="00996506" w:rsidRPr="00061294">
        <w:rPr>
          <w:rFonts w:cs="Arial"/>
          <w:color w:val="000000"/>
        </w:rPr>
        <w:t>медийных</w:t>
      </w:r>
      <w:proofErr w:type="spellEnd"/>
      <w:r w:rsidR="00996506" w:rsidRPr="00061294">
        <w:rPr>
          <w:rFonts w:cs="Arial"/>
          <w:color w:val="000000"/>
        </w:rPr>
        <w:t xml:space="preserve"> средств, прямой маркетинг, комбинация приемов продвижения, PR, продавцы, мотивация, отбор, профессиональная подготовка, стимулирование продаж. </w:t>
      </w:r>
    </w:p>
    <w:p w14:paraId="155C657F" w14:textId="77777777" w:rsidR="00CE467E" w:rsidRDefault="00F00B70">
      <w:pPr>
        <w:numPr>
          <w:ilvl w:val="0"/>
          <w:numId w:val="33"/>
        </w:numPr>
        <w:ind w:left="0" w:firstLine="0"/>
        <w:jc w:val="both"/>
        <w:rPr>
          <w:rFonts w:cs="Arial"/>
          <w:color w:val="000000"/>
        </w:rPr>
      </w:pPr>
      <w:r w:rsidRPr="00F00B70">
        <w:rPr>
          <w:rFonts w:cs="Arial"/>
          <w:b/>
          <w:bCs/>
          <w:i/>
          <w:color w:val="000000"/>
        </w:rPr>
        <w:t>Цена</w:t>
      </w:r>
      <w:r w:rsidR="00996506">
        <w:rPr>
          <w:rFonts w:cs="Arial"/>
          <w:color w:val="000000"/>
        </w:rPr>
        <w:t xml:space="preserve"> — выбор правильной цены для потребителя и компании: кредитные условия, скидки, гибкость, географические параметры, начальная цена, ценовой уровень, прейскурант, время оплат. </w:t>
      </w:r>
    </w:p>
    <w:p w14:paraId="14AE6CEA" w14:textId="77777777" w:rsidR="00CE467E" w:rsidRDefault="00F201D3">
      <w:pPr>
        <w:jc w:val="both"/>
        <w:rPr>
          <w:rFonts w:cs="Arial"/>
          <w:color w:val="000000"/>
        </w:rPr>
      </w:pPr>
      <w:r>
        <w:rPr>
          <w:rFonts w:ascii="Arial CYR" w:hAnsi="Arial CYR" w:cs="Arial CYR"/>
          <w:color w:val="000000"/>
          <w:szCs w:val="22"/>
          <w:highlight w:val="green"/>
          <w:lang w:eastAsia="en-US"/>
        </w:rPr>
        <w:t xml:space="preserve">Интерактивный рисунок для </w:t>
      </w:r>
      <w:proofErr w:type="spellStart"/>
      <w:r>
        <w:rPr>
          <w:rFonts w:ascii="Arial CYR" w:hAnsi="Arial CYR" w:cs="Arial CYR"/>
          <w:color w:val="000000"/>
          <w:szCs w:val="22"/>
          <w:highlight w:val="green"/>
          <w:lang w:eastAsia="en-US"/>
        </w:rPr>
        <w:t>ibook</w:t>
      </w:r>
      <w:proofErr w:type="spellEnd"/>
      <w:r>
        <w:rPr>
          <w:rFonts w:ascii="Arial CYR" w:hAnsi="Arial CYR" w:cs="Arial CYR"/>
          <w:color w:val="000000"/>
          <w:szCs w:val="22"/>
          <w:highlight w:val="green"/>
          <w:lang w:eastAsia="en-US"/>
        </w:rPr>
        <w:t xml:space="preserve"> (последовательное появление блоков) и статичный рисунок для читалки</w:t>
      </w:r>
    </w:p>
    <w:p w14:paraId="02951432" w14:textId="77777777" w:rsidR="007709E6" w:rsidRDefault="007709E6" w:rsidP="000D4063">
      <w:pPr>
        <w:pStyle w:val="a8"/>
        <w:widowControl w:val="0"/>
        <w:jc w:val="center"/>
        <w:rPr>
          <w:color w:val="000000"/>
          <w:sz w:val="22"/>
          <w:szCs w:val="22"/>
        </w:rPr>
      </w:pPr>
      <w:r>
        <w:rPr>
          <w:noProof/>
          <w:color w:val="000000"/>
          <w:sz w:val="22"/>
          <w:szCs w:val="22"/>
        </w:rPr>
        <w:drawing>
          <wp:inline distT="0" distB="0" distL="0" distR="0" wp14:anchorId="5DBB69D3" wp14:editId="79D7B504">
            <wp:extent cx="1879288" cy="1656962"/>
            <wp:effectExtent l="0" t="0" r="0" b="0"/>
            <wp:docPr id="19" name="Рисунок 8" descr="pic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c10"/>
                    <pic:cNvPicPr>
                      <a:picLocks noChangeAspect="1" noChangeArrowheads="1"/>
                    </pic:cNvPicPr>
                  </pic:nvPicPr>
                  <pic:blipFill>
                    <a:blip r:embed="rId87" cstate="print"/>
                    <a:srcRect/>
                    <a:stretch>
                      <a:fillRect/>
                    </a:stretch>
                  </pic:blipFill>
                  <pic:spPr bwMode="auto">
                    <a:xfrm>
                      <a:off x="0" y="0"/>
                      <a:ext cx="1884609" cy="1661653"/>
                    </a:xfrm>
                    <a:prstGeom prst="rect">
                      <a:avLst/>
                    </a:prstGeom>
                    <a:noFill/>
                    <a:ln w="9525">
                      <a:noFill/>
                      <a:miter lim="800000"/>
                      <a:headEnd/>
                      <a:tailEnd/>
                    </a:ln>
                  </pic:spPr>
                </pic:pic>
              </a:graphicData>
            </a:graphic>
          </wp:inline>
        </w:drawing>
      </w:r>
    </w:p>
    <w:p w14:paraId="2C3464B5" w14:textId="77777777" w:rsidR="007709E6" w:rsidRPr="005E5CC7" w:rsidRDefault="00F00B70" w:rsidP="000D4063">
      <w:pPr>
        <w:pStyle w:val="1"/>
        <w:spacing w:before="0" w:after="0"/>
        <w:jc w:val="center"/>
        <w:rPr>
          <w:color w:val="000000" w:themeColor="text1"/>
          <w:sz w:val="20"/>
        </w:rPr>
      </w:pPr>
      <w:bookmarkStart w:id="212" w:name="_Toc210732301"/>
      <w:bookmarkStart w:id="213" w:name="_Toc210732430"/>
      <w:bookmarkStart w:id="214" w:name="_Toc217108030"/>
      <w:r w:rsidRPr="00F00B70">
        <w:rPr>
          <w:color w:val="000000" w:themeColor="text1"/>
          <w:sz w:val="20"/>
        </w:rPr>
        <w:t xml:space="preserve">Рис.10. Концепция четырех «пи» («4P») Дж. </w:t>
      </w:r>
      <w:proofErr w:type="spellStart"/>
      <w:r w:rsidRPr="00F00B70">
        <w:rPr>
          <w:color w:val="000000" w:themeColor="text1"/>
          <w:sz w:val="20"/>
        </w:rPr>
        <w:t>МакКарти</w:t>
      </w:r>
      <w:bookmarkEnd w:id="212"/>
      <w:bookmarkEnd w:id="213"/>
      <w:bookmarkEnd w:id="214"/>
      <w:proofErr w:type="spellEnd"/>
      <w:r w:rsidR="005E5CC7">
        <w:rPr>
          <w:color w:val="000000" w:themeColor="text1"/>
          <w:sz w:val="20"/>
        </w:rPr>
        <w:t>.</w:t>
      </w:r>
    </w:p>
    <w:p w14:paraId="7108437A" w14:textId="77777777" w:rsidR="005E5CC7" w:rsidRPr="00536736" w:rsidRDefault="005E5CC7" w:rsidP="000D4063">
      <w:pPr>
        <w:pStyle w:val="1"/>
        <w:spacing w:before="0" w:after="0"/>
      </w:pPr>
      <w:bookmarkStart w:id="215" w:name="_Toc210732431"/>
      <w:bookmarkStart w:id="216" w:name="_Toc217108031"/>
    </w:p>
    <w:p w14:paraId="65119A5A" w14:textId="77777777" w:rsidR="007709E6" w:rsidRPr="00867BE1" w:rsidRDefault="00F00B70" w:rsidP="000D4063">
      <w:pPr>
        <w:pStyle w:val="1"/>
        <w:spacing w:before="0" w:after="0"/>
        <w:rPr>
          <w:color w:val="003CB4"/>
        </w:rPr>
      </w:pPr>
      <w:r w:rsidRPr="00F00B70">
        <w:rPr>
          <w:color w:val="003CB4"/>
        </w:rPr>
        <w:t xml:space="preserve">2.5. Другие элементы маркетингового </w:t>
      </w:r>
      <w:proofErr w:type="spellStart"/>
      <w:r w:rsidRPr="00F00B70">
        <w:rPr>
          <w:color w:val="003CB4"/>
        </w:rPr>
        <w:t>микса</w:t>
      </w:r>
      <w:proofErr w:type="spellEnd"/>
      <w:r w:rsidRPr="00F00B70">
        <w:rPr>
          <w:color w:val="003CB4"/>
        </w:rPr>
        <w:t xml:space="preserve"> (по Ф. </w:t>
      </w:r>
      <w:proofErr w:type="spellStart"/>
      <w:r w:rsidRPr="00F00B70">
        <w:rPr>
          <w:color w:val="003CB4"/>
        </w:rPr>
        <w:t>Котлеру</w:t>
      </w:r>
      <w:proofErr w:type="spellEnd"/>
      <w:r w:rsidRPr="00F00B70">
        <w:rPr>
          <w:color w:val="003CB4"/>
        </w:rPr>
        <w:t>)</w:t>
      </w:r>
      <w:bookmarkEnd w:id="215"/>
      <w:bookmarkEnd w:id="216"/>
    </w:p>
    <w:p w14:paraId="6F5B526C" w14:textId="77777777" w:rsidR="00CE467E" w:rsidRDefault="007709E6">
      <w:pPr>
        <w:jc w:val="both"/>
        <w:rPr>
          <w:rFonts w:cs="Arial"/>
          <w:color w:val="000000"/>
        </w:rPr>
      </w:pPr>
      <w:r w:rsidRPr="006021E5">
        <w:rPr>
          <w:rFonts w:cs="Arial"/>
          <w:color w:val="000000"/>
        </w:rPr>
        <w:t>Однако не все эксперты-маркетологи согласны с такой постановкой вопроса.</w:t>
      </w:r>
    </w:p>
    <w:p w14:paraId="1D75F05F" w14:textId="77777777" w:rsidR="00CE467E" w:rsidRDefault="00F00B70">
      <w:pPr>
        <w:jc w:val="both"/>
        <w:rPr>
          <w:rFonts w:cs="Arial"/>
          <w:color w:val="000000"/>
        </w:rPr>
      </w:pPr>
      <w:r w:rsidRPr="00F00B70">
        <w:rPr>
          <w:rFonts w:cs="Arial"/>
          <w:b/>
          <w:color w:val="000000"/>
        </w:rPr>
        <w:t xml:space="preserve">Ф. </w:t>
      </w:r>
      <w:proofErr w:type="spellStart"/>
      <w:r w:rsidRPr="00F00B70">
        <w:rPr>
          <w:rFonts w:cs="Arial"/>
          <w:b/>
          <w:color w:val="000000"/>
        </w:rPr>
        <w:t>Котлер</w:t>
      </w:r>
      <w:proofErr w:type="spellEnd"/>
      <w:r w:rsidR="007709E6" w:rsidRPr="006021E5">
        <w:rPr>
          <w:rFonts w:cs="Arial"/>
          <w:color w:val="000000"/>
        </w:rPr>
        <w:t xml:space="preserve"> отмечает, что данная схема недооценивает некоторые важные маркетинговые виды деятельности.</w:t>
      </w:r>
      <w:r w:rsidR="00F201D3" w:rsidRPr="00F201D3">
        <w:rPr>
          <w:rFonts w:ascii="Arial CYR" w:hAnsi="Arial CYR" w:cs="Arial CYR"/>
          <w:color w:val="000000"/>
          <w:szCs w:val="22"/>
          <w:highlight w:val="green"/>
          <w:lang w:eastAsia="en-US"/>
        </w:rPr>
        <w:t xml:space="preserve"> </w:t>
      </w:r>
      <w:r w:rsidR="00F201D3">
        <w:rPr>
          <w:rFonts w:ascii="Arial CYR" w:hAnsi="Arial CYR" w:cs="Arial CYR"/>
          <w:color w:val="000000"/>
          <w:szCs w:val="22"/>
          <w:highlight w:val="green"/>
          <w:lang w:eastAsia="en-US"/>
        </w:rPr>
        <w:t xml:space="preserve">Представить для </w:t>
      </w:r>
      <w:proofErr w:type="spellStart"/>
      <w:r w:rsidR="00F201D3">
        <w:rPr>
          <w:rFonts w:ascii="Arial CYR" w:hAnsi="Arial CYR" w:cs="Arial CYR"/>
          <w:color w:val="000000"/>
          <w:szCs w:val="22"/>
          <w:highlight w:val="green"/>
          <w:lang w:eastAsia="en-US"/>
        </w:rPr>
        <w:t>iBook</w:t>
      </w:r>
      <w:proofErr w:type="spellEnd"/>
      <w:r w:rsidR="00F201D3">
        <w:rPr>
          <w:rFonts w:ascii="Arial CYR" w:hAnsi="Arial CYR" w:cs="Arial CYR"/>
          <w:color w:val="000000"/>
          <w:szCs w:val="22"/>
          <w:highlight w:val="green"/>
          <w:lang w:eastAsia="en-US"/>
        </w:rPr>
        <w:t xml:space="preserve"> как разворачивающийся список (при нажатии на слово, выделенное жирным – выезжает текст-объяснение к нему), для читалки – форматированный текст</w:t>
      </w:r>
    </w:p>
    <w:p w14:paraId="50933F28" w14:textId="77777777" w:rsidR="00CE467E" w:rsidRDefault="00F00B70">
      <w:pPr>
        <w:numPr>
          <w:ilvl w:val="0"/>
          <w:numId w:val="34"/>
        </w:numPr>
        <w:tabs>
          <w:tab w:val="left" w:pos="284"/>
        </w:tabs>
        <w:ind w:left="0" w:firstLine="0"/>
        <w:jc w:val="both"/>
        <w:rPr>
          <w:rFonts w:cs="Arial"/>
          <w:color w:val="000000"/>
          <w:highlight w:val="cyan"/>
        </w:rPr>
      </w:pPr>
      <w:r w:rsidRPr="00F00B70">
        <w:rPr>
          <w:rFonts w:cs="Arial"/>
          <w:b/>
          <w:bCs/>
          <w:i/>
          <w:color w:val="000000"/>
          <w:highlight w:val="cyan"/>
        </w:rPr>
        <w:t>Услуги</w:t>
      </w:r>
      <w:r w:rsidR="007709E6" w:rsidRPr="00F201D3">
        <w:rPr>
          <w:rFonts w:cs="Arial"/>
          <w:b/>
          <w:bCs/>
          <w:color w:val="000000"/>
          <w:highlight w:val="cyan"/>
        </w:rPr>
        <w:t>.</w:t>
      </w:r>
      <w:r w:rsidR="007709E6" w:rsidRPr="00F201D3">
        <w:rPr>
          <w:rFonts w:cs="Arial"/>
          <w:color w:val="000000"/>
          <w:highlight w:val="cyan"/>
        </w:rPr>
        <w:t xml:space="preserve"> Они называются сервисными продуктами. Услуги, сопровождающие продукт, такие как доставка, установка и обучение пользованию, это также компоненты продукта. Некоторые ученые и практики предпочитают вместо «продукт» использовать термин «предложение» (</w:t>
      </w:r>
      <w:proofErr w:type="spellStart"/>
      <w:r w:rsidR="007709E6" w:rsidRPr="00F201D3">
        <w:rPr>
          <w:rFonts w:cs="Arial"/>
          <w:color w:val="000000"/>
          <w:highlight w:val="cyan"/>
        </w:rPr>
        <w:t>Offerings</w:t>
      </w:r>
      <w:proofErr w:type="spellEnd"/>
      <w:r w:rsidR="007709E6" w:rsidRPr="00F201D3">
        <w:rPr>
          <w:rFonts w:cs="Arial"/>
          <w:color w:val="000000"/>
          <w:highlight w:val="cyan"/>
        </w:rPr>
        <w:t xml:space="preserve">). Предложение передает больший смысл, так как является более широким по значению. </w:t>
      </w:r>
    </w:p>
    <w:p w14:paraId="3BEAC8C8" w14:textId="77777777" w:rsidR="00CE467E" w:rsidRDefault="00F00B70">
      <w:pPr>
        <w:numPr>
          <w:ilvl w:val="0"/>
          <w:numId w:val="34"/>
        </w:numPr>
        <w:tabs>
          <w:tab w:val="left" w:pos="284"/>
        </w:tabs>
        <w:ind w:left="0" w:firstLine="0"/>
        <w:jc w:val="both"/>
        <w:rPr>
          <w:rFonts w:cs="Arial"/>
          <w:color w:val="000000"/>
          <w:highlight w:val="cyan"/>
        </w:rPr>
      </w:pPr>
      <w:r w:rsidRPr="00F00B70">
        <w:rPr>
          <w:rFonts w:cs="Arial"/>
          <w:b/>
          <w:bCs/>
          <w:i/>
          <w:color w:val="000000"/>
          <w:highlight w:val="cyan"/>
        </w:rPr>
        <w:t>Упаковка</w:t>
      </w:r>
      <w:r w:rsidR="007709E6" w:rsidRPr="00F201D3">
        <w:rPr>
          <w:rFonts w:cs="Arial"/>
          <w:b/>
          <w:bCs/>
          <w:color w:val="000000"/>
          <w:highlight w:val="cyan"/>
        </w:rPr>
        <w:t xml:space="preserve">. </w:t>
      </w:r>
      <w:r w:rsidR="007709E6" w:rsidRPr="00F201D3">
        <w:rPr>
          <w:rFonts w:cs="Arial"/>
          <w:color w:val="000000"/>
          <w:highlight w:val="cyan"/>
        </w:rPr>
        <w:t xml:space="preserve">Упаковка — часть продукта. </w:t>
      </w:r>
    </w:p>
    <w:p w14:paraId="39258609" w14:textId="77777777" w:rsidR="00CE467E" w:rsidRDefault="00F00B70">
      <w:pPr>
        <w:numPr>
          <w:ilvl w:val="0"/>
          <w:numId w:val="34"/>
        </w:numPr>
        <w:tabs>
          <w:tab w:val="left" w:pos="284"/>
        </w:tabs>
        <w:ind w:left="0" w:firstLine="0"/>
        <w:jc w:val="both"/>
        <w:rPr>
          <w:rFonts w:cs="Arial"/>
          <w:color w:val="000000"/>
          <w:highlight w:val="cyan"/>
        </w:rPr>
      </w:pPr>
      <w:r w:rsidRPr="00F00B70">
        <w:rPr>
          <w:rFonts w:cs="Arial"/>
          <w:b/>
          <w:bCs/>
          <w:i/>
          <w:color w:val="000000"/>
          <w:highlight w:val="cyan"/>
        </w:rPr>
        <w:lastRenderedPageBreak/>
        <w:t>Личные продажи</w:t>
      </w:r>
      <w:r w:rsidR="007709E6" w:rsidRPr="00F201D3">
        <w:rPr>
          <w:rFonts w:cs="Arial"/>
          <w:b/>
          <w:bCs/>
          <w:color w:val="000000"/>
          <w:highlight w:val="cyan"/>
        </w:rPr>
        <w:t>.</w:t>
      </w:r>
      <w:r w:rsidR="007709E6" w:rsidRPr="00F201D3">
        <w:rPr>
          <w:rFonts w:cs="Arial"/>
          <w:color w:val="000000"/>
          <w:highlight w:val="cyan"/>
        </w:rPr>
        <w:t xml:space="preserve"> Маркетологи рассматривают продавцов как инструмент продвижения. Их аргумент следующий: инструментов продвижения много, причем часто они могут друг друга заменять. </w:t>
      </w:r>
    </w:p>
    <w:p w14:paraId="6F93D7E4" w14:textId="77777777" w:rsidR="00CE467E" w:rsidRDefault="00F00B70">
      <w:pPr>
        <w:tabs>
          <w:tab w:val="left" w:pos="284"/>
        </w:tabs>
        <w:jc w:val="both"/>
        <w:rPr>
          <w:rFonts w:cs="Arial"/>
          <w:color w:val="000000"/>
          <w:highlight w:val="cyan"/>
        </w:rPr>
      </w:pPr>
      <w:proofErr w:type="spellStart"/>
      <w:r w:rsidRPr="00F00B70">
        <w:rPr>
          <w:rFonts w:cs="Arial"/>
          <w:b/>
          <w:color w:val="000000"/>
          <w:highlight w:val="cyan"/>
        </w:rPr>
        <w:t>Котлер</w:t>
      </w:r>
      <w:proofErr w:type="spellEnd"/>
      <w:r w:rsidR="007709E6" w:rsidRPr="00F201D3">
        <w:rPr>
          <w:rFonts w:cs="Arial"/>
          <w:color w:val="000000"/>
          <w:highlight w:val="cyan"/>
        </w:rPr>
        <w:t xml:space="preserve"> предлагает включить </w:t>
      </w:r>
      <w:r w:rsidRPr="00F00B70">
        <w:rPr>
          <w:rFonts w:cs="Arial"/>
          <w:b/>
          <w:i/>
          <w:color w:val="000000"/>
          <w:highlight w:val="cyan"/>
        </w:rPr>
        <w:t>пятое и шестое «Р»</w:t>
      </w:r>
      <w:r w:rsidR="007709E6" w:rsidRPr="00F201D3">
        <w:rPr>
          <w:rFonts w:cs="Arial"/>
          <w:color w:val="000000"/>
          <w:highlight w:val="cyan"/>
        </w:rPr>
        <w:t xml:space="preserve">: </w:t>
      </w:r>
      <w:r w:rsidRPr="00F00B70">
        <w:rPr>
          <w:rFonts w:cs="Arial"/>
          <w:b/>
          <w:i/>
          <w:iCs/>
          <w:color w:val="000000"/>
          <w:highlight w:val="cyan"/>
          <w:u w:val="single"/>
        </w:rPr>
        <w:t>политику</w:t>
      </w:r>
      <w:r w:rsidRPr="00F00B70">
        <w:rPr>
          <w:rFonts w:cs="Arial"/>
          <w:b/>
          <w:i/>
          <w:iCs/>
          <w:color w:val="000000"/>
          <w:highlight w:val="cyan"/>
        </w:rPr>
        <w:t xml:space="preserve"> (</w:t>
      </w:r>
      <w:proofErr w:type="spellStart"/>
      <w:r w:rsidRPr="00F00B70">
        <w:rPr>
          <w:rFonts w:cs="Arial"/>
          <w:b/>
          <w:i/>
          <w:iCs/>
          <w:color w:val="000000"/>
          <w:highlight w:val="cyan"/>
        </w:rPr>
        <w:t>Politics</w:t>
      </w:r>
      <w:proofErr w:type="spellEnd"/>
      <w:r w:rsidRPr="00F00B70">
        <w:rPr>
          <w:rFonts w:cs="Arial"/>
          <w:b/>
          <w:i/>
          <w:iCs/>
          <w:color w:val="000000"/>
          <w:highlight w:val="cyan"/>
        </w:rPr>
        <w:t>)</w:t>
      </w:r>
      <w:r w:rsidR="007709E6" w:rsidRPr="00F201D3">
        <w:rPr>
          <w:rFonts w:cs="Arial"/>
          <w:i/>
          <w:iCs/>
          <w:color w:val="000000"/>
          <w:highlight w:val="cyan"/>
        </w:rPr>
        <w:t xml:space="preserve"> и </w:t>
      </w:r>
      <w:r w:rsidRPr="00F00B70">
        <w:rPr>
          <w:rFonts w:cs="Arial"/>
          <w:b/>
          <w:i/>
          <w:iCs/>
          <w:color w:val="000000"/>
          <w:highlight w:val="cyan"/>
          <w:u w:val="single"/>
        </w:rPr>
        <w:t>общественное мнение</w:t>
      </w:r>
      <w:r w:rsidRPr="00F00B70">
        <w:rPr>
          <w:rFonts w:cs="Arial"/>
          <w:b/>
          <w:i/>
          <w:iCs/>
          <w:color w:val="000000"/>
          <w:highlight w:val="cyan"/>
        </w:rPr>
        <w:t xml:space="preserve"> (</w:t>
      </w:r>
      <w:proofErr w:type="spellStart"/>
      <w:r w:rsidRPr="00F00B70">
        <w:rPr>
          <w:rFonts w:cs="Arial"/>
          <w:b/>
          <w:i/>
          <w:iCs/>
          <w:color w:val="000000"/>
          <w:highlight w:val="cyan"/>
        </w:rPr>
        <w:t>Public</w:t>
      </w:r>
      <w:proofErr w:type="spellEnd"/>
      <w:r w:rsidRPr="00F00B70">
        <w:rPr>
          <w:rFonts w:cs="Arial"/>
          <w:b/>
          <w:i/>
          <w:iCs/>
          <w:color w:val="000000"/>
          <w:highlight w:val="cyan"/>
        </w:rPr>
        <w:t xml:space="preserve"> </w:t>
      </w:r>
      <w:proofErr w:type="spellStart"/>
      <w:r w:rsidRPr="00F00B70">
        <w:rPr>
          <w:rFonts w:cs="Arial"/>
          <w:b/>
          <w:i/>
          <w:iCs/>
          <w:color w:val="000000"/>
          <w:highlight w:val="cyan"/>
        </w:rPr>
        <w:t>Opinion</w:t>
      </w:r>
      <w:proofErr w:type="spellEnd"/>
      <w:r w:rsidRPr="00F00B70">
        <w:rPr>
          <w:rFonts w:cs="Arial"/>
          <w:b/>
          <w:i/>
          <w:iCs/>
          <w:color w:val="000000"/>
          <w:highlight w:val="cyan"/>
        </w:rPr>
        <w:t>)</w:t>
      </w:r>
      <w:r w:rsidRPr="00F00B70">
        <w:rPr>
          <w:rFonts w:cs="Arial"/>
          <w:b/>
          <w:color w:val="000000"/>
          <w:highlight w:val="cyan"/>
        </w:rPr>
        <w:t>.</w:t>
      </w:r>
    </w:p>
    <w:p w14:paraId="15CE30C1" w14:textId="77777777" w:rsidR="00CE467E" w:rsidRDefault="00F00B70">
      <w:pPr>
        <w:numPr>
          <w:ilvl w:val="0"/>
          <w:numId w:val="35"/>
        </w:numPr>
        <w:tabs>
          <w:tab w:val="left" w:pos="284"/>
        </w:tabs>
        <w:ind w:left="0" w:firstLine="0"/>
        <w:jc w:val="both"/>
        <w:rPr>
          <w:rFonts w:cs="Arial"/>
          <w:color w:val="000000"/>
          <w:highlight w:val="cyan"/>
        </w:rPr>
      </w:pPr>
      <w:r w:rsidRPr="00F00B70">
        <w:rPr>
          <w:rFonts w:cs="Arial"/>
          <w:b/>
          <w:bCs/>
          <w:i/>
          <w:color w:val="000000"/>
          <w:highlight w:val="cyan"/>
        </w:rPr>
        <w:t>Политика</w:t>
      </w:r>
      <w:r w:rsidR="007709E6" w:rsidRPr="00F201D3">
        <w:rPr>
          <w:rFonts w:cs="Arial"/>
          <w:b/>
          <w:bCs/>
          <w:color w:val="000000"/>
          <w:highlight w:val="cyan"/>
        </w:rPr>
        <w:t>.</w:t>
      </w:r>
      <w:r w:rsidR="007709E6" w:rsidRPr="00F201D3">
        <w:rPr>
          <w:rFonts w:cs="Arial"/>
          <w:color w:val="000000"/>
          <w:highlight w:val="cyan"/>
        </w:rPr>
        <w:t xml:space="preserve"> Она может существенно влиять на продажи. Если, приняты законы, запрещающие рекламу сигарет, это отрицательно сказывается на продажах данного товара. Если закон требует от сталелитейных компаний устанавливать оборудование для контроля за загрязнением окружающей среды, это повысит продажи такого оборудования. Поэтому маркетологи прибегают к лоббированию и другой политической деятельности, влияющей на рыночный спрос. </w:t>
      </w:r>
    </w:p>
    <w:p w14:paraId="22311762" w14:textId="77777777" w:rsidR="00CE467E" w:rsidRDefault="00F00B70">
      <w:pPr>
        <w:numPr>
          <w:ilvl w:val="0"/>
          <w:numId w:val="35"/>
        </w:numPr>
        <w:tabs>
          <w:tab w:val="left" w:pos="284"/>
        </w:tabs>
        <w:ind w:left="0" w:firstLine="0"/>
        <w:jc w:val="both"/>
        <w:rPr>
          <w:rFonts w:cs="Arial"/>
          <w:i/>
          <w:color w:val="000000"/>
          <w:highlight w:val="cyan"/>
        </w:rPr>
      </w:pPr>
      <w:r w:rsidRPr="00F00B70">
        <w:rPr>
          <w:rFonts w:cs="Arial"/>
          <w:b/>
          <w:bCs/>
          <w:i/>
          <w:color w:val="000000"/>
          <w:highlight w:val="cyan"/>
        </w:rPr>
        <w:t>Общественное мнение</w:t>
      </w:r>
      <w:r w:rsidR="007709E6" w:rsidRPr="00F201D3">
        <w:rPr>
          <w:rFonts w:cs="Arial"/>
          <w:b/>
          <w:bCs/>
          <w:color w:val="000000"/>
          <w:highlight w:val="cyan"/>
        </w:rPr>
        <w:t>.</w:t>
      </w:r>
      <w:r w:rsidR="007709E6" w:rsidRPr="00F201D3">
        <w:rPr>
          <w:rFonts w:cs="Arial"/>
          <w:color w:val="000000"/>
          <w:highlight w:val="cyan"/>
        </w:rPr>
        <w:t xml:space="preserve"> У общества могут появляться новые настроения и отношения, влияющие на его интерес к некоторым товарам и услугам. </w:t>
      </w:r>
      <w:r w:rsidRPr="00F00B70">
        <w:rPr>
          <w:rFonts w:cs="Arial"/>
          <w:i/>
          <w:color w:val="000000"/>
          <w:highlight w:val="cyan"/>
        </w:rPr>
        <w:t xml:space="preserve">В разные времена, </w:t>
      </w:r>
      <w:r w:rsidRPr="00F00B70">
        <w:rPr>
          <w:rFonts w:cs="Arial"/>
          <w:i/>
          <w:color w:val="000000"/>
          <w:highlight w:val="cyan"/>
          <w:u w:val="single"/>
        </w:rPr>
        <w:t>например</w:t>
      </w:r>
      <w:r w:rsidRPr="00F00B70">
        <w:rPr>
          <w:rFonts w:cs="Arial"/>
          <w:i/>
          <w:color w:val="000000"/>
          <w:highlight w:val="cyan"/>
        </w:rPr>
        <w:t xml:space="preserve">, американцы активно начинали отказываться от потребления говядины, молока и других продуктов. Поэтому фирмы, продающие говядину и молоко, не могли оставаться равнодушными. Они финансировали проведение специальных кампаний с целью повлиять на людей, чтобы те были в полной мере уверены в безопасности покупаемых ими продуктов. </w:t>
      </w:r>
    </w:p>
    <w:p w14:paraId="505AD814" w14:textId="77777777" w:rsidR="00CE467E" w:rsidRDefault="00CE467E">
      <w:pPr>
        <w:tabs>
          <w:tab w:val="left" w:pos="284"/>
        </w:tabs>
        <w:jc w:val="both"/>
        <w:rPr>
          <w:rFonts w:cs="Arial"/>
          <w:i/>
          <w:color w:val="003CB4"/>
          <w:highlight w:val="cyan"/>
        </w:rPr>
      </w:pPr>
    </w:p>
    <w:p w14:paraId="48204A10" w14:textId="77777777" w:rsidR="00CE467E" w:rsidRDefault="00F00B70">
      <w:pPr>
        <w:contextualSpacing/>
        <w:jc w:val="both"/>
        <w:rPr>
          <w:rFonts w:cs="Arial"/>
          <w:sz w:val="24"/>
          <w:highlight w:val="yellow"/>
          <w:lang w:eastAsia="en-US"/>
        </w:rPr>
      </w:pPr>
      <w:r w:rsidRPr="00F00B70">
        <w:rPr>
          <w:rFonts w:eastAsiaTheme="majorEastAsia" w:cstheme="majorBidi"/>
          <w:b/>
          <w:bCs/>
          <w:color w:val="003CB4"/>
          <w:sz w:val="28"/>
          <w:szCs w:val="28"/>
        </w:rPr>
        <w:t>Задания для самопроверки</w:t>
      </w:r>
    </w:p>
    <w:p w14:paraId="19C616A4" w14:textId="77777777" w:rsidR="00CE467E" w:rsidRDefault="00F00B70">
      <w:pPr>
        <w:contextualSpacing/>
        <w:jc w:val="both"/>
        <w:rPr>
          <w:rFonts w:cs="Arial"/>
          <w:b/>
          <w:szCs w:val="22"/>
          <w:lang w:eastAsia="en-US"/>
        </w:rPr>
      </w:pPr>
      <w:r w:rsidRPr="00F00B70">
        <w:rPr>
          <w:rFonts w:cs="Arial"/>
          <w:b/>
          <w:sz w:val="24"/>
          <w:lang w:eastAsia="en-US"/>
        </w:rPr>
        <w:t xml:space="preserve">1. </w:t>
      </w:r>
      <w:r w:rsidRPr="00F00B70">
        <w:rPr>
          <w:rFonts w:cs="Arial"/>
          <w:b/>
          <w:szCs w:val="22"/>
          <w:lang w:eastAsia="en-US"/>
        </w:rPr>
        <w:t>Выберите из ниже перечисленного свойства, характеризующие товар-услугу (несколько вариантов ответа):</w:t>
      </w:r>
    </w:p>
    <w:p w14:paraId="5F5F4859" w14:textId="77777777" w:rsidR="00CE467E" w:rsidRDefault="00145352">
      <w:pPr>
        <w:pStyle w:val="ac"/>
        <w:numPr>
          <w:ilvl w:val="0"/>
          <w:numId w:val="111"/>
        </w:numPr>
        <w:spacing w:after="0" w:line="360" w:lineRule="auto"/>
        <w:ind w:left="714" w:hanging="357"/>
        <w:rPr>
          <w:rFonts w:cs="Arial"/>
          <w:bCs/>
        </w:rPr>
      </w:pPr>
      <w:r>
        <w:rPr>
          <w:rFonts w:ascii="Arial" w:hAnsi="Arial" w:cs="Arial"/>
          <w:bCs/>
        </w:rPr>
        <w:t>л</w:t>
      </w:r>
      <w:r w:rsidR="00F00B70" w:rsidRPr="00F00B70">
        <w:rPr>
          <w:rFonts w:ascii="Arial" w:hAnsi="Arial" w:cs="Arial"/>
          <w:bCs/>
        </w:rPr>
        <w:t>ичное владение</w:t>
      </w:r>
    </w:p>
    <w:p w14:paraId="65677611" w14:textId="77777777" w:rsidR="00CE467E" w:rsidRDefault="00145352">
      <w:pPr>
        <w:pStyle w:val="ac"/>
        <w:numPr>
          <w:ilvl w:val="0"/>
          <w:numId w:val="111"/>
        </w:numPr>
        <w:spacing w:after="0" w:line="360" w:lineRule="auto"/>
        <w:ind w:left="714" w:hanging="357"/>
        <w:rPr>
          <w:rFonts w:cs="Arial"/>
          <w:b/>
          <w:bCs/>
          <w:highlight w:val="yellow"/>
        </w:rPr>
      </w:pPr>
      <w:r>
        <w:rPr>
          <w:rFonts w:ascii="Arial" w:hAnsi="Arial" w:cs="Arial"/>
          <w:b/>
          <w:bCs/>
          <w:highlight w:val="yellow"/>
        </w:rPr>
        <w:t>н</w:t>
      </w:r>
      <w:r w:rsidR="00F00B70" w:rsidRPr="00F00B70">
        <w:rPr>
          <w:rFonts w:ascii="Arial" w:hAnsi="Arial" w:cs="Arial"/>
          <w:b/>
          <w:bCs/>
          <w:highlight w:val="yellow"/>
        </w:rPr>
        <w:t>епостоянство качества</w:t>
      </w:r>
    </w:p>
    <w:p w14:paraId="4D294E0E" w14:textId="77777777" w:rsidR="00CE467E" w:rsidRDefault="00145352">
      <w:pPr>
        <w:pStyle w:val="ac"/>
        <w:numPr>
          <w:ilvl w:val="0"/>
          <w:numId w:val="111"/>
        </w:numPr>
        <w:spacing w:after="0" w:line="360" w:lineRule="auto"/>
        <w:ind w:left="714" w:hanging="357"/>
        <w:rPr>
          <w:rFonts w:cs="Arial"/>
          <w:b/>
          <w:bCs/>
          <w:highlight w:val="yellow"/>
        </w:rPr>
      </w:pPr>
      <w:proofErr w:type="spellStart"/>
      <w:r>
        <w:rPr>
          <w:rFonts w:ascii="Arial" w:hAnsi="Arial" w:cs="Arial"/>
          <w:b/>
          <w:bCs/>
          <w:highlight w:val="yellow"/>
        </w:rPr>
        <w:t>о</w:t>
      </w:r>
      <w:r w:rsidR="00F00B70" w:rsidRPr="00F00B70">
        <w:rPr>
          <w:rFonts w:ascii="Arial" w:hAnsi="Arial" w:cs="Arial"/>
          <w:b/>
          <w:bCs/>
          <w:highlight w:val="yellow"/>
        </w:rPr>
        <w:t>тсутстви</w:t>
      </w:r>
      <w:proofErr w:type="spellEnd"/>
      <w:r w:rsidR="00F00B70" w:rsidRPr="00F00B70">
        <w:rPr>
          <w:rFonts w:ascii="Arial" w:hAnsi="Arial" w:cs="Arial"/>
          <w:b/>
          <w:bCs/>
          <w:highlight w:val="yellow"/>
        </w:rPr>
        <w:t xml:space="preserve"> владения</w:t>
      </w:r>
    </w:p>
    <w:p w14:paraId="44A44DCC" w14:textId="77777777" w:rsidR="00CE467E" w:rsidRDefault="00145352">
      <w:pPr>
        <w:pStyle w:val="ac"/>
        <w:numPr>
          <w:ilvl w:val="0"/>
          <w:numId w:val="111"/>
        </w:numPr>
        <w:spacing w:after="0" w:line="360" w:lineRule="auto"/>
        <w:ind w:left="714" w:hanging="357"/>
        <w:rPr>
          <w:rFonts w:cs="Arial"/>
          <w:bCs/>
        </w:rPr>
      </w:pPr>
      <w:r>
        <w:rPr>
          <w:rFonts w:ascii="Arial" w:hAnsi="Arial" w:cs="Arial"/>
          <w:bCs/>
        </w:rPr>
        <w:t>п</w:t>
      </w:r>
      <w:r w:rsidR="00F00B70" w:rsidRPr="00F00B70">
        <w:rPr>
          <w:rFonts w:ascii="Arial" w:hAnsi="Arial" w:cs="Arial"/>
          <w:bCs/>
        </w:rPr>
        <w:t>остоянство качества</w:t>
      </w:r>
    </w:p>
    <w:p w14:paraId="6E49555C" w14:textId="77777777" w:rsidR="00CE467E" w:rsidRDefault="00145352">
      <w:pPr>
        <w:pStyle w:val="ac"/>
        <w:numPr>
          <w:ilvl w:val="0"/>
          <w:numId w:val="111"/>
        </w:numPr>
        <w:spacing w:after="0" w:line="360" w:lineRule="auto"/>
        <w:ind w:left="714" w:hanging="357"/>
        <w:rPr>
          <w:rFonts w:cs="Arial"/>
          <w:b/>
          <w:bCs/>
          <w:highlight w:val="yellow"/>
        </w:rPr>
      </w:pPr>
      <w:r>
        <w:rPr>
          <w:rFonts w:ascii="Arial" w:hAnsi="Arial" w:cs="Arial"/>
          <w:b/>
          <w:bCs/>
          <w:highlight w:val="yellow"/>
        </w:rPr>
        <w:t>н</w:t>
      </w:r>
      <w:r w:rsidR="00F00B70" w:rsidRPr="00F00B70">
        <w:rPr>
          <w:rFonts w:ascii="Arial" w:hAnsi="Arial" w:cs="Arial"/>
          <w:b/>
          <w:bCs/>
          <w:highlight w:val="yellow"/>
        </w:rPr>
        <w:t>едолговечность</w:t>
      </w:r>
    </w:p>
    <w:p w14:paraId="0E5CAADA" w14:textId="77777777" w:rsidR="00CE467E" w:rsidRDefault="00145352">
      <w:pPr>
        <w:pStyle w:val="ac"/>
        <w:numPr>
          <w:ilvl w:val="0"/>
          <w:numId w:val="111"/>
        </w:numPr>
        <w:spacing w:after="0" w:line="360" w:lineRule="auto"/>
        <w:ind w:left="714" w:hanging="357"/>
        <w:rPr>
          <w:rFonts w:cs="Arial"/>
          <w:b/>
          <w:bCs/>
          <w:highlight w:val="yellow"/>
        </w:rPr>
      </w:pPr>
      <w:r>
        <w:rPr>
          <w:rFonts w:ascii="Arial" w:hAnsi="Arial" w:cs="Arial"/>
          <w:b/>
          <w:bCs/>
          <w:highlight w:val="yellow"/>
        </w:rPr>
        <w:t>н</w:t>
      </w:r>
      <w:r w:rsidR="00F00B70" w:rsidRPr="00F00B70">
        <w:rPr>
          <w:rFonts w:ascii="Arial" w:hAnsi="Arial" w:cs="Arial"/>
          <w:b/>
          <w:bCs/>
          <w:highlight w:val="yellow"/>
        </w:rPr>
        <w:t>еосязаемость</w:t>
      </w:r>
    </w:p>
    <w:p w14:paraId="14132D90" w14:textId="77777777" w:rsidR="00CE467E" w:rsidRDefault="00145352">
      <w:pPr>
        <w:pStyle w:val="ac"/>
        <w:numPr>
          <w:ilvl w:val="0"/>
          <w:numId w:val="111"/>
        </w:numPr>
        <w:spacing w:after="0" w:line="360" w:lineRule="auto"/>
        <w:ind w:left="714" w:hanging="357"/>
        <w:rPr>
          <w:rFonts w:cs="Arial"/>
          <w:bCs/>
        </w:rPr>
      </w:pPr>
      <w:r>
        <w:rPr>
          <w:rFonts w:ascii="Arial" w:hAnsi="Arial" w:cs="Arial"/>
          <w:bCs/>
        </w:rPr>
        <w:t>в</w:t>
      </w:r>
      <w:r w:rsidR="00F00B70" w:rsidRPr="00F00B70">
        <w:rPr>
          <w:rFonts w:ascii="Arial" w:hAnsi="Arial" w:cs="Arial"/>
          <w:bCs/>
        </w:rPr>
        <w:t>ладение</w:t>
      </w:r>
    </w:p>
    <w:p w14:paraId="3EC7A1EA" w14:textId="77777777" w:rsidR="00662D03" w:rsidRPr="00F201D3" w:rsidRDefault="00662D03" w:rsidP="000D4063">
      <w:pPr>
        <w:rPr>
          <w:rFonts w:cs="Arial"/>
          <w:bCs/>
          <w:szCs w:val="22"/>
          <w:lang w:eastAsia="en-US"/>
        </w:rPr>
      </w:pPr>
    </w:p>
    <w:p w14:paraId="0B9B551E" w14:textId="77777777" w:rsidR="00662D03" w:rsidRPr="00145352" w:rsidRDefault="00F00B70" w:rsidP="000D4063">
      <w:pPr>
        <w:shd w:val="clear" w:color="auto" w:fill="FFFFFF"/>
        <w:tabs>
          <w:tab w:val="left" w:pos="799"/>
          <w:tab w:val="num" w:pos="1069"/>
        </w:tabs>
        <w:contextualSpacing/>
        <w:rPr>
          <w:rFonts w:cs="Arial"/>
          <w:b/>
          <w:szCs w:val="22"/>
          <w:lang w:eastAsia="en-US"/>
        </w:rPr>
      </w:pPr>
      <w:r w:rsidRPr="00F00B70">
        <w:rPr>
          <w:rFonts w:cs="Arial"/>
          <w:b/>
          <w:bCs/>
          <w:szCs w:val="22"/>
          <w:lang w:eastAsia="en-US"/>
        </w:rPr>
        <w:t>2. Планирование продукта – это п</w:t>
      </w:r>
      <w:r w:rsidRPr="00F00B70">
        <w:rPr>
          <w:rFonts w:cs="Arial"/>
          <w:b/>
          <w:szCs w:val="22"/>
          <w:lang w:eastAsia="en-US"/>
        </w:rPr>
        <w:t>риемы и процедуры, связанные с:</w:t>
      </w:r>
    </w:p>
    <w:p w14:paraId="611D21D5" w14:textId="77777777" w:rsidR="00CE467E" w:rsidRDefault="007D042B">
      <w:pPr>
        <w:pStyle w:val="ac"/>
        <w:numPr>
          <w:ilvl w:val="0"/>
          <w:numId w:val="115"/>
        </w:numPr>
        <w:shd w:val="clear" w:color="auto" w:fill="FFFFFF"/>
        <w:tabs>
          <w:tab w:val="left" w:pos="799"/>
        </w:tabs>
        <w:spacing w:after="0" w:line="360" w:lineRule="auto"/>
        <w:ind w:left="0" w:firstLine="0"/>
        <w:jc w:val="both"/>
        <w:rPr>
          <w:rFonts w:cs="Arial"/>
        </w:rPr>
      </w:pPr>
      <w:r>
        <w:rPr>
          <w:rFonts w:ascii="Arial" w:hAnsi="Arial" w:cs="Arial"/>
        </w:rPr>
        <w:t>н</w:t>
      </w:r>
      <w:r w:rsidR="00F00B70" w:rsidRPr="00F00B70">
        <w:rPr>
          <w:rFonts w:ascii="Arial" w:hAnsi="Arial" w:cs="Arial"/>
        </w:rPr>
        <w:t>агрузкой, возлагаемой на специальные планы продаж или ме</w:t>
      </w:r>
      <w:r w:rsidR="00F00B70" w:rsidRPr="00F00B70">
        <w:rPr>
          <w:rFonts w:ascii="Arial" w:hAnsi="Arial" w:cs="Arial"/>
        </w:rPr>
        <w:softHyphen/>
        <w:t>ханизмы, используемые в своей деятельности и для работы с профессионалами</w:t>
      </w:r>
    </w:p>
    <w:p w14:paraId="35A7E297" w14:textId="77777777" w:rsidR="00CE467E" w:rsidRDefault="007D042B">
      <w:pPr>
        <w:pStyle w:val="ac"/>
        <w:numPr>
          <w:ilvl w:val="0"/>
          <w:numId w:val="115"/>
        </w:numPr>
        <w:shd w:val="clear" w:color="auto" w:fill="FFFFFF"/>
        <w:tabs>
          <w:tab w:val="left" w:pos="799"/>
        </w:tabs>
        <w:spacing w:after="0" w:line="360" w:lineRule="auto"/>
        <w:ind w:left="0" w:firstLine="0"/>
        <w:jc w:val="both"/>
        <w:rPr>
          <w:rFonts w:cs="Arial"/>
        </w:rPr>
      </w:pPr>
      <w:r>
        <w:rPr>
          <w:rFonts w:ascii="Arial" w:hAnsi="Arial" w:cs="Arial"/>
        </w:rPr>
        <w:t>ф</w:t>
      </w:r>
      <w:r w:rsidR="00F00B70" w:rsidRPr="00F00B70">
        <w:rPr>
          <w:rFonts w:ascii="Arial" w:hAnsi="Arial" w:cs="Arial"/>
        </w:rPr>
        <w:t>ормой этих механизмов для потребительского и для профес</w:t>
      </w:r>
      <w:r w:rsidR="00F00B70" w:rsidRPr="00F00B70">
        <w:rPr>
          <w:rFonts w:ascii="Arial" w:hAnsi="Arial" w:cs="Arial"/>
        </w:rPr>
        <w:softHyphen/>
        <w:t>сионального продвижения</w:t>
      </w:r>
    </w:p>
    <w:p w14:paraId="04AC7827" w14:textId="77777777" w:rsidR="00CE467E" w:rsidRDefault="007D042B">
      <w:pPr>
        <w:pStyle w:val="ac"/>
        <w:numPr>
          <w:ilvl w:val="0"/>
          <w:numId w:val="115"/>
        </w:numPr>
        <w:shd w:val="clear" w:color="auto" w:fill="FFFFFF"/>
        <w:spacing w:after="0" w:line="360" w:lineRule="auto"/>
        <w:ind w:left="0" w:firstLine="0"/>
        <w:jc w:val="both"/>
        <w:rPr>
          <w:rFonts w:cs="Arial"/>
          <w:b/>
          <w:highlight w:val="yellow"/>
        </w:rPr>
      </w:pPr>
      <w:r>
        <w:rPr>
          <w:rFonts w:ascii="Arial" w:hAnsi="Arial" w:cs="Arial"/>
          <w:b/>
          <w:highlight w:val="yellow"/>
        </w:rPr>
        <w:lastRenderedPageBreak/>
        <w:t>п</w:t>
      </w:r>
      <w:r w:rsidR="00F00B70" w:rsidRPr="00F00B70">
        <w:rPr>
          <w:rFonts w:ascii="Arial" w:hAnsi="Arial" w:cs="Arial"/>
          <w:b/>
          <w:highlight w:val="yellow"/>
        </w:rPr>
        <w:t>редлагаемыми продуктовыми линиями, характеристиками ка</w:t>
      </w:r>
      <w:r w:rsidR="00F00B70" w:rsidRPr="00F00B70">
        <w:rPr>
          <w:rFonts w:ascii="Arial" w:hAnsi="Arial" w:cs="Arial"/>
          <w:b/>
          <w:highlight w:val="yellow"/>
        </w:rPr>
        <w:softHyphen/>
        <w:t>чества, дизайном и т.д.</w:t>
      </w:r>
    </w:p>
    <w:p w14:paraId="678A139B" w14:textId="77777777" w:rsidR="00CE467E" w:rsidRDefault="007D042B">
      <w:pPr>
        <w:pStyle w:val="ac"/>
        <w:numPr>
          <w:ilvl w:val="0"/>
          <w:numId w:val="115"/>
        </w:numPr>
        <w:shd w:val="clear" w:color="auto" w:fill="FFFFFF"/>
        <w:spacing w:after="0" w:line="360" w:lineRule="auto"/>
        <w:ind w:left="0" w:firstLine="0"/>
        <w:jc w:val="both"/>
        <w:rPr>
          <w:rFonts w:cs="Arial"/>
        </w:rPr>
      </w:pPr>
      <w:r>
        <w:rPr>
          <w:rFonts w:ascii="Arial" w:hAnsi="Arial" w:cs="Arial"/>
        </w:rPr>
        <w:t>п</w:t>
      </w:r>
      <w:r w:rsidR="00F00B70" w:rsidRPr="00F00B70">
        <w:rPr>
          <w:rFonts w:ascii="Arial" w:hAnsi="Arial" w:cs="Arial"/>
        </w:rPr>
        <w:t>олучением фактов, связанных с маркетинговыми операциями, их анализом и использованием</w:t>
      </w:r>
    </w:p>
    <w:p w14:paraId="371F1E4A" w14:textId="77777777" w:rsidR="00CE467E" w:rsidRDefault="007D042B">
      <w:pPr>
        <w:pStyle w:val="ac"/>
        <w:numPr>
          <w:ilvl w:val="0"/>
          <w:numId w:val="115"/>
        </w:numPr>
        <w:shd w:val="clear" w:color="auto" w:fill="FFFFFF"/>
        <w:spacing w:after="0" w:line="360" w:lineRule="auto"/>
        <w:ind w:left="0" w:firstLine="0"/>
        <w:jc w:val="both"/>
        <w:rPr>
          <w:rFonts w:cs="Arial"/>
          <w:b/>
          <w:highlight w:val="yellow"/>
        </w:rPr>
      </w:pPr>
      <w:r>
        <w:rPr>
          <w:rFonts w:ascii="Arial" w:hAnsi="Arial" w:cs="Arial"/>
          <w:b/>
          <w:highlight w:val="yellow"/>
        </w:rPr>
        <w:t>р</w:t>
      </w:r>
      <w:r w:rsidR="00F00B70" w:rsidRPr="00F00B70">
        <w:rPr>
          <w:rFonts w:ascii="Arial" w:hAnsi="Arial" w:cs="Arial"/>
          <w:b/>
          <w:highlight w:val="yellow"/>
        </w:rPr>
        <w:t>ынками, где будут осуществляться продажи: кому, где, когда и в каком количестве</w:t>
      </w:r>
    </w:p>
    <w:p w14:paraId="3FD9D5D3" w14:textId="77777777" w:rsidR="00CE467E" w:rsidRDefault="007D042B">
      <w:pPr>
        <w:pStyle w:val="ac"/>
        <w:numPr>
          <w:ilvl w:val="0"/>
          <w:numId w:val="115"/>
        </w:numPr>
        <w:shd w:val="clear" w:color="auto" w:fill="FFFFFF"/>
        <w:spacing w:after="0" w:line="360" w:lineRule="auto"/>
        <w:ind w:left="0" w:firstLine="0"/>
        <w:jc w:val="both"/>
        <w:rPr>
          <w:rFonts w:cs="Arial"/>
        </w:rPr>
      </w:pPr>
      <w:r>
        <w:rPr>
          <w:rFonts w:ascii="Arial" w:hAnsi="Arial" w:cs="Arial"/>
        </w:rPr>
        <w:t>п</w:t>
      </w:r>
      <w:r w:rsidR="00F00B70" w:rsidRPr="00F00B70">
        <w:rPr>
          <w:rFonts w:cs="Arial"/>
        </w:rPr>
        <w:t>олитикой  работы  с брендом:  индивидуальный  или  общий бренд</w:t>
      </w:r>
    </w:p>
    <w:p w14:paraId="22ECCA6F" w14:textId="77777777" w:rsidR="00CE467E" w:rsidRDefault="007D042B">
      <w:pPr>
        <w:pStyle w:val="ac"/>
        <w:numPr>
          <w:ilvl w:val="0"/>
          <w:numId w:val="115"/>
        </w:numPr>
        <w:shd w:val="clear" w:color="auto" w:fill="FFFFFF"/>
        <w:spacing w:after="0" w:line="360" w:lineRule="auto"/>
        <w:ind w:left="0" w:firstLine="0"/>
        <w:jc w:val="both"/>
        <w:rPr>
          <w:rFonts w:cs="Arial"/>
        </w:rPr>
      </w:pPr>
      <w:r>
        <w:rPr>
          <w:rFonts w:ascii="Arial" w:hAnsi="Arial" w:cs="Arial"/>
        </w:rPr>
        <w:t>п</w:t>
      </w:r>
      <w:r w:rsidR="00F00B70" w:rsidRPr="00F00B70">
        <w:rPr>
          <w:rFonts w:ascii="Arial" w:hAnsi="Arial" w:cs="Arial"/>
        </w:rPr>
        <w:t>родажами под частной маркой или без бренда</w:t>
      </w:r>
    </w:p>
    <w:p w14:paraId="711EC270" w14:textId="77777777" w:rsidR="00CE467E" w:rsidRDefault="007D042B">
      <w:pPr>
        <w:pStyle w:val="ac"/>
        <w:numPr>
          <w:ilvl w:val="0"/>
          <w:numId w:val="115"/>
        </w:numPr>
        <w:shd w:val="clear" w:color="auto" w:fill="FFFFFF"/>
        <w:spacing w:after="0" w:line="360" w:lineRule="auto"/>
        <w:ind w:left="0" w:firstLine="0"/>
        <w:jc w:val="both"/>
        <w:rPr>
          <w:rFonts w:cs="Arial"/>
          <w:b/>
          <w:highlight w:val="yellow"/>
        </w:rPr>
      </w:pPr>
      <w:r>
        <w:rPr>
          <w:rFonts w:ascii="Arial" w:hAnsi="Arial" w:cs="Arial"/>
          <w:b/>
          <w:highlight w:val="yellow"/>
        </w:rPr>
        <w:t>п</w:t>
      </w:r>
      <w:r w:rsidR="00F00B70" w:rsidRPr="00F00B70">
        <w:rPr>
          <w:rFonts w:ascii="Arial" w:hAnsi="Arial" w:cs="Arial"/>
          <w:b/>
          <w:highlight w:val="yellow"/>
        </w:rPr>
        <w:t>риемами работ с новым продуктом: программы исследований и разработок</w:t>
      </w:r>
    </w:p>
    <w:p w14:paraId="441632C8" w14:textId="77777777" w:rsidR="00CE467E" w:rsidRDefault="007D042B">
      <w:pPr>
        <w:pStyle w:val="ac"/>
        <w:numPr>
          <w:ilvl w:val="0"/>
          <w:numId w:val="115"/>
        </w:numPr>
        <w:shd w:val="clear" w:color="auto" w:fill="FFFFFF"/>
        <w:spacing w:after="0" w:line="360" w:lineRule="auto"/>
        <w:ind w:left="0" w:firstLine="0"/>
        <w:jc w:val="both"/>
        <w:rPr>
          <w:rFonts w:cs="Arial"/>
        </w:rPr>
      </w:pPr>
      <w:r>
        <w:rPr>
          <w:rFonts w:ascii="Arial" w:hAnsi="Arial" w:cs="Arial"/>
        </w:rPr>
        <w:t>н</w:t>
      </w:r>
      <w:r w:rsidR="00F00B70" w:rsidRPr="00F00B70">
        <w:rPr>
          <w:rFonts w:ascii="Arial" w:hAnsi="Arial" w:cs="Arial"/>
        </w:rPr>
        <w:t>агрузкой, возлагаемой на личные продажи, и методами, при</w:t>
      </w:r>
      <w:r w:rsidR="00F00B70" w:rsidRPr="00F00B70">
        <w:rPr>
          <w:rFonts w:ascii="Arial" w:hAnsi="Arial" w:cs="Arial"/>
        </w:rPr>
        <w:softHyphen/>
        <w:t>меняемыми для организации производства, оптовой сегментации в своей деятельности, розничной сегментации в своей деятельности</w:t>
      </w:r>
    </w:p>
    <w:p w14:paraId="22A6F24F" w14:textId="77777777" w:rsidR="00662D03" w:rsidRPr="00867BE1" w:rsidRDefault="00662D03" w:rsidP="000D4063">
      <w:pPr>
        <w:shd w:val="clear" w:color="auto" w:fill="FFFFFF"/>
        <w:contextualSpacing/>
        <w:rPr>
          <w:rFonts w:cs="Arial"/>
          <w:color w:val="003CB4"/>
          <w:sz w:val="24"/>
          <w:lang w:eastAsia="en-US"/>
        </w:rPr>
      </w:pPr>
    </w:p>
    <w:p w14:paraId="79AA7765" w14:textId="77777777" w:rsidR="007709E6" w:rsidRPr="00867BE1" w:rsidRDefault="00F00B70" w:rsidP="000D4063">
      <w:pPr>
        <w:pStyle w:val="1"/>
        <w:spacing w:before="0" w:after="0"/>
        <w:rPr>
          <w:color w:val="003CB4"/>
        </w:rPr>
      </w:pPr>
      <w:bookmarkStart w:id="217" w:name="_Toc210732432"/>
      <w:bookmarkStart w:id="218" w:name="_Toc217108032"/>
      <w:r w:rsidRPr="00F00B70">
        <w:rPr>
          <w:color w:val="003CB4"/>
        </w:rPr>
        <w:t xml:space="preserve">2.6. Другие элементы маркетингового </w:t>
      </w:r>
      <w:proofErr w:type="spellStart"/>
      <w:r w:rsidRPr="00F00B70">
        <w:rPr>
          <w:color w:val="003CB4"/>
        </w:rPr>
        <w:t>микса</w:t>
      </w:r>
      <w:proofErr w:type="spellEnd"/>
      <w:r w:rsidRPr="00F00B70">
        <w:rPr>
          <w:color w:val="003CB4"/>
        </w:rPr>
        <w:t xml:space="preserve"> (по Ф. Попкорн</w:t>
      </w:r>
      <w:r w:rsidRPr="00F00B70">
        <w:rPr>
          <w:color w:val="003CB4"/>
          <w:szCs w:val="30"/>
        </w:rPr>
        <w:t>)</w:t>
      </w:r>
      <w:bookmarkEnd w:id="217"/>
      <w:bookmarkEnd w:id="218"/>
    </w:p>
    <w:p w14:paraId="1BB34E76" w14:textId="77777777" w:rsidR="00CE467E" w:rsidRDefault="00E76919">
      <w:pPr>
        <w:jc w:val="both"/>
        <w:rPr>
          <w:rFonts w:cs="Arial"/>
          <w:color w:val="000000"/>
        </w:rPr>
      </w:pPr>
      <w:commentRangeStart w:id="219"/>
      <w:r>
        <w:rPr>
          <w:rFonts w:ascii="Verdana" w:hAnsi="Verdana"/>
          <w:b/>
          <w:noProof/>
          <w:color w:val="000000"/>
          <w:sz w:val="18"/>
          <w:szCs w:val="18"/>
        </w:rPr>
        <w:drawing>
          <wp:anchor distT="0" distB="0" distL="114300" distR="114300" simplePos="0" relativeHeight="251637248" behindDoc="0" locked="0" layoutInCell="1" allowOverlap="1" wp14:anchorId="634853D6" wp14:editId="68C51C78">
            <wp:simplePos x="0" y="0"/>
            <wp:positionH relativeFrom="column">
              <wp:posOffset>0</wp:posOffset>
            </wp:positionH>
            <wp:positionV relativeFrom="paragraph">
              <wp:posOffset>275590</wp:posOffset>
            </wp:positionV>
            <wp:extent cx="1958975" cy="2889885"/>
            <wp:effectExtent l="171450" t="171450" r="384175" b="367665"/>
            <wp:wrapSquare wrapText="bothSides"/>
            <wp:docPr id="63" name="Рисунок 63" descr="http://static.ozone.ru/multimedia/books_covers/10048667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ozone.ru/multimedia/books_covers/1004866787.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58975" cy="2889885"/>
                    </a:xfrm>
                    <a:prstGeom prst="rect">
                      <a:avLst/>
                    </a:prstGeom>
                    <a:ln>
                      <a:noFill/>
                    </a:ln>
                    <a:effectLst>
                      <a:outerShdw blurRad="292100" dist="139700" dir="2700000" algn="tl" rotWithShape="0">
                        <a:srgbClr val="333333">
                          <a:alpha val="65000"/>
                        </a:srgbClr>
                      </a:outerShdw>
                    </a:effectLst>
                  </pic:spPr>
                </pic:pic>
              </a:graphicData>
            </a:graphic>
          </wp:anchor>
        </w:drawing>
      </w:r>
      <w:commentRangeEnd w:id="219"/>
      <w:r w:rsidR="00F00B70" w:rsidRPr="00F00B70">
        <w:rPr>
          <w:rStyle w:val="af3"/>
          <w:b/>
        </w:rPr>
        <w:commentReference w:id="219"/>
      </w:r>
      <w:proofErr w:type="spellStart"/>
      <w:r w:rsidR="00F00B70" w:rsidRPr="00F00B70">
        <w:rPr>
          <w:rFonts w:cs="Arial"/>
          <w:b/>
          <w:color w:val="000000"/>
        </w:rPr>
        <w:t>Фэйт</w:t>
      </w:r>
      <w:proofErr w:type="spellEnd"/>
      <w:r w:rsidR="00F00B70" w:rsidRPr="00F00B70">
        <w:rPr>
          <w:rFonts w:cs="Arial"/>
          <w:b/>
          <w:color w:val="000000"/>
        </w:rPr>
        <w:t xml:space="preserve"> Попкорн</w:t>
      </w:r>
      <w:r w:rsidR="007709E6" w:rsidRPr="006021E5">
        <w:rPr>
          <w:rFonts w:cs="Arial"/>
          <w:color w:val="000000"/>
        </w:rPr>
        <w:t>, автор книги «Е-</w:t>
      </w:r>
      <w:proofErr w:type="spellStart"/>
      <w:r w:rsidR="007709E6" w:rsidRPr="006021E5">
        <w:rPr>
          <w:rFonts w:cs="Arial"/>
          <w:color w:val="000000"/>
        </w:rPr>
        <w:t>волюция</w:t>
      </w:r>
      <w:proofErr w:type="spellEnd"/>
      <w:r w:rsidR="007709E6" w:rsidRPr="006021E5">
        <w:rPr>
          <w:rFonts w:cs="Arial"/>
          <w:color w:val="000000"/>
        </w:rPr>
        <w:t xml:space="preserve">», добавляет, что если вы продаете женщинам, которые, как отмечается, в наши дни принимают 80% всех решений по покупкам, то должны рассмотреть возможность добавления </w:t>
      </w:r>
      <w:r w:rsidR="00F00B70" w:rsidRPr="00F00B70">
        <w:rPr>
          <w:rFonts w:cs="Arial"/>
          <w:b/>
          <w:i/>
          <w:color w:val="000000"/>
        </w:rPr>
        <w:t>седьмого «Р»</w:t>
      </w:r>
      <w:r w:rsidR="007709E6" w:rsidRPr="006021E5">
        <w:rPr>
          <w:rFonts w:cs="Arial"/>
          <w:color w:val="000000"/>
        </w:rPr>
        <w:t xml:space="preserve"> к своему маркетинговому </w:t>
      </w:r>
      <w:proofErr w:type="spellStart"/>
      <w:r w:rsidR="007709E6" w:rsidRPr="006021E5">
        <w:rPr>
          <w:rFonts w:cs="Arial"/>
          <w:color w:val="000000"/>
        </w:rPr>
        <w:t>миксу</w:t>
      </w:r>
      <w:proofErr w:type="spellEnd"/>
      <w:r w:rsidR="007709E6" w:rsidRPr="006021E5">
        <w:rPr>
          <w:rFonts w:cs="Arial"/>
          <w:color w:val="000000"/>
        </w:rPr>
        <w:t xml:space="preserve"> — </w:t>
      </w:r>
      <w:r w:rsidR="00F00B70" w:rsidRPr="00F00B70">
        <w:rPr>
          <w:rFonts w:cs="Arial"/>
          <w:b/>
          <w:i/>
          <w:iCs/>
          <w:color w:val="000000"/>
          <w:u w:val="single"/>
        </w:rPr>
        <w:t>поведение</w:t>
      </w:r>
      <w:r w:rsidR="00F00B70" w:rsidRPr="00F00B70">
        <w:rPr>
          <w:rFonts w:cs="Arial"/>
          <w:b/>
          <w:color w:val="000000"/>
        </w:rPr>
        <w:t xml:space="preserve"> (</w:t>
      </w:r>
      <w:proofErr w:type="spellStart"/>
      <w:r w:rsidR="00F00B70" w:rsidRPr="00F00B70">
        <w:rPr>
          <w:rFonts w:cs="Arial"/>
          <w:b/>
          <w:color w:val="000000"/>
        </w:rPr>
        <w:t>Policy</w:t>
      </w:r>
      <w:proofErr w:type="spellEnd"/>
      <w:r w:rsidR="00F00B70" w:rsidRPr="00F00B70">
        <w:rPr>
          <w:rFonts w:cs="Arial"/>
          <w:b/>
          <w:color w:val="000000"/>
        </w:rPr>
        <w:t>),</w:t>
      </w:r>
      <w:r w:rsidR="007709E6" w:rsidRPr="006021E5">
        <w:rPr>
          <w:rFonts w:cs="Arial"/>
          <w:color w:val="000000"/>
        </w:rPr>
        <w:t xml:space="preserve"> которое включает любой или все из следующих видов деятельности, которые особенно интересуют женщин:</w:t>
      </w:r>
    </w:p>
    <w:p w14:paraId="48D5C694" w14:textId="77777777" w:rsidR="00CE467E" w:rsidRDefault="00F00B70">
      <w:pPr>
        <w:pStyle w:val="ac"/>
        <w:numPr>
          <w:ilvl w:val="0"/>
          <w:numId w:val="116"/>
        </w:numPr>
        <w:spacing w:line="360" w:lineRule="auto"/>
        <w:ind w:left="0" w:firstLine="0"/>
        <w:jc w:val="both"/>
        <w:rPr>
          <w:rFonts w:cs="Arial"/>
          <w:color w:val="000000"/>
        </w:rPr>
      </w:pPr>
      <w:r w:rsidRPr="00F00B70">
        <w:rPr>
          <w:rFonts w:ascii="Arial" w:hAnsi="Arial" w:cs="Arial"/>
          <w:color w:val="000000"/>
        </w:rPr>
        <w:t xml:space="preserve">личная этика </w:t>
      </w:r>
      <w:r w:rsidR="007A363A">
        <w:rPr>
          <w:rFonts w:ascii="Arial" w:hAnsi="Arial" w:cs="Arial"/>
          <w:color w:val="000000"/>
        </w:rPr>
        <w:t>В</w:t>
      </w:r>
      <w:r w:rsidRPr="00F00B70">
        <w:rPr>
          <w:rFonts w:ascii="Arial" w:hAnsi="Arial" w:cs="Arial"/>
          <w:color w:val="000000"/>
        </w:rPr>
        <w:t xml:space="preserve">аших владельцев и менеджеров; </w:t>
      </w:r>
    </w:p>
    <w:p w14:paraId="4C300111" w14:textId="77777777" w:rsidR="00CE467E" w:rsidRDefault="00F00B70">
      <w:pPr>
        <w:pStyle w:val="ac"/>
        <w:numPr>
          <w:ilvl w:val="0"/>
          <w:numId w:val="116"/>
        </w:numPr>
        <w:spacing w:line="360" w:lineRule="auto"/>
        <w:ind w:left="0" w:firstLine="0"/>
        <w:jc w:val="both"/>
        <w:rPr>
          <w:rFonts w:cs="Arial"/>
          <w:color w:val="000000"/>
        </w:rPr>
      </w:pPr>
      <w:r w:rsidRPr="00F00B70">
        <w:rPr>
          <w:rFonts w:ascii="Arial" w:hAnsi="Arial" w:cs="Arial"/>
          <w:color w:val="000000"/>
        </w:rPr>
        <w:t xml:space="preserve">то, как </w:t>
      </w:r>
      <w:r w:rsidR="007A363A">
        <w:rPr>
          <w:rFonts w:ascii="Arial" w:hAnsi="Arial" w:cs="Arial"/>
          <w:color w:val="000000"/>
        </w:rPr>
        <w:t>В</w:t>
      </w:r>
      <w:r w:rsidRPr="00F00B70">
        <w:rPr>
          <w:rFonts w:ascii="Arial" w:hAnsi="Arial" w:cs="Arial"/>
          <w:color w:val="000000"/>
        </w:rPr>
        <w:t xml:space="preserve">ы обращаетесь со своими работниками; </w:t>
      </w:r>
    </w:p>
    <w:p w14:paraId="68A5D931" w14:textId="77777777" w:rsidR="00CE467E" w:rsidRDefault="00F00B70">
      <w:pPr>
        <w:pStyle w:val="ac"/>
        <w:numPr>
          <w:ilvl w:val="0"/>
          <w:numId w:val="116"/>
        </w:numPr>
        <w:spacing w:line="360" w:lineRule="auto"/>
        <w:ind w:left="0" w:firstLine="0"/>
        <w:jc w:val="both"/>
        <w:rPr>
          <w:rFonts w:cs="Arial"/>
          <w:color w:val="000000"/>
        </w:rPr>
      </w:pPr>
      <w:r w:rsidRPr="00F00B70">
        <w:rPr>
          <w:rFonts w:ascii="Arial" w:hAnsi="Arial" w:cs="Arial"/>
          <w:color w:val="000000"/>
        </w:rPr>
        <w:t xml:space="preserve">то, как </w:t>
      </w:r>
      <w:r w:rsidR="007A363A">
        <w:rPr>
          <w:rFonts w:ascii="Arial" w:hAnsi="Arial" w:cs="Arial"/>
          <w:color w:val="000000"/>
        </w:rPr>
        <w:t>В</w:t>
      </w:r>
      <w:r w:rsidRPr="00F00B70">
        <w:rPr>
          <w:rFonts w:ascii="Arial" w:hAnsi="Arial" w:cs="Arial"/>
          <w:color w:val="000000"/>
        </w:rPr>
        <w:t xml:space="preserve">ы обращаетесь на работе с женщинами и представителями меньшинств; </w:t>
      </w:r>
    </w:p>
    <w:p w14:paraId="3D8A1BD8" w14:textId="77777777" w:rsidR="00CE467E" w:rsidRDefault="00F00B70">
      <w:pPr>
        <w:pStyle w:val="ac"/>
        <w:numPr>
          <w:ilvl w:val="0"/>
          <w:numId w:val="116"/>
        </w:numPr>
        <w:spacing w:line="360" w:lineRule="auto"/>
        <w:ind w:left="0" w:firstLine="0"/>
        <w:jc w:val="both"/>
        <w:rPr>
          <w:rFonts w:cs="Arial"/>
          <w:color w:val="000000"/>
        </w:rPr>
      </w:pPr>
      <w:r w:rsidRPr="00F00B70">
        <w:rPr>
          <w:rFonts w:ascii="Arial" w:hAnsi="Arial" w:cs="Arial"/>
          <w:color w:val="000000"/>
        </w:rPr>
        <w:t xml:space="preserve">количество женщин и представителей меньшинств, работающих в корпоративном офисе; </w:t>
      </w:r>
    </w:p>
    <w:p w14:paraId="765B0EA6" w14:textId="77777777" w:rsidR="00CE467E" w:rsidRDefault="00F00B70">
      <w:pPr>
        <w:pStyle w:val="ac"/>
        <w:numPr>
          <w:ilvl w:val="0"/>
          <w:numId w:val="116"/>
        </w:numPr>
        <w:spacing w:line="360" w:lineRule="auto"/>
        <w:ind w:left="0" w:firstLine="0"/>
        <w:jc w:val="both"/>
        <w:rPr>
          <w:rFonts w:cs="Arial"/>
          <w:color w:val="000000"/>
        </w:rPr>
      </w:pPr>
      <w:r w:rsidRPr="00F00B70">
        <w:rPr>
          <w:rFonts w:ascii="Arial" w:hAnsi="Arial" w:cs="Arial"/>
          <w:color w:val="000000"/>
        </w:rPr>
        <w:t xml:space="preserve">сколько денег получают руководители высшего звена; </w:t>
      </w:r>
    </w:p>
    <w:p w14:paraId="1E4DE6B3" w14:textId="77777777" w:rsidR="00CE467E" w:rsidRDefault="00F00B70">
      <w:pPr>
        <w:pStyle w:val="ac"/>
        <w:numPr>
          <w:ilvl w:val="0"/>
          <w:numId w:val="116"/>
        </w:numPr>
        <w:spacing w:line="360" w:lineRule="auto"/>
        <w:ind w:left="0" w:firstLine="0"/>
        <w:jc w:val="both"/>
        <w:rPr>
          <w:rFonts w:cs="Arial"/>
          <w:color w:val="000000"/>
        </w:rPr>
      </w:pPr>
      <w:r w:rsidRPr="00F00B70">
        <w:rPr>
          <w:rFonts w:ascii="Arial" w:hAnsi="Arial" w:cs="Arial"/>
          <w:color w:val="000000"/>
        </w:rPr>
        <w:t xml:space="preserve">какие дополнительные льготы получают топ-руководители. Каков в компании разрыв по заработной плате между самыми высокооплачиваемыми мужчинами и женщинами; </w:t>
      </w:r>
    </w:p>
    <w:p w14:paraId="2D982630" w14:textId="77777777" w:rsidR="00CE467E" w:rsidRDefault="00F00B70">
      <w:pPr>
        <w:pStyle w:val="ac"/>
        <w:numPr>
          <w:ilvl w:val="0"/>
          <w:numId w:val="116"/>
        </w:numPr>
        <w:spacing w:line="360" w:lineRule="auto"/>
        <w:ind w:left="0" w:firstLine="0"/>
        <w:jc w:val="both"/>
        <w:rPr>
          <w:rFonts w:cs="Arial"/>
          <w:color w:val="000000"/>
        </w:rPr>
      </w:pPr>
      <w:r w:rsidRPr="00F00B70">
        <w:rPr>
          <w:rFonts w:ascii="Arial" w:hAnsi="Arial" w:cs="Arial"/>
          <w:color w:val="000000"/>
        </w:rPr>
        <w:lastRenderedPageBreak/>
        <w:t xml:space="preserve">сколько денег главный исполнительный директор выделяет на политические кампании и каким кандидатам; </w:t>
      </w:r>
    </w:p>
    <w:p w14:paraId="40FDCC04" w14:textId="77777777" w:rsidR="00CE467E" w:rsidRDefault="00F00B70">
      <w:pPr>
        <w:pStyle w:val="ac"/>
        <w:numPr>
          <w:ilvl w:val="0"/>
          <w:numId w:val="116"/>
        </w:numPr>
        <w:spacing w:line="360" w:lineRule="auto"/>
        <w:ind w:left="0" w:firstLine="0"/>
        <w:jc w:val="both"/>
        <w:rPr>
          <w:rFonts w:cs="Arial"/>
          <w:color w:val="000000"/>
        </w:rPr>
      </w:pPr>
      <w:r w:rsidRPr="00F00B70">
        <w:rPr>
          <w:rFonts w:ascii="Arial" w:hAnsi="Arial" w:cs="Arial"/>
          <w:color w:val="000000"/>
        </w:rPr>
        <w:t xml:space="preserve">кому предоставляются пожертвования и в каком количестве; </w:t>
      </w:r>
    </w:p>
    <w:p w14:paraId="6388815B" w14:textId="77777777" w:rsidR="00CE467E" w:rsidRDefault="00F00B70">
      <w:pPr>
        <w:pStyle w:val="ac"/>
        <w:numPr>
          <w:ilvl w:val="0"/>
          <w:numId w:val="116"/>
        </w:numPr>
        <w:spacing w:line="360" w:lineRule="auto"/>
        <w:ind w:left="0" w:firstLine="0"/>
        <w:jc w:val="both"/>
        <w:rPr>
          <w:rFonts w:cs="Arial"/>
          <w:color w:val="000000"/>
        </w:rPr>
      </w:pPr>
      <w:r w:rsidRPr="00F00B70">
        <w:rPr>
          <w:rFonts w:ascii="Arial" w:hAnsi="Arial" w:cs="Arial"/>
          <w:color w:val="000000"/>
        </w:rPr>
        <w:t xml:space="preserve">какова </w:t>
      </w:r>
      <w:r w:rsidR="007A363A">
        <w:rPr>
          <w:rFonts w:ascii="Arial" w:hAnsi="Arial" w:cs="Arial"/>
          <w:color w:val="000000"/>
        </w:rPr>
        <w:t>В</w:t>
      </w:r>
      <w:r w:rsidRPr="00F00B70">
        <w:rPr>
          <w:rFonts w:ascii="Arial" w:hAnsi="Arial" w:cs="Arial"/>
          <w:color w:val="000000"/>
        </w:rPr>
        <w:t xml:space="preserve">аша репутация по экологическим вопросам; </w:t>
      </w:r>
    </w:p>
    <w:p w14:paraId="06D759FA" w14:textId="77777777" w:rsidR="00CE467E" w:rsidRDefault="00F00B70">
      <w:pPr>
        <w:pStyle w:val="ac"/>
        <w:numPr>
          <w:ilvl w:val="0"/>
          <w:numId w:val="116"/>
        </w:numPr>
        <w:spacing w:line="360" w:lineRule="auto"/>
        <w:ind w:left="0" w:firstLine="0"/>
        <w:jc w:val="both"/>
        <w:rPr>
          <w:rFonts w:cs="Arial"/>
          <w:color w:val="000000"/>
        </w:rPr>
      </w:pPr>
      <w:r w:rsidRPr="00F00B70">
        <w:rPr>
          <w:rFonts w:ascii="Arial" w:hAnsi="Arial" w:cs="Arial"/>
          <w:color w:val="000000"/>
        </w:rPr>
        <w:t xml:space="preserve">происхождение материалов, которые вы закупаете, и как </w:t>
      </w:r>
      <w:r w:rsidR="007A363A">
        <w:rPr>
          <w:rFonts w:ascii="Arial" w:hAnsi="Arial" w:cs="Arial"/>
          <w:color w:val="000000"/>
        </w:rPr>
        <w:t>В</w:t>
      </w:r>
      <w:r w:rsidRPr="00F00B70">
        <w:rPr>
          <w:rFonts w:ascii="Arial" w:hAnsi="Arial" w:cs="Arial"/>
          <w:color w:val="000000"/>
        </w:rPr>
        <w:t xml:space="preserve">ы их получаете; </w:t>
      </w:r>
    </w:p>
    <w:p w14:paraId="0EA37E1A" w14:textId="77777777" w:rsidR="00CE467E" w:rsidRDefault="007A363A">
      <w:pPr>
        <w:pStyle w:val="ac"/>
        <w:numPr>
          <w:ilvl w:val="0"/>
          <w:numId w:val="116"/>
        </w:numPr>
        <w:spacing w:line="360" w:lineRule="auto"/>
        <w:ind w:left="0" w:firstLine="0"/>
        <w:jc w:val="both"/>
        <w:rPr>
          <w:rFonts w:cs="Arial"/>
          <w:color w:val="000000"/>
        </w:rPr>
      </w:pPr>
      <w:r>
        <w:rPr>
          <w:rFonts w:ascii="Arial" w:hAnsi="Arial" w:cs="Arial"/>
          <w:color w:val="000000"/>
        </w:rPr>
        <w:t>В</w:t>
      </w:r>
      <w:r w:rsidR="00F00B70" w:rsidRPr="00F00B70">
        <w:rPr>
          <w:rFonts w:ascii="Arial" w:hAnsi="Arial" w:cs="Arial"/>
          <w:color w:val="000000"/>
        </w:rPr>
        <w:t>аша политика дистрибуции (</w:t>
      </w:r>
      <w:r w:rsidR="00F00B70" w:rsidRPr="00F00B70">
        <w:rPr>
          <w:rFonts w:ascii="Arial" w:hAnsi="Arial" w:cs="Arial"/>
          <w:i/>
          <w:color w:val="000000"/>
          <w:u w:val="single"/>
        </w:rPr>
        <w:t>например</w:t>
      </w:r>
      <w:r w:rsidR="00F00B70" w:rsidRPr="00F00B70">
        <w:rPr>
          <w:rFonts w:ascii="Arial" w:hAnsi="Arial" w:cs="Arial"/>
          <w:i/>
          <w:color w:val="000000"/>
        </w:rPr>
        <w:t>, отказ от открытия своих структур в неблагоприятных для нахождения районах города</w:t>
      </w:r>
      <w:r w:rsidR="00F00B70" w:rsidRPr="00F00B70">
        <w:rPr>
          <w:rFonts w:ascii="Arial" w:hAnsi="Arial" w:cs="Arial"/>
          <w:color w:val="000000"/>
        </w:rPr>
        <w:t xml:space="preserve">); </w:t>
      </w:r>
    </w:p>
    <w:p w14:paraId="31295A5A" w14:textId="77777777" w:rsidR="00CE467E" w:rsidRDefault="00F00B70">
      <w:pPr>
        <w:pStyle w:val="ac"/>
        <w:numPr>
          <w:ilvl w:val="0"/>
          <w:numId w:val="116"/>
        </w:numPr>
        <w:spacing w:line="360" w:lineRule="auto"/>
        <w:ind w:left="0" w:firstLine="0"/>
        <w:jc w:val="both"/>
        <w:rPr>
          <w:rFonts w:cs="Arial"/>
          <w:color w:val="000000"/>
        </w:rPr>
      </w:pPr>
      <w:r w:rsidRPr="00F00B70">
        <w:rPr>
          <w:rFonts w:ascii="Arial" w:hAnsi="Arial" w:cs="Arial"/>
          <w:color w:val="000000"/>
        </w:rPr>
        <w:t xml:space="preserve">приемы взаимодействия с источниками своих внешних ресурсов, </w:t>
      </w:r>
      <w:r w:rsidRPr="00F00B70">
        <w:rPr>
          <w:rFonts w:ascii="Arial" w:hAnsi="Arial" w:cs="Arial"/>
          <w:i/>
          <w:color w:val="000000"/>
          <w:u w:val="single"/>
        </w:rPr>
        <w:t>например</w:t>
      </w:r>
      <w:r w:rsidRPr="00F00B70">
        <w:rPr>
          <w:rFonts w:ascii="Arial" w:hAnsi="Arial" w:cs="Arial"/>
          <w:i/>
          <w:color w:val="000000"/>
        </w:rPr>
        <w:t>, с банком и юридической фирмой</w:t>
      </w:r>
      <w:r w:rsidRPr="00F00B70">
        <w:rPr>
          <w:rFonts w:ascii="Arial" w:hAnsi="Arial" w:cs="Arial"/>
          <w:color w:val="000000"/>
        </w:rPr>
        <w:t xml:space="preserve">; </w:t>
      </w:r>
    </w:p>
    <w:p w14:paraId="1A7BFD4C" w14:textId="77777777" w:rsidR="00CE467E" w:rsidRDefault="00F00B70">
      <w:pPr>
        <w:pStyle w:val="ac"/>
        <w:numPr>
          <w:ilvl w:val="0"/>
          <w:numId w:val="116"/>
        </w:numPr>
        <w:spacing w:line="360" w:lineRule="auto"/>
        <w:ind w:left="0" w:firstLine="0"/>
        <w:jc w:val="both"/>
        <w:rPr>
          <w:rFonts w:cs="Arial"/>
          <w:color w:val="000000"/>
        </w:rPr>
      </w:pPr>
      <w:r w:rsidRPr="00F00B70">
        <w:rPr>
          <w:rFonts w:ascii="Arial" w:hAnsi="Arial" w:cs="Arial"/>
          <w:color w:val="000000"/>
        </w:rPr>
        <w:t xml:space="preserve">предоставление репортерам и заказчикам при их запросе возможности посетить с целью проверки </w:t>
      </w:r>
      <w:r w:rsidR="007A363A">
        <w:rPr>
          <w:rFonts w:ascii="Arial" w:hAnsi="Arial" w:cs="Arial"/>
          <w:color w:val="000000"/>
        </w:rPr>
        <w:t>В</w:t>
      </w:r>
      <w:r w:rsidRPr="00F00B70">
        <w:rPr>
          <w:rFonts w:ascii="Arial" w:hAnsi="Arial" w:cs="Arial"/>
          <w:color w:val="000000"/>
        </w:rPr>
        <w:t xml:space="preserve">аши предприятия и офисы. </w:t>
      </w:r>
    </w:p>
    <w:p w14:paraId="21B114D8" w14:textId="77777777" w:rsidR="00CE467E" w:rsidRDefault="006E23F7">
      <w:pPr>
        <w:jc w:val="both"/>
        <w:rPr>
          <w:rFonts w:cs="Arial"/>
          <w:i/>
          <w:color w:val="000000"/>
        </w:rPr>
      </w:pPr>
      <w:r w:rsidRPr="006E23F7">
        <w:rPr>
          <w:rFonts w:cs="Arial"/>
          <w:color w:val="000000"/>
          <w:highlight w:val="yellow"/>
        </w:rPr>
        <w:t xml:space="preserve">Видеовставка 18. </w:t>
      </w:r>
      <w:r w:rsidR="00F00B70" w:rsidRPr="00F00B70">
        <w:rPr>
          <w:rFonts w:cs="Arial"/>
          <w:b/>
          <w:i/>
          <w:color w:val="000000"/>
          <w:highlight w:val="yellow"/>
          <w:u w:val="single"/>
        </w:rPr>
        <w:t>Пример</w:t>
      </w:r>
      <w:r w:rsidRPr="006E23F7">
        <w:rPr>
          <w:rFonts w:cs="Arial"/>
          <w:color w:val="000000"/>
          <w:highlight w:val="yellow"/>
        </w:rPr>
        <w:t xml:space="preserve">. </w:t>
      </w:r>
      <w:r w:rsidR="00F00B70" w:rsidRPr="00F00B70">
        <w:rPr>
          <w:rFonts w:cs="Arial"/>
          <w:i/>
          <w:color w:val="000000"/>
          <w:highlight w:val="yellow"/>
        </w:rPr>
        <w:t>Автомобильные концерны практикуют приглашение прессы на автомобильные заводы, а также дают возможность репортерам принимать участия в тест-драйвах вместе со своими потенциальными клиентами. Таким образом, они формируют лояльность прессы к своей торговой марке и дают возможность протестировать автомобиль самостоятельно, чтобы в дальнейшем журналист мог написать яркий и оригинальный отзыв.</w:t>
      </w:r>
    </w:p>
    <w:p w14:paraId="217959D8" w14:textId="77777777" w:rsidR="00F56DF7" w:rsidRDefault="00F56DF7">
      <w:pPr>
        <w:pStyle w:val="a8"/>
        <w:widowControl w:val="0"/>
        <w:jc w:val="both"/>
        <w:rPr>
          <w:color w:val="000000"/>
          <w:sz w:val="22"/>
          <w:szCs w:val="22"/>
        </w:rPr>
      </w:pPr>
      <w:r w:rsidRPr="0039525B">
        <w:rPr>
          <w:color w:val="000000"/>
          <w:sz w:val="22"/>
          <w:szCs w:val="22"/>
          <w:highlight w:val="green"/>
        </w:rPr>
        <w:t>Статичный рисунок для читалки:</w:t>
      </w:r>
    </w:p>
    <w:p w14:paraId="47786FDC" w14:textId="77777777" w:rsidR="00CE467E" w:rsidRDefault="00F56DF7">
      <w:pPr>
        <w:jc w:val="center"/>
        <w:rPr>
          <w:rFonts w:cs="Arial"/>
          <w:color w:val="000000"/>
        </w:rPr>
      </w:pPr>
      <w:commentRangeStart w:id="220"/>
      <w:commentRangeStart w:id="221"/>
      <w:r>
        <w:rPr>
          <w:rFonts w:cs="Arial"/>
          <w:noProof/>
          <w:color w:val="000000"/>
        </w:rPr>
        <w:drawing>
          <wp:inline distT="0" distB="0" distL="0" distR="0" wp14:anchorId="6CE21EBA" wp14:editId="39C1BE6E">
            <wp:extent cx="3358088" cy="4179313"/>
            <wp:effectExtent l="0" t="0" r="0" b="0"/>
            <wp:docPr id="2063" name="Рисунок 16" descr="C:\Users\o_afanasiadi\Desktop\Без имени-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_afanasiadi\Desktop\Без имени-1.jpg"/>
                    <pic:cNvPicPr>
                      <a:picLocks noChangeAspect="1" noChangeArrowheads="1"/>
                    </pic:cNvPicPr>
                  </pic:nvPicPr>
                  <pic:blipFill>
                    <a:blip r:embed="rId89" cstate="print"/>
                    <a:srcRect/>
                    <a:stretch>
                      <a:fillRect/>
                    </a:stretch>
                  </pic:blipFill>
                  <pic:spPr bwMode="auto">
                    <a:xfrm>
                      <a:off x="0" y="0"/>
                      <a:ext cx="3376704" cy="4202482"/>
                    </a:xfrm>
                    <a:prstGeom prst="rect">
                      <a:avLst/>
                    </a:prstGeom>
                    <a:noFill/>
                    <a:ln w="9525">
                      <a:noFill/>
                      <a:miter lim="800000"/>
                      <a:headEnd/>
                      <a:tailEnd/>
                    </a:ln>
                  </pic:spPr>
                </pic:pic>
              </a:graphicData>
            </a:graphic>
          </wp:inline>
        </w:drawing>
      </w:r>
      <w:commentRangeEnd w:id="220"/>
      <w:commentRangeEnd w:id="221"/>
      <w:r w:rsidR="007A363A">
        <w:rPr>
          <w:rStyle w:val="af3"/>
        </w:rPr>
        <w:commentReference w:id="220"/>
      </w:r>
      <w:r>
        <w:rPr>
          <w:rStyle w:val="af3"/>
        </w:rPr>
        <w:commentReference w:id="221"/>
      </w:r>
    </w:p>
    <w:p w14:paraId="72683432" w14:textId="77777777" w:rsidR="00CE467E" w:rsidRDefault="00F00B70">
      <w:pPr>
        <w:jc w:val="both"/>
        <w:rPr>
          <w:rFonts w:cs="Arial"/>
          <w:sz w:val="24"/>
          <w:lang w:eastAsia="en-US"/>
        </w:rPr>
      </w:pPr>
      <w:r w:rsidRPr="00F00B70">
        <w:rPr>
          <w:rFonts w:eastAsiaTheme="majorEastAsia" w:cstheme="majorBidi"/>
          <w:bCs/>
          <w:color w:val="003CB4"/>
          <w:sz w:val="28"/>
          <w:szCs w:val="28"/>
        </w:rPr>
        <w:lastRenderedPageBreak/>
        <w:t>Задания для самопроверки</w:t>
      </w:r>
    </w:p>
    <w:p w14:paraId="22A743DF" w14:textId="77777777" w:rsidR="00CE467E" w:rsidRDefault="00F00B70">
      <w:pPr>
        <w:jc w:val="both"/>
        <w:rPr>
          <w:rFonts w:cs="Arial"/>
          <w:b/>
          <w:highlight w:val="yellow"/>
          <w:lang w:eastAsia="en-US"/>
        </w:rPr>
      </w:pPr>
      <w:r w:rsidRPr="00F00B70">
        <w:rPr>
          <w:rFonts w:cs="Arial"/>
          <w:b/>
          <w:highlight w:val="yellow"/>
          <w:lang w:eastAsia="en-US"/>
        </w:rPr>
        <w:t>В 4</w:t>
      </w:r>
      <w:r w:rsidRPr="00F00B70">
        <w:rPr>
          <w:rFonts w:cs="Arial"/>
          <w:b/>
          <w:highlight w:val="yellow"/>
          <w:lang w:val="fr-FR" w:eastAsia="en-US"/>
        </w:rPr>
        <w:t>P</w:t>
      </w:r>
      <w:r w:rsidRPr="00F00B70">
        <w:rPr>
          <w:rFonts w:cs="Arial"/>
          <w:b/>
          <w:highlight w:val="yellow"/>
          <w:lang w:eastAsia="en-US"/>
        </w:rPr>
        <w:t xml:space="preserve"> комплекса маркетинга входят: Цена, Продукт, Место распространения и …</w:t>
      </w:r>
    </w:p>
    <w:p w14:paraId="05E39676" w14:textId="77777777" w:rsidR="00CE467E" w:rsidRDefault="00F00B70">
      <w:pPr>
        <w:jc w:val="both"/>
        <w:rPr>
          <w:rFonts w:cs="Arial"/>
          <w:highlight w:val="yellow"/>
          <w:lang w:eastAsia="en-US"/>
        </w:rPr>
      </w:pPr>
      <w:r w:rsidRPr="00F00B70">
        <w:rPr>
          <w:rFonts w:cs="Arial"/>
          <w:highlight w:val="yellow"/>
          <w:lang w:eastAsia="en-US"/>
        </w:rPr>
        <w:t>_________________(</w:t>
      </w:r>
      <w:r w:rsidR="00E22662">
        <w:rPr>
          <w:rFonts w:cs="Arial"/>
          <w:b/>
          <w:highlight w:val="yellow"/>
          <w:lang w:eastAsia="en-US"/>
        </w:rPr>
        <w:t>п</w:t>
      </w:r>
      <w:r w:rsidRPr="00F00B70">
        <w:rPr>
          <w:rFonts w:cs="Arial"/>
          <w:b/>
          <w:highlight w:val="yellow"/>
          <w:lang w:eastAsia="en-US"/>
        </w:rPr>
        <w:t>родвижение</w:t>
      </w:r>
      <w:r w:rsidRPr="00F00B70">
        <w:rPr>
          <w:rFonts w:cs="Arial"/>
          <w:highlight w:val="yellow"/>
          <w:lang w:eastAsia="en-US"/>
        </w:rPr>
        <w:t>)</w:t>
      </w:r>
    </w:p>
    <w:p w14:paraId="070FD52F" w14:textId="77777777" w:rsidR="00CE467E" w:rsidRDefault="00CE467E">
      <w:pPr>
        <w:shd w:val="clear" w:color="auto" w:fill="FFFFFF"/>
        <w:tabs>
          <w:tab w:val="left" w:pos="799"/>
        </w:tabs>
        <w:jc w:val="both"/>
        <w:rPr>
          <w:rFonts w:cs="Arial"/>
          <w:b/>
          <w:sz w:val="24"/>
          <w:lang w:eastAsia="en-US"/>
        </w:rPr>
      </w:pPr>
    </w:p>
    <w:p w14:paraId="057214EA" w14:textId="77777777" w:rsidR="00CE467E" w:rsidRDefault="00F00B70">
      <w:pPr>
        <w:pStyle w:val="1"/>
        <w:spacing w:before="0" w:after="0"/>
        <w:jc w:val="both"/>
        <w:rPr>
          <w:color w:val="003CB4"/>
        </w:rPr>
      </w:pPr>
      <w:bookmarkStart w:id="222" w:name="_Toc210732433"/>
      <w:bookmarkStart w:id="223" w:name="_Toc217108033"/>
      <w:r w:rsidRPr="00F00B70">
        <w:rPr>
          <w:color w:val="003CB4"/>
        </w:rPr>
        <w:t xml:space="preserve">2.7. Л. Твиде, С. Годин, С. </w:t>
      </w:r>
      <w:proofErr w:type="spellStart"/>
      <w:r w:rsidRPr="00F00B70">
        <w:rPr>
          <w:color w:val="003CB4"/>
        </w:rPr>
        <w:t>Рэпп</w:t>
      </w:r>
      <w:proofErr w:type="spellEnd"/>
      <w:r w:rsidRPr="00F00B70">
        <w:rPr>
          <w:color w:val="003CB4"/>
        </w:rPr>
        <w:t xml:space="preserve">, Ч. Мартин и П. </w:t>
      </w:r>
      <w:proofErr w:type="spellStart"/>
      <w:r w:rsidRPr="00F00B70">
        <w:rPr>
          <w:color w:val="003CB4"/>
        </w:rPr>
        <w:t>Друкер</w:t>
      </w:r>
      <w:proofErr w:type="spellEnd"/>
      <w:r w:rsidRPr="00F00B70">
        <w:rPr>
          <w:color w:val="003CB4"/>
        </w:rPr>
        <w:t xml:space="preserve"> о других элементах маркетингового </w:t>
      </w:r>
      <w:proofErr w:type="spellStart"/>
      <w:r w:rsidRPr="00F00B70">
        <w:rPr>
          <w:color w:val="003CB4"/>
        </w:rPr>
        <w:t>микса</w:t>
      </w:r>
      <w:bookmarkEnd w:id="222"/>
      <w:bookmarkEnd w:id="223"/>
      <w:proofErr w:type="spellEnd"/>
    </w:p>
    <w:p w14:paraId="04990843" w14:textId="77777777" w:rsidR="007709E6" w:rsidRDefault="00F00B70">
      <w:pPr>
        <w:pStyle w:val="a8"/>
        <w:widowControl w:val="0"/>
        <w:jc w:val="both"/>
        <w:rPr>
          <w:color w:val="000000"/>
          <w:sz w:val="22"/>
          <w:szCs w:val="22"/>
        </w:rPr>
      </w:pPr>
      <w:r w:rsidRPr="00F00B70">
        <w:rPr>
          <w:b/>
          <w:color w:val="000000"/>
          <w:sz w:val="22"/>
          <w:szCs w:val="22"/>
        </w:rPr>
        <w:t>Ларе Твиде,</w:t>
      </w:r>
      <w:r w:rsidR="007709E6">
        <w:rPr>
          <w:color w:val="000000"/>
          <w:sz w:val="22"/>
          <w:szCs w:val="22"/>
        </w:rPr>
        <w:t xml:space="preserve"> один из соавторов книги «Маркетинговые стратегии для новой экономики», высказывает предположение, что </w:t>
      </w:r>
      <w:r w:rsidRPr="00F00B70">
        <w:rPr>
          <w:b/>
          <w:i/>
          <w:color w:val="000000"/>
          <w:sz w:val="22"/>
          <w:szCs w:val="22"/>
        </w:rPr>
        <w:t>восьмым «Р»</w:t>
      </w:r>
      <w:r w:rsidR="007709E6">
        <w:rPr>
          <w:color w:val="000000"/>
          <w:sz w:val="22"/>
          <w:szCs w:val="22"/>
        </w:rPr>
        <w:t xml:space="preserve"> может быть </w:t>
      </w:r>
      <w:r w:rsidRPr="00F00B70">
        <w:rPr>
          <w:b/>
          <w:i/>
          <w:iCs/>
          <w:color w:val="000000"/>
          <w:sz w:val="22"/>
          <w:szCs w:val="22"/>
          <w:u w:val="single"/>
        </w:rPr>
        <w:t>темп</w:t>
      </w:r>
      <w:r w:rsidRPr="00F00B70">
        <w:rPr>
          <w:b/>
          <w:i/>
          <w:color w:val="000000"/>
          <w:sz w:val="22"/>
          <w:szCs w:val="22"/>
        </w:rPr>
        <w:t xml:space="preserve"> (</w:t>
      </w:r>
      <w:proofErr w:type="spellStart"/>
      <w:r w:rsidRPr="00F00B70">
        <w:rPr>
          <w:b/>
          <w:i/>
          <w:color w:val="000000"/>
          <w:sz w:val="22"/>
          <w:szCs w:val="22"/>
        </w:rPr>
        <w:t>Pace</w:t>
      </w:r>
      <w:proofErr w:type="spellEnd"/>
      <w:r w:rsidRPr="00F00B70">
        <w:rPr>
          <w:b/>
          <w:color w:val="000000"/>
          <w:sz w:val="22"/>
          <w:szCs w:val="22"/>
        </w:rPr>
        <w:t>)</w:t>
      </w:r>
      <w:r w:rsidR="007709E6">
        <w:rPr>
          <w:color w:val="000000"/>
          <w:sz w:val="22"/>
          <w:szCs w:val="22"/>
        </w:rPr>
        <w:t>: «</w:t>
      </w:r>
      <w:r w:rsidRPr="00F00B70">
        <w:rPr>
          <w:i/>
          <w:color w:val="000000"/>
          <w:sz w:val="22"/>
          <w:szCs w:val="22"/>
        </w:rPr>
        <w:t xml:space="preserve">Темп является одним из критичных измерений времени. Мы живем в экономике высоких скоростей. Мы </w:t>
      </w:r>
      <w:r w:rsidR="00E76919">
        <w:rPr>
          <w:rFonts w:cs="Times New Roman"/>
          <w:i/>
          <w:noProof/>
          <w:sz w:val="16"/>
          <w:szCs w:val="16"/>
        </w:rPr>
        <w:drawing>
          <wp:anchor distT="0" distB="0" distL="0" distR="0" simplePos="0" relativeHeight="251657728" behindDoc="0" locked="0" layoutInCell="1" allowOverlap="0" wp14:anchorId="58B35B59" wp14:editId="73C459EB">
            <wp:simplePos x="0" y="0"/>
            <wp:positionH relativeFrom="column">
              <wp:posOffset>63500</wp:posOffset>
            </wp:positionH>
            <wp:positionV relativeFrom="line">
              <wp:posOffset>217190</wp:posOffset>
            </wp:positionV>
            <wp:extent cx="1149350" cy="1497330"/>
            <wp:effectExtent l="114300" t="114300" r="127000" b="121920"/>
            <wp:wrapSquare wrapText="bothSides"/>
            <wp:docPr id="1024" name="Рисунок 1024" descr="http://blog.hubspot.com/Portals/249/images/seth-go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blog.hubspot.com/Portals/249/images/seth-godin.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149350" cy="1497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F00B70">
        <w:rPr>
          <w:i/>
          <w:color w:val="000000"/>
          <w:sz w:val="22"/>
          <w:szCs w:val="22"/>
        </w:rPr>
        <w:t xml:space="preserve">можем заказать компьютеры с желательной для нас конфигурацией и получить их уже через несколько часов или автомобили именно с теми характеристиками, которые хотим иметь, и они прибудут уже к концу недели (по крайней мере, это происходит в Японии). Циклы разработки новых продуктов резко сокращаются и приближаются к реальному времени, особенно если мы устанавливаем чипы и сети </w:t>
      </w:r>
      <w:r w:rsidRPr="00F00B70">
        <w:rPr>
          <w:rStyle w:val="af3"/>
          <w:rFonts w:cs="Times New Roman"/>
          <w:i/>
        </w:rPr>
        <w:commentReference w:id="224"/>
      </w:r>
      <w:r w:rsidRPr="00F00B70">
        <w:rPr>
          <w:i/>
          <w:color w:val="000000"/>
          <w:sz w:val="22"/>
          <w:szCs w:val="22"/>
        </w:rPr>
        <w:t>везде, где можно</w:t>
      </w:r>
      <w:r w:rsidR="007709E6">
        <w:rPr>
          <w:color w:val="000000"/>
          <w:sz w:val="22"/>
          <w:szCs w:val="22"/>
        </w:rPr>
        <w:t>».</w:t>
      </w:r>
    </w:p>
    <w:p w14:paraId="7DDEAF1A" w14:textId="77777777" w:rsidR="007709E6" w:rsidRPr="00E22662" w:rsidRDefault="00F00B70">
      <w:pPr>
        <w:pStyle w:val="a8"/>
        <w:widowControl w:val="0"/>
        <w:jc w:val="both"/>
        <w:rPr>
          <w:color w:val="000000"/>
          <w:sz w:val="20"/>
          <w:szCs w:val="22"/>
        </w:rPr>
      </w:pPr>
      <w:proofErr w:type="spellStart"/>
      <w:r w:rsidRPr="00F00B70">
        <w:rPr>
          <w:b/>
          <w:color w:val="000000"/>
          <w:sz w:val="22"/>
          <w:szCs w:val="22"/>
        </w:rPr>
        <w:t>Сэт</w:t>
      </w:r>
      <w:proofErr w:type="spellEnd"/>
      <w:r w:rsidRPr="00F00B70">
        <w:rPr>
          <w:b/>
          <w:color w:val="000000"/>
          <w:sz w:val="22"/>
          <w:szCs w:val="22"/>
        </w:rPr>
        <w:t xml:space="preserve"> Годин,</w:t>
      </w:r>
      <w:r w:rsidR="007709E6">
        <w:rPr>
          <w:color w:val="000000"/>
          <w:sz w:val="22"/>
          <w:szCs w:val="22"/>
        </w:rPr>
        <w:t xml:space="preserve"> вице-президент по прямому маркетингу компании </w:t>
      </w:r>
      <w:proofErr w:type="spellStart"/>
      <w:r w:rsidR="007709E6">
        <w:rPr>
          <w:color w:val="000000"/>
          <w:sz w:val="22"/>
          <w:szCs w:val="22"/>
        </w:rPr>
        <w:t>Yahoo</w:t>
      </w:r>
      <w:proofErr w:type="spellEnd"/>
      <w:r w:rsidR="007709E6">
        <w:rPr>
          <w:color w:val="000000"/>
          <w:sz w:val="22"/>
          <w:szCs w:val="22"/>
        </w:rPr>
        <w:t>! и автора книги «Добровольный маркетинг». В своей статье для «</w:t>
      </w:r>
      <w:proofErr w:type="spellStart"/>
      <w:r w:rsidR="007709E6">
        <w:rPr>
          <w:color w:val="000000"/>
          <w:sz w:val="22"/>
          <w:szCs w:val="22"/>
        </w:rPr>
        <w:t>Sales</w:t>
      </w:r>
      <w:proofErr w:type="spellEnd"/>
      <w:r w:rsidR="007709E6">
        <w:rPr>
          <w:color w:val="000000"/>
          <w:sz w:val="22"/>
          <w:szCs w:val="22"/>
        </w:rPr>
        <w:t xml:space="preserve"> &amp; </w:t>
      </w:r>
      <w:proofErr w:type="spellStart"/>
      <w:r w:rsidR="007709E6">
        <w:rPr>
          <w:color w:val="000000"/>
          <w:sz w:val="22"/>
          <w:szCs w:val="22"/>
        </w:rPr>
        <w:t>Marketing</w:t>
      </w:r>
      <w:proofErr w:type="spellEnd"/>
      <w:r w:rsidR="007709E6">
        <w:rPr>
          <w:color w:val="000000"/>
          <w:sz w:val="22"/>
          <w:szCs w:val="22"/>
        </w:rPr>
        <w:t xml:space="preserve"> </w:t>
      </w:r>
      <w:proofErr w:type="spellStart"/>
      <w:r w:rsidR="007709E6">
        <w:rPr>
          <w:color w:val="000000"/>
          <w:sz w:val="22"/>
          <w:szCs w:val="22"/>
        </w:rPr>
        <w:t>Management</w:t>
      </w:r>
      <w:proofErr w:type="spellEnd"/>
      <w:r w:rsidR="007709E6">
        <w:rPr>
          <w:color w:val="000000"/>
          <w:sz w:val="22"/>
          <w:szCs w:val="22"/>
        </w:rPr>
        <w:t xml:space="preserve">», </w:t>
      </w:r>
      <w:r w:rsidRPr="00F00B70">
        <w:rPr>
          <w:b/>
          <w:color w:val="000000"/>
          <w:sz w:val="22"/>
          <w:szCs w:val="22"/>
        </w:rPr>
        <w:t>Годин</w:t>
      </w:r>
      <w:r w:rsidR="007709E6">
        <w:rPr>
          <w:color w:val="000000"/>
          <w:sz w:val="22"/>
          <w:szCs w:val="22"/>
        </w:rPr>
        <w:t xml:space="preserve"> предлагает </w:t>
      </w:r>
      <w:r w:rsidRPr="00F00B70">
        <w:rPr>
          <w:b/>
          <w:i/>
          <w:color w:val="000000"/>
          <w:sz w:val="22"/>
          <w:szCs w:val="22"/>
        </w:rPr>
        <w:t xml:space="preserve">четыре новых «Р» </w:t>
      </w:r>
      <w:r w:rsidR="007709E6">
        <w:rPr>
          <w:color w:val="000000"/>
          <w:sz w:val="22"/>
          <w:szCs w:val="22"/>
        </w:rPr>
        <w:t>для рассмотрения.</w:t>
      </w:r>
      <w:r w:rsidR="00F201D3" w:rsidRPr="00F201D3">
        <w:rPr>
          <w:rFonts w:ascii="Arial CYR" w:hAnsi="Arial CYR" w:cs="Arial CYR"/>
          <w:color w:val="000000"/>
          <w:szCs w:val="22"/>
          <w:highlight w:val="green"/>
          <w:lang w:eastAsia="en-US"/>
        </w:rPr>
        <w:t xml:space="preserve"> </w:t>
      </w:r>
      <w:r w:rsidRPr="00F00B70">
        <w:rPr>
          <w:rFonts w:ascii="Arial CYR" w:hAnsi="Arial CYR" w:cs="Arial CYR"/>
          <w:color w:val="000000"/>
          <w:sz w:val="22"/>
          <w:szCs w:val="22"/>
          <w:highlight w:val="green"/>
          <w:lang w:eastAsia="en-US"/>
        </w:rPr>
        <w:t xml:space="preserve">Представить для </w:t>
      </w:r>
      <w:proofErr w:type="spellStart"/>
      <w:r w:rsidRPr="00F00B70">
        <w:rPr>
          <w:rFonts w:ascii="Arial CYR" w:hAnsi="Arial CYR" w:cs="Arial CYR"/>
          <w:color w:val="000000"/>
          <w:sz w:val="22"/>
          <w:szCs w:val="22"/>
          <w:highlight w:val="green"/>
          <w:lang w:eastAsia="en-US"/>
        </w:rPr>
        <w:t>iBook</w:t>
      </w:r>
      <w:proofErr w:type="spellEnd"/>
      <w:r w:rsidRPr="00F00B70">
        <w:rPr>
          <w:rFonts w:ascii="Arial CYR" w:hAnsi="Arial CYR" w:cs="Arial CYR"/>
          <w:color w:val="000000"/>
          <w:sz w:val="22"/>
          <w:szCs w:val="22"/>
          <w:highlight w:val="green"/>
          <w:lang w:eastAsia="en-US"/>
        </w:rPr>
        <w:t xml:space="preserve"> как разворачивающийся список (при нажатии на слово, выделенное жирным – выезжает текст-объяснение к нему), для читалки – форматированный текст</w:t>
      </w:r>
    </w:p>
    <w:p w14:paraId="62F0848F" w14:textId="77777777" w:rsidR="007709E6" w:rsidRPr="00F201D3" w:rsidRDefault="00E22662">
      <w:pPr>
        <w:pStyle w:val="a8"/>
        <w:widowControl w:val="0"/>
        <w:jc w:val="both"/>
        <w:rPr>
          <w:color w:val="000000"/>
          <w:sz w:val="22"/>
          <w:szCs w:val="22"/>
          <w:highlight w:val="cyan"/>
        </w:rPr>
      </w:pPr>
      <w:r>
        <w:rPr>
          <w:b/>
          <w:bCs/>
          <w:color w:val="000000"/>
          <w:sz w:val="22"/>
          <w:szCs w:val="22"/>
          <w:highlight w:val="cyan"/>
        </w:rPr>
        <w:t xml:space="preserve">1. </w:t>
      </w:r>
      <w:r w:rsidR="00F00B70" w:rsidRPr="00F00B70">
        <w:rPr>
          <w:b/>
          <w:bCs/>
          <w:i/>
          <w:color w:val="000000"/>
          <w:sz w:val="22"/>
          <w:szCs w:val="22"/>
          <w:highlight w:val="cyan"/>
          <w:u w:val="single"/>
        </w:rPr>
        <w:t>Добровольность</w:t>
      </w:r>
      <w:r w:rsidR="00F00B70" w:rsidRPr="00F00B70">
        <w:rPr>
          <w:b/>
          <w:bCs/>
          <w:i/>
          <w:color w:val="000000"/>
          <w:sz w:val="22"/>
          <w:szCs w:val="22"/>
          <w:highlight w:val="cyan"/>
        </w:rPr>
        <w:t xml:space="preserve"> (</w:t>
      </w:r>
      <w:proofErr w:type="spellStart"/>
      <w:r w:rsidR="00F00B70" w:rsidRPr="00F00B70">
        <w:rPr>
          <w:b/>
          <w:bCs/>
          <w:i/>
          <w:color w:val="000000"/>
          <w:sz w:val="22"/>
          <w:szCs w:val="22"/>
          <w:highlight w:val="cyan"/>
        </w:rPr>
        <w:t>Permission</w:t>
      </w:r>
      <w:proofErr w:type="spellEnd"/>
      <w:r w:rsidR="00F00B70" w:rsidRPr="00F00B70">
        <w:rPr>
          <w:b/>
          <w:bCs/>
          <w:i/>
          <w:color w:val="000000"/>
          <w:sz w:val="22"/>
          <w:szCs w:val="22"/>
          <w:highlight w:val="cyan"/>
        </w:rPr>
        <w:t>)</w:t>
      </w:r>
      <w:r w:rsidR="007709E6" w:rsidRPr="00F201D3">
        <w:rPr>
          <w:b/>
          <w:bCs/>
          <w:color w:val="000000"/>
          <w:sz w:val="22"/>
          <w:szCs w:val="22"/>
          <w:highlight w:val="cyan"/>
        </w:rPr>
        <w:t xml:space="preserve"> </w:t>
      </w:r>
      <w:r w:rsidR="007709E6" w:rsidRPr="00F201D3">
        <w:rPr>
          <w:color w:val="000000"/>
          <w:sz w:val="22"/>
          <w:szCs w:val="22"/>
          <w:highlight w:val="cyan"/>
        </w:rPr>
        <w:t>— искусство общения в ходе маркетинга с людьми, которые хотят, чтобы с ними взаимодействовали, для чего должны использоваться личные и релевантные для них сообщения. Компании, понимающие, что у потребителя сейчас гораздо больше мощи, чем когда-либо, будут постоянно побеждать структуры бизнеса, которые принижают силу потребителя и делают все, что могут, чтобы ее понизить.</w:t>
      </w:r>
    </w:p>
    <w:p w14:paraId="401A5590" w14:textId="77777777" w:rsidR="007709E6" w:rsidRPr="00F201D3" w:rsidRDefault="00E22662">
      <w:pPr>
        <w:pStyle w:val="a8"/>
        <w:widowControl w:val="0"/>
        <w:jc w:val="both"/>
        <w:rPr>
          <w:color w:val="000000"/>
          <w:sz w:val="22"/>
          <w:szCs w:val="22"/>
          <w:highlight w:val="cyan"/>
        </w:rPr>
      </w:pPr>
      <w:r>
        <w:rPr>
          <w:b/>
          <w:bCs/>
          <w:color w:val="000000"/>
          <w:sz w:val="22"/>
          <w:szCs w:val="22"/>
          <w:highlight w:val="cyan"/>
        </w:rPr>
        <w:t xml:space="preserve">2. </w:t>
      </w:r>
      <w:r w:rsidR="00F00B70" w:rsidRPr="00F00B70">
        <w:rPr>
          <w:b/>
          <w:bCs/>
          <w:i/>
          <w:color w:val="000000"/>
          <w:sz w:val="22"/>
          <w:szCs w:val="22"/>
          <w:highlight w:val="cyan"/>
          <w:u w:val="single"/>
        </w:rPr>
        <w:t>Парадигма</w:t>
      </w:r>
      <w:r w:rsidR="00F00B70" w:rsidRPr="00F00B70">
        <w:rPr>
          <w:b/>
          <w:bCs/>
          <w:i/>
          <w:color w:val="000000"/>
          <w:sz w:val="22"/>
          <w:szCs w:val="22"/>
          <w:highlight w:val="cyan"/>
        </w:rPr>
        <w:t xml:space="preserve"> (</w:t>
      </w:r>
      <w:proofErr w:type="spellStart"/>
      <w:r w:rsidR="00F00B70" w:rsidRPr="00F00B70">
        <w:rPr>
          <w:b/>
          <w:bCs/>
          <w:i/>
          <w:color w:val="000000"/>
          <w:sz w:val="22"/>
          <w:szCs w:val="22"/>
          <w:highlight w:val="cyan"/>
        </w:rPr>
        <w:t>Paradigm</w:t>
      </w:r>
      <w:proofErr w:type="spellEnd"/>
      <w:r w:rsidR="00F00B70" w:rsidRPr="00F00B70">
        <w:rPr>
          <w:b/>
          <w:bCs/>
          <w:i/>
          <w:color w:val="000000"/>
          <w:sz w:val="22"/>
          <w:szCs w:val="22"/>
          <w:highlight w:val="cyan"/>
        </w:rPr>
        <w:t>)</w:t>
      </w:r>
      <w:r w:rsidR="007709E6" w:rsidRPr="00F201D3">
        <w:rPr>
          <w:color w:val="000000"/>
          <w:sz w:val="22"/>
          <w:szCs w:val="22"/>
          <w:highlight w:val="cyan"/>
        </w:rPr>
        <w:t xml:space="preserve"> — практика ломки прежних правил действий в </w:t>
      </w:r>
      <w:r>
        <w:rPr>
          <w:color w:val="000000"/>
          <w:sz w:val="22"/>
          <w:szCs w:val="22"/>
          <w:highlight w:val="cyan"/>
        </w:rPr>
        <w:t>В</w:t>
      </w:r>
      <w:r w:rsidR="007709E6" w:rsidRPr="00F201D3">
        <w:rPr>
          <w:color w:val="000000"/>
          <w:sz w:val="22"/>
          <w:szCs w:val="22"/>
          <w:highlight w:val="cyan"/>
        </w:rPr>
        <w:t xml:space="preserve">ашей отрасли и создание новых правил; правил, благодаря которым деятельность </w:t>
      </w:r>
      <w:r>
        <w:rPr>
          <w:color w:val="000000"/>
          <w:sz w:val="22"/>
          <w:szCs w:val="22"/>
          <w:highlight w:val="cyan"/>
        </w:rPr>
        <w:t>В</w:t>
      </w:r>
      <w:r w:rsidR="007709E6" w:rsidRPr="00F201D3">
        <w:rPr>
          <w:color w:val="000000"/>
          <w:sz w:val="22"/>
          <w:szCs w:val="22"/>
          <w:highlight w:val="cyan"/>
        </w:rPr>
        <w:t xml:space="preserve">аших конкурентов устаревает. Хотя некоторые структуры бизнеса доводят этот подход до заурядной генерализации, то есть до той степени обобщения, за которой ничего существенного уже нет, существует одна реальная потребность, с которой сегодня сталкиваются все мудрые маркетологи: сами разрушайте свою индустрию, внедряя новое, так как в противном случае </w:t>
      </w:r>
      <w:r>
        <w:rPr>
          <w:color w:val="000000"/>
          <w:sz w:val="22"/>
          <w:szCs w:val="22"/>
          <w:highlight w:val="cyan"/>
        </w:rPr>
        <w:t>В</w:t>
      </w:r>
      <w:r w:rsidR="007709E6" w:rsidRPr="00F201D3">
        <w:rPr>
          <w:color w:val="000000"/>
          <w:sz w:val="22"/>
          <w:szCs w:val="22"/>
          <w:highlight w:val="cyan"/>
        </w:rPr>
        <w:t>ы увидите, как это сделает кто-то другой.</w:t>
      </w:r>
    </w:p>
    <w:p w14:paraId="4D515991" w14:textId="77777777" w:rsidR="007709E6" w:rsidRPr="00F201D3" w:rsidRDefault="00E22662">
      <w:pPr>
        <w:pStyle w:val="a8"/>
        <w:widowControl w:val="0"/>
        <w:jc w:val="both"/>
        <w:rPr>
          <w:color w:val="000000"/>
          <w:sz w:val="22"/>
          <w:szCs w:val="22"/>
          <w:highlight w:val="cyan"/>
        </w:rPr>
      </w:pPr>
      <w:r>
        <w:rPr>
          <w:b/>
          <w:bCs/>
          <w:color w:val="000000"/>
          <w:sz w:val="22"/>
          <w:szCs w:val="22"/>
          <w:highlight w:val="cyan"/>
        </w:rPr>
        <w:t xml:space="preserve">3. </w:t>
      </w:r>
      <w:r w:rsidR="00F00B70" w:rsidRPr="00F00B70">
        <w:rPr>
          <w:b/>
          <w:bCs/>
          <w:i/>
          <w:color w:val="000000"/>
          <w:sz w:val="22"/>
          <w:szCs w:val="22"/>
          <w:highlight w:val="cyan"/>
          <w:u w:val="single"/>
        </w:rPr>
        <w:t>Передай дальше / распространение вируса</w:t>
      </w:r>
      <w:r w:rsidR="00F00B70" w:rsidRPr="00F00B70">
        <w:rPr>
          <w:b/>
          <w:bCs/>
          <w:i/>
          <w:color w:val="000000"/>
          <w:sz w:val="22"/>
          <w:szCs w:val="22"/>
          <w:highlight w:val="cyan"/>
        </w:rPr>
        <w:t xml:space="preserve"> (</w:t>
      </w:r>
      <w:proofErr w:type="spellStart"/>
      <w:r w:rsidR="00F00B70" w:rsidRPr="00F00B70">
        <w:rPr>
          <w:b/>
          <w:bCs/>
          <w:i/>
          <w:color w:val="000000"/>
          <w:sz w:val="22"/>
          <w:szCs w:val="22"/>
          <w:highlight w:val="cyan"/>
        </w:rPr>
        <w:t>Pass</w:t>
      </w:r>
      <w:proofErr w:type="spellEnd"/>
      <w:r w:rsidR="00F00B70" w:rsidRPr="00F00B70">
        <w:rPr>
          <w:b/>
          <w:bCs/>
          <w:i/>
          <w:color w:val="000000"/>
          <w:sz w:val="22"/>
          <w:szCs w:val="22"/>
          <w:highlight w:val="cyan"/>
        </w:rPr>
        <w:t xml:space="preserve"> </w:t>
      </w:r>
      <w:proofErr w:type="spellStart"/>
      <w:r w:rsidR="00F00B70" w:rsidRPr="00F00B70">
        <w:rPr>
          <w:b/>
          <w:bCs/>
          <w:i/>
          <w:color w:val="000000"/>
          <w:sz w:val="22"/>
          <w:szCs w:val="22"/>
          <w:highlight w:val="cyan"/>
        </w:rPr>
        <w:t>Along</w:t>
      </w:r>
      <w:proofErr w:type="spellEnd"/>
      <w:r w:rsidR="00F00B70" w:rsidRPr="00F00B70">
        <w:rPr>
          <w:b/>
          <w:bCs/>
          <w:i/>
          <w:color w:val="000000"/>
          <w:sz w:val="22"/>
          <w:szCs w:val="22"/>
          <w:highlight w:val="cyan"/>
        </w:rPr>
        <w:t>)</w:t>
      </w:r>
      <w:r w:rsidR="007709E6" w:rsidRPr="00F201D3">
        <w:rPr>
          <w:b/>
          <w:bCs/>
          <w:color w:val="000000"/>
          <w:sz w:val="22"/>
          <w:szCs w:val="22"/>
          <w:highlight w:val="cyan"/>
        </w:rPr>
        <w:t xml:space="preserve"> </w:t>
      </w:r>
      <w:r w:rsidR="007709E6" w:rsidRPr="00F201D3">
        <w:rPr>
          <w:color w:val="000000"/>
          <w:sz w:val="22"/>
          <w:szCs w:val="22"/>
          <w:highlight w:val="cyan"/>
        </w:rPr>
        <w:t xml:space="preserve">— признание факта, что единственный самый лучший способ наращивать </w:t>
      </w:r>
      <w:r>
        <w:rPr>
          <w:color w:val="000000"/>
          <w:sz w:val="22"/>
          <w:szCs w:val="22"/>
          <w:highlight w:val="cyan"/>
        </w:rPr>
        <w:t>В</w:t>
      </w:r>
      <w:r w:rsidR="007709E6" w:rsidRPr="00F201D3">
        <w:rPr>
          <w:color w:val="000000"/>
          <w:sz w:val="22"/>
          <w:szCs w:val="22"/>
          <w:highlight w:val="cyan"/>
        </w:rPr>
        <w:t xml:space="preserve">аш бизнес — это помогать </w:t>
      </w:r>
      <w:r>
        <w:rPr>
          <w:color w:val="000000"/>
          <w:sz w:val="22"/>
          <w:szCs w:val="22"/>
          <w:highlight w:val="cyan"/>
        </w:rPr>
        <w:t>В</w:t>
      </w:r>
      <w:r w:rsidR="007709E6" w:rsidRPr="00F201D3">
        <w:rPr>
          <w:color w:val="000000"/>
          <w:sz w:val="22"/>
          <w:szCs w:val="22"/>
          <w:highlight w:val="cyan"/>
        </w:rPr>
        <w:t xml:space="preserve">ашим </w:t>
      </w:r>
      <w:r w:rsidR="007709E6" w:rsidRPr="00F201D3">
        <w:rPr>
          <w:color w:val="000000"/>
          <w:sz w:val="22"/>
          <w:szCs w:val="22"/>
          <w:highlight w:val="cyan"/>
        </w:rPr>
        <w:lastRenderedPageBreak/>
        <w:t xml:space="preserve">потребителям рассказывать другим о </w:t>
      </w:r>
      <w:r>
        <w:rPr>
          <w:color w:val="000000"/>
          <w:sz w:val="22"/>
          <w:szCs w:val="22"/>
          <w:highlight w:val="cyan"/>
        </w:rPr>
        <w:t>В</w:t>
      </w:r>
      <w:r w:rsidR="007709E6" w:rsidRPr="00F201D3">
        <w:rPr>
          <w:color w:val="000000"/>
          <w:sz w:val="22"/>
          <w:szCs w:val="22"/>
          <w:highlight w:val="cyan"/>
        </w:rPr>
        <w:t xml:space="preserve">ашей продукции. Создайте для этого необходимые условия, а затем не мешайте им реализовываться. </w:t>
      </w:r>
    </w:p>
    <w:p w14:paraId="44E5EADD" w14:textId="77777777" w:rsidR="007709E6" w:rsidRPr="00F201D3" w:rsidRDefault="00E22662">
      <w:pPr>
        <w:pStyle w:val="a8"/>
        <w:widowControl w:val="0"/>
        <w:jc w:val="both"/>
        <w:rPr>
          <w:color w:val="000000"/>
          <w:sz w:val="22"/>
          <w:szCs w:val="22"/>
          <w:highlight w:val="cyan"/>
        </w:rPr>
      </w:pPr>
      <w:r>
        <w:rPr>
          <w:b/>
          <w:bCs/>
          <w:color w:val="000000"/>
          <w:sz w:val="22"/>
          <w:szCs w:val="22"/>
          <w:highlight w:val="cyan"/>
        </w:rPr>
        <w:t xml:space="preserve">4. </w:t>
      </w:r>
      <w:r w:rsidR="00F00B70" w:rsidRPr="00F00B70">
        <w:rPr>
          <w:b/>
          <w:bCs/>
          <w:i/>
          <w:color w:val="000000"/>
          <w:sz w:val="22"/>
          <w:szCs w:val="22"/>
          <w:highlight w:val="cyan"/>
          <w:u w:val="single"/>
        </w:rPr>
        <w:t>Практика</w:t>
      </w:r>
      <w:r w:rsidR="00F00B70" w:rsidRPr="00F00B70">
        <w:rPr>
          <w:b/>
          <w:bCs/>
          <w:i/>
          <w:color w:val="000000"/>
          <w:sz w:val="22"/>
          <w:szCs w:val="22"/>
          <w:highlight w:val="cyan"/>
        </w:rPr>
        <w:t xml:space="preserve"> (</w:t>
      </w:r>
      <w:proofErr w:type="spellStart"/>
      <w:r w:rsidR="00F00B70" w:rsidRPr="00F00B70">
        <w:rPr>
          <w:b/>
          <w:bCs/>
          <w:i/>
          <w:color w:val="000000"/>
          <w:sz w:val="22"/>
          <w:szCs w:val="22"/>
          <w:highlight w:val="cyan"/>
        </w:rPr>
        <w:t>Practice</w:t>
      </w:r>
      <w:proofErr w:type="spellEnd"/>
      <w:r w:rsidR="00F00B70" w:rsidRPr="00F00B70">
        <w:rPr>
          <w:b/>
          <w:bCs/>
          <w:i/>
          <w:color w:val="000000"/>
          <w:sz w:val="22"/>
          <w:szCs w:val="22"/>
          <w:highlight w:val="cyan"/>
        </w:rPr>
        <w:t>)</w:t>
      </w:r>
      <w:r w:rsidR="007709E6" w:rsidRPr="00F201D3">
        <w:rPr>
          <w:color w:val="000000"/>
          <w:sz w:val="22"/>
          <w:szCs w:val="22"/>
          <w:highlight w:val="cyan"/>
        </w:rPr>
        <w:t xml:space="preserve"> — пугающая многих идея, что, прибегая к тестированию, измерению и изменению предложенного </w:t>
      </w:r>
      <w:r w:rsidR="009F06D2">
        <w:rPr>
          <w:color w:val="000000"/>
          <w:sz w:val="22"/>
          <w:szCs w:val="22"/>
          <w:highlight w:val="cyan"/>
        </w:rPr>
        <w:t>В</w:t>
      </w:r>
      <w:r w:rsidR="007709E6" w:rsidRPr="00F201D3">
        <w:rPr>
          <w:color w:val="000000"/>
          <w:sz w:val="22"/>
          <w:szCs w:val="22"/>
          <w:highlight w:val="cyan"/>
        </w:rPr>
        <w:t xml:space="preserve">ами продукта, </w:t>
      </w:r>
      <w:r w:rsidR="009F06D2">
        <w:rPr>
          <w:color w:val="000000"/>
          <w:sz w:val="22"/>
          <w:szCs w:val="22"/>
          <w:highlight w:val="cyan"/>
        </w:rPr>
        <w:t>В</w:t>
      </w:r>
      <w:r w:rsidR="007709E6" w:rsidRPr="00F201D3">
        <w:rPr>
          <w:color w:val="000000"/>
          <w:sz w:val="22"/>
          <w:szCs w:val="22"/>
          <w:highlight w:val="cyan"/>
        </w:rPr>
        <w:t xml:space="preserve">ы можете расти и меняться гораздо динамичнее, чем </w:t>
      </w:r>
      <w:r w:rsidR="009F06D2">
        <w:rPr>
          <w:color w:val="000000"/>
          <w:sz w:val="22"/>
          <w:szCs w:val="22"/>
          <w:highlight w:val="cyan"/>
        </w:rPr>
        <w:t>В</w:t>
      </w:r>
      <w:r w:rsidR="007709E6" w:rsidRPr="00F201D3">
        <w:rPr>
          <w:color w:val="000000"/>
          <w:sz w:val="22"/>
          <w:szCs w:val="22"/>
          <w:highlight w:val="cyan"/>
        </w:rPr>
        <w:t xml:space="preserve">аши соперники, привязанные жестко к прежним способам ведения бизнеса. Внимательно проанализируйте собственную продуктовую линию, применяемые </w:t>
      </w:r>
      <w:r w:rsidR="009F06D2">
        <w:rPr>
          <w:color w:val="000000"/>
          <w:sz w:val="22"/>
          <w:szCs w:val="22"/>
          <w:highlight w:val="cyan"/>
        </w:rPr>
        <w:t>В</w:t>
      </w:r>
      <w:r w:rsidR="007709E6" w:rsidRPr="00F201D3">
        <w:rPr>
          <w:color w:val="000000"/>
          <w:sz w:val="22"/>
          <w:szCs w:val="22"/>
          <w:highlight w:val="cyan"/>
        </w:rPr>
        <w:t xml:space="preserve">ами приемы продаж и </w:t>
      </w:r>
      <w:r w:rsidR="009F06D2">
        <w:rPr>
          <w:color w:val="000000"/>
          <w:sz w:val="22"/>
          <w:szCs w:val="22"/>
          <w:highlight w:val="cyan"/>
        </w:rPr>
        <w:t>В</w:t>
      </w:r>
      <w:r w:rsidR="007709E6" w:rsidRPr="00F201D3">
        <w:rPr>
          <w:color w:val="000000"/>
          <w:sz w:val="22"/>
          <w:szCs w:val="22"/>
          <w:highlight w:val="cyan"/>
        </w:rPr>
        <w:t>аши маркетинговые материалы. Настолько ли они совершенны, насколько могли бы быть? Как можно их улучшить?</w:t>
      </w:r>
    </w:p>
    <w:p w14:paraId="436FFC4C" w14:textId="77777777" w:rsidR="00996506" w:rsidRPr="00F201D3" w:rsidRDefault="00F00B70">
      <w:pPr>
        <w:pStyle w:val="a8"/>
        <w:widowControl w:val="0"/>
        <w:jc w:val="both"/>
        <w:rPr>
          <w:color w:val="000000"/>
          <w:sz w:val="22"/>
          <w:szCs w:val="22"/>
          <w:highlight w:val="cyan"/>
        </w:rPr>
      </w:pPr>
      <w:proofErr w:type="spellStart"/>
      <w:r w:rsidRPr="00F00B70">
        <w:rPr>
          <w:b/>
          <w:color w:val="000000"/>
          <w:sz w:val="22"/>
          <w:szCs w:val="22"/>
          <w:highlight w:val="cyan"/>
        </w:rPr>
        <w:t>Стэн</w:t>
      </w:r>
      <w:proofErr w:type="spellEnd"/>
      <w:r w:rsidRPr="00F00B70">
        <w:rPr>
          <w:b/>
          <w:color w:val="000000"/>
          <w:sz w:val="22"/>
          <w:szCs w:val="22"/>
          <w:highlight w:val="cyan"/>
        </w:rPr>
        <w:t xml:space="preserve"> </w:t>
      </w:r>
      <w:proofErr w:type="spellStart"/>
      <w:r w:rsidRPr="00F00B70">
        <w:rPr>
          <w:b/>
          <w:color w:val="000000"/>
          <w:sz w:val="22"/>
          <w:szCs w:val="22"/>
          <w:highlight w:val="cyan"/>
        </w:rPr>
        <w:t>Рэпп</w:t>
      </w:r>
      <w:proofErr w:type="spellEnd"/>
      <w:r w:rsidRPr="00F00B70">
        <w:rPr>
          <w:b/>
          <w:color w:val="000000"/>
          <w:sz w:val="22"/>
          <w:szCs w:val="22"/>
          <w:highlight w:val="cyan"/>
        </w:rPr>
        <w:t xml:space="preserve"> </w:t>
      </w:r>
      <w:r w:rsidR="007709E6" w:rsidRPr="00F201D3">
        <w:rPr>
          <w:color w:val="000000"/>
          <w:sz w:val="22"/>
          <w:szCs w:val="22"/>
          <w:highlight w:val="cyan"/>
        </w:rPr>
        <w:t xml:space="preserve">и </w:t>
      </w:r>
      <w:proofErr w:type="spellStart"/>
      <w:r w:rsidRPr="00F00B70">
        <w:rPr>
          <w:b/>
          <w:color w:val="000000"/>
          <w:sz w:val="22"/>
          <w:szCs w:val="22"/>
          <w:highlight w:val="cyan"/>
        </w:rPr>
        <w:t>Чак</w:t>
      </w:r>
      <w:proofErr w:type="spellEnd"/>
      <w:r w:rsidRPr="00F00B70">
        <w:rPr>
          <w:b/>
          <w:color w:val="000000"/>
          <w:sz w:val="22"/>
          <w:szCs w:val="22"/>
          <w:highlight w:val="cyan"/>
        </w:rPr>
        <w:t xml:space="preserve"> Мартин</w:t>
      </w:r>
      <w:r w:rsidR="007709E6" w:rsidRPr="00F201D3">
        <w:rPr>
          <w:color w:val="000000"/>
          <w:sz w:val="22"/>
          <w:szCs w:val="22"/>
          <w:highlight w:val="cyan"/>
        </w:rPr>
        <w:t>, авторы книги «Как добиться максимального результата в е-маркетинге в сетевом будущем». Они утверждают, что в наши дни нужно дополнительно еще четыре «A», в результате чего, если учитывать все предыдущие варианты,</w:t>
      </w:r>
      <w:r w:rsidR="00B17148" w:rsidRPr="00F201D3">
        <w:rPr>
          <w:color w:val="000000"/>
          <w:sz w:val="22"/>
          <w:szCs w:val="22"/>
          <w:highlight w:val="cyan"/>
        </w:rPr>
        <w:t xml:space="preserve"> это будут «A» с 13-го по 16-е.</w:t>
      </w:r>
    </w:p>
    <w:p w14:paraId="3A2ECB8C" w14:textId="77777777" w:rsidR="007709E6" w:rsidRPr="00F201D3" w:rsidRDefault="00F00B70" w:rsidP="000D4063">
      <w:pPr>
        <w:pStyle w:val="a8"/>
        <w:widowControl w:val="0"/>
        <w:jc w:val="both"/>
        <w:rPr>
          <w:color w:val="000000"/>
          <w:sz w:val="22"/>
          <w:szCs w:val="22"/>
          <w:highlight w:val="cyan"/>
        </w:rPr>
      </w:pPr>
      <w:r w:rsidRPr="00F00B70">
        <w:rPr>
          <w:b/>
          <w:bCs/>
          <w:color w:val="000000"/>
          <w:sz w:val="22"/>
          <w:szCs w:val="22"/>
          <w:highlight w:val="cyan"/>
        </w:rPr>
        <w:t xml:space="preserve">1. </w:t>
      </w:r>
      <w:r w:rsidRPr="00F00B70">
        <w:rPr>
          <w:b/>
          <w:bCs/>
          <w:i/>
          <w:color w:val="000000"/>
          <w:sz w:val="22"/>
          <w:szCs w:val="22"/>
          <w:highlight w:val="cyan"/>
          <w:u w:val="single"/>
        </w:rPr>
        <w:t>Адресация</w:t>
      </w:r>
      <w:r w:rsidRPr="00F00B70">
        <w:rPr>
          <w:b/>
          <w:bCs/>
          <w:i/>
          <w:color w:val="000000"/>
          <w:sz w:val="22"/>
          <w:szCs w:val="22"/>
          <w:highlight w:val="cyan"/>
        </w:rPr>
        <w:t xml:space="preserve"> (</w:t>
      </w:r>
      <w:proofErr w:type="spellStart"/>
      <w:r w:rsidRPr="00F00B70">
        <w:rPr>
          <w:b/>
          <w:bCs/>
          <w:i/>
          <w:color w:val="000000"/>
          <w:sz w:val="22"/>
          <w:szCs w:val="22"/>
          <w:highlight w:val="cyan"/>
        </w:rPr>
        <w:t>Addressability</w:t>
      </w:r>
      <w:proofErr w:type="spellEnd"/>
      <w:r w:rsidRPr="00F00B70">
        <w:rPr>
          <w:b/>
          <w:bCs/>
          <w:i/>
          <w:color w:val="000000"/>
          <w:sz w:val="22"/>
          <w:szCs w:val="22"/>
          <w:highlight w:val="cyan"/>
        </w:rPr>
        <w:t>)</w:t>
      </w:r>
      <w:r w:rsidR="007709E6" w:rsidRPr="00F201D3">
        <w:rPr>
          <w:b/>
          <w:bCs/>
          <w:color w:val="000000"/>
          <w:sz w:val="22"/>
          <w:szCs w:val="22"/>
          <w:highlight w:val="cyan"/>
        </w:rPr>
        <w:t>:</w:t>
      </w:r>
      <w:r w:rsidR="007709E6" w:rsidRPr="00F201D3">
        <w:rPr>
          <w:color w:val="000000"/>
          <w:sz w:val="22"/>
          <w:szCs w:val="22"/>
          <w:highlight w:val="cyan"/>
        </w:rPr>
        <w:t xml:space="preserve"> как </w:t>
      </w:r>
      <w:r w:rsidR="009F06D2">
        <w:rPr>
          <w:color w:val="000000"/>
          <w:sz w:val="22"/>
          <w:szCs w:val="22"/>
          <w:highlight w:val="cyan"/>
        </w:rPr>
        <w:t>В</w:t>
      </w:r>
      <w:r w:rsidR="007709E6" w:rsidRPr="00F201D3">
        <w:rPr>
          <w:color w:val="000000"/>
          <w:sz w:val="22"/>
          <w:szCs w:val="22"/>
          <w:highlight w:val="cyan"/>
        </w:rPr>
        <w:t xml:space="preserve">ы определяете наилучших для </w:t>
      </w:r>
      <w:r w:rsidR="009F06D2">
        <w:rPr>
          <w:color w:val="000000"/>
          <w:sz w:val="22"/>
          <w:szCs w:val="22"/>
          <w:highlight w:val="cyan"/>
        </w:rPr>
        <w:t>В</w:t>
      </w:r>
      <w:r w:rsidR="007709E6" w:rsidRPr="00F201D3">
        <w:rPr>
          <w:color w:val="000000"/>
          <w:sz w:val="22"/>
          <w:szCs w:val="22"/>
          <w:highlight w:val="cyan"/>
        </w:rPr>
        <w:t>ас потенциальных и уже имеющихся потребителей и выходите на них?</w:t>
      </w:r>
    </w:p>
    <w:p w14:paraId="30438ED4" w14:textId="77777777" w:rsidR="007709E6" w:rsidRPr="00F201D3" w:rsidRDefault="009F06D2" w:rsidP="000D4063">
      <w:pPr>
        <w:pStyle w:val="a8"/>
        <w:widowControl w:val="0"/>
        <w:jc w:val="both"/>
        <w:rPr>
          <w:color w:val="000000"/>
          <w:sz w:val="22"/>
          <w:szCs w:val="22"/>
          <w:highlight w:val="cyan"/>
        </w:rPr>
      </w:pPr>
      <w:r>
        <w:rPr>
          <w:b/>
          <w:bCs/>
          <w:color w:val="000000"/>
          <w:sz w:val="22"/>
          <w:szCs w:val="22"/>
          <w:highlight w:val="cyan"/>
        </w:rPr>
        <w:t xml:space="preserve">2. </w:t>
      </w:r>
      <w:r w:rsidR="00F00B70" w:rsidRPr="00F00B70">
        <w:rPr>
          <w:b/>
          <w:bCs/>
          <w:i/>
          <w:color w:val="000000"/>
          <w:sz w:val="22"/>
          <w:szCs w:val="22"/>
          <w:highlight w:val="cyan"/>
          <w:u w:val="single"/>
        </w:rPr>
        <w:t>Отчетность</w:t>
      </w:r>
      <w:r w:rsidR="00F00B70" w:rsidRPr="00F00B70">
        <w:rPr>
          <w:b/>
          <w:bCs/>
          <w:i/>
          <w:color w:val="000000"/>
          <w:sz w:val="22"/>
          <w:szCs w:val="22"/>
          <w:highlight w:val="cyan"/>
        </w:rPr>
        <w:t xml:space="preserve"> (</w:t>
      </w:r>
      <w:proofErr w:type="spellStart"/>
      <w:r w:rsidR="00F00B70" w:rsidRPr="00F00B70">
        <w:rPr>
          <w:b/>
          <w:bCs/>
          <w:i/>
          <w:color w:val="000000"/>
          <w:sz w:val="22"/>
          <w:szCs w:val="22"/>
          <w:highlight w:val="cyan"/>
        </w:rPr>
        <w:t>Accountability</w:t>
      </w:r>
      <w:proofErr w:type="spellEnd"/>
      <w:r w:rsidR="007709E6" w:rsidRPr="00F201D3">
        <w:rPr>
          <w:b/>
          <w:bCs/>
          <w:color w:val="000000"/>
          <w:sz w:val="22"/>
          <w:szCs w:val="22"/>
          <w:highlight w:val="cyan"/>
        </w:rPr>
        <w:t>):</w:t>
      </w:r>
      <w:r w:rsidR="007709E6" w:rsidRPr="00F201D3">
        <w:rPr>
          <w:color w:val="000000"/>
          <w:sz w:val="22"/>
          <w:szCs w:val="22"/>
          <w:highlight w:val="cyan"/>
        </w:rPr>
        <w:t xml:space="preserve"> насколько легко </w:t>
      </w:r>
      <w:r>
        <w:rPr>
          <w:color w:val="000000"/>
          <w:sz w:val="22"/>
          <w:szCs w:val="22"/>
          <w:highlight w:val="cyan"/>
        </w:rPr>
        <w:t>В</w:t>
      </w:r>
      <w:r w:rsidR="007709E6" w:rsidRPr="00F201D3">
        <w:rPr>
          <w:color w:val="000000"/>
          <w:sz w:val="22"/>
          <w:szCs w:val="22"/>
          <w:highlight w:val="cyan"/>
        </w:rPr>
        <w:t>ы можете измерять получаемый результат?</w:t>
      </w:r>
    </w:p>
    <w:p w14:paraId="2ACB341B" w14:textId="77777777" w:rsidR="007709E6" w:rsidRPr="00F201D3" w:rsidRDefault="009F06D2" w:rsidP="000D4063">
      <w:pPr>
        <w:pStyle w:val="a8"/>
        <w:widowControl w:val="0"/>
        <w:jc w:val="both"/>
        <w:rPr>
          <w:color w:val="000000"/>
          <w:sz w:val="22"/>
          <w:szCs w:val="22"/>
          <w:highlight w:val="cyan"/>
        </w:rPr>
      </w:pPr>
      <w:r>
        <w:rPr>
          <w:b/>
          <w:bCs/>
          <w:color w:val="000000"/>
          <w:sz w:val="22"/>
          <w:szCs w:val="22"/>
          <w:highlight w:val="cyan"/>
        </w:rPr>
        <w:t xml:space="preserve">3. </w:t>
      </w:r>
      <w:r w:rsidR="00F00B70" w:rsidRPr="00F00B70">
        <w:rPr>
          <w:b/>
          <w:bCs/>
          <w:i/>
          <w:color w:val="000000"/>
          <w:sz w:val="22"/>
          <w:szCs w:val="22"/>
          <w:highlight w:val="cyan"/>
          <w:u w:val="single"/>
        </w:rPr>
        <w:t>Возможность реализации</w:t>
      </w:r>
      <w:r w:rsidR="00F00B70" w:rsidRPr="00F00B70">
        <w:rPr>
          <w:b/>
          <w:bCs/>
          <w:i/>
          <w:color w:val="000000"/>
          <w:sz w:val="22"/>
          <w:szCs w:val="22"/>
          <w:highlight w:val="cyan"/>
        </w:rPr>
        <w:t xml:space="preserve"> (</w:t>
      </w:r>
      <w:proofErr w:type="spellStart"/>
      <w:r w:rsidR="00F00B70" w:rsidRPr="00F00B70">
        <w:rPr>
          <w:b/>
          <w:bCs/>
          <w:i/>
          <w:color w:val="000000"/>
          <w:sz w:val="22"/>
          <w:szCs w:val="22"/>
          <w:highlight w:val="cyan"/>
        </w:rPr>
        <w:t>Affordability</w:t>
      </w:r>
      <w:proofErr w:type="spellEnd"/>
      <w:r w:rsidR="007709E6" w:rsidRPr="00F201D3">
        <w:rPr>
          <w:b/>
          <w:bCs/>
          <w:color w:val="000000"/>
          <w:sz w:val="22"/>
          <w:szCs w:val="22"/>
          <w:highlight w:val="cyan"/>
        </w:rPr>
        <w:t>):</w:t>
      </w:r>
      <w:r w:rsidR="007709E6" w:rsidRPr="00F201D3">
        <w:rPr>
          <w:color w:val="000000"/>
          <w:sz w:val="22"/>
          <w:szCs w:val="22"/>
          <w:highlight w:val="cyan"/>
        </w:rPr>
        <w:t xml:space="preserve"> насколько эффективно, с точки зрения затрат, осуществляются </w:t>
      </w:r>
      <w:r>
        <w:rPr>
          <w:color w:val="000000"/>
          <w:sz w:val="22"/>
          <w:szCs w:val="22"/>
          <w:highlight w:val="cyan"/>
        </w:rPr>
        <w:t>В</w:t>
      </w:r>
      <w:r w:rsidR="007709E6" w:rsidRPr="00F201D3">
        <w:rPr>
          <w:color w:val="000000"/>
          <w:sz w:val="22"/>
          <w:szCs w:val="22"/>
          <w:highlight w:val="cyan"/>
        </w:rPr>
        <w:t>аши взаимодействия с потребителями?</w:t>
      </w:r>
    </w:p>
    <w:p w14:paraId="509AC886" w14:textId="77777777" w:rsidR="007709E6" w:rsidRPr="00F201D3" w:rsidRDefault="009F06D2" w:rsidP="000D4063">
      <w:pPr>
        <w:pStyle w:val="a8"/>
        <w:widowControl w:val="0"/>
        <w:jc w:val="both"/>
        <w:rPr>
          <w:color w:val="000000"/>
          <w:sz w:val="22"/>
          <w:szCs w:val="22"/>
          <w:highlight w:val="cyan"/>
        </w:rPr>
      </w:pPr>
      <w:r>
        <w:rPr>
          <w:b/>
          <w:bCs/>
          <w:color w:val="000000"/>
          <w:sz w:val="22"/>
          <w:szCs w:val="22"/>
          <w:highlight w:val="cyan"/>
        </w:rPr>
        <w:t xml:space="preserve">4. </w:t>
      </w:r>
      <w:r w:rsidR="00F00B70" w:rsidRPr="00F00B70">
        <w:rPr>
          <w:b/>
          <w:bCs/>
          <w:i/>
          <w:color w:val="000000"/>
          <w:sz w:val="22"/>
          <w:szCs w:val="22"/>
          <w:highlight w:val="cyan"/>
          <w:u w:val="single"/>
        </w:rPr>
        <w:t>Доступность</w:t>
      </w:r>
      <w:r w:rsidR="00F00B70" w:rsidRPr="00F00B70">
        <w:rPr>
          <w:b/>
          <w:bCs/>
          <w:i/>
          <w:color w:val="000000"/>
          <w:sz w:val="22"/>
          <w:szCs w:val="22"/>
          <w:highlight w:val="cyan"/>
        </w:rPr>
        <w:t xml:space="preserve"> (</w:t>
      </w:r>
      <w:proofErr w:type="spellStart"/>
      <w:r w:rsidR="00F00B70" w:rsidRPr="00F00B70">
        <w:rPr>
          <w:b/>
          <w:bCs/>
          <w:i/>
          <w:color w:val="000000"/>
          <w:sz w:val="22"/>
          <w:szCs w:val="22"/>
          <w:highlight w:val="cyan"/>
        </w:rPr>
        <w:t>Accessibility</w:t>
      </w:r>
      <w:proofErr w:type="spellEnd"/>
      <w:r w:rsidR="00F00B70" w:rsidRPr="00F00B70">
        <w:rPr>
          <w:b/>
          <w:bCs/>
          <w:i/>
          <w:color w:val="000000"/>
          <w:sz w:val="22"/>
          <w:szCs w:val="22"/>
          <w:highlight w:val="cyan"/>
        </w:rPr>
        <w:t>):</w:t>
      </w:r>
      <w:r w:rsidR="007709E6" w:rsidRPr="00F201D3">
        <w:rPr>
          <w:b/>
          <w:bCs/>
          <w:color w:val="000000"/>
          <w:sz w:val="22"/>
          <w:szCs w:val="22"/>
          <w:highlight w:val="cyan"/>
        </w:rPr>
        <w:t xml:space="preserve"> </w:t>
      </w:r>
      <w:r w:rsidR="007709E6" w:rsidRPr="00F201D3">
        <w:rPr>
          <w:color w:val="000000"/>
          <w:sz w:val="22"/>
          <w:szCs w:val="22"/>
          <w:highlight w:val="cyan"/>
        </w:rPr>
        <w:t xml:space="preserve">как </w:t>
      </w:r>
      <w:r>
        <w:rPr>
          <w:color w:val="000000"/>
          <w:sz w:val="22"/>
          <w:szCs w:val="22"/>
          <w:highlight w:val="cyan"/>
        </w:rPr>
        <w:t>В</w:t>
      </w:r>
      <w:r w:rsidR="007709E6" w:rsidRPr="00F201D3">
        <w:rPr>
          <w:color w:val="000000"/>
          <w:sz w:val="22"/>
          <w:szCs w:val="22"/>
          <w:highlight w:val="cyan"/>
        </w:rPr>
        <w:t xml:space="preserve">ы можете определить людей, на которых </w:t>
      </w:r>
      <w:r>
        <w:rPr>
          <w:color w:val="000000"/>
          <w:sz w:val="22"/>
          <w:szCs w:val="22"/>
          <w:highlight w:val="cyan"/>
        </w:rPr>
        <w:t>В</w:t>
      </w:r>
      <w:r w:rsidR="007709E6" w:rsidRPr="00F201D3">
        <w:rPr>
          <w:color w:val="000000"/>
          <w:sz w:val="22"/>
          <w:szCs w:val="22"/>
          <w:highlight w:val="cyan"/>
        </w:rPr>
        <w:t xml:space="preserve">ы хотите выйти, и узнать, что они готовы, желают и способны получать </w:t>
      </w:r>
      <w:r>
        <w:rPr>
          <w:color w:val="000000"/>
          <w:sz w:val="22"/>
          <w:szCs w:val="22"/>
          <w:highlight w:val="cyan"/>
        </w:rPr>
        <w:t>В</w:t>
      </w:r>
      <w:r w:rsidR="007709E6" w:rsidRPr="00F201D3">
        <w:rPr>
          <w:color w:val="000000"/>
          <w:sz w:val="22"/>
          <w:szCs w:val="22"/>
          <w:highlight w:val="cyan"/>
        </w:rPr>
        <w:t>аши сообщения?</w:t>
      </w:r>
    </w:p>
    <w:p w14:paraId="5D0B98EA" w14:textId="77777777" w:rsidR="007709E6" w:rsidRDefault="00F00B70" w:rsidP="000D4063">
      <w:pPr>
        <w:pStyle w:val="a8"/>
        <w:widowControl w:val="0"/>
        <w:jc w:val="both"/>
        <w:rPr>
          <w:color w:val="000000"/>
          <w:sz w:val="22"/>
          <w:szCs w:val="22"/>
        </w:rPr>
      </w:pPr>
      <w:r w:rsidRPr="00F00B70">
        <w:rPr>
          <w:b/>
          <w:color w:val="000000"/>
          <w:sz w:val="22"/>
          <w:szCs w:val="22"/>
          <w:highlight w:val="cyan"/>
        </w:rPr>
        <w:t xml:space="preserve">Питер </w:t>
      </w:r>
      <w:proofErr w:type="spellStart"/>
      <w:r w:rsidRPr="00F00B70">
        <w:rPr>
          <w:b/>
          <w:color w:val="000000"/>
          <w:sz w:val="22"/>
          <w:szCs w:val="22"/>
          <w:highlight w:val="cyan"/>
        </w:rPr>
        <w:t>Друкер</w:t>
      </w:r>
      <w:proofErr w:type="spellEnd"/>
      <w:r w:rsidR="007709E6" w:rsidRPr="00F201D3">
        <w:rPr>
          <w:color w:val="000000"/>
          <w:sz w:val="22"/>
          <w:szCs w:val="22"/>
          <w:highlight w:val="cyan"/>
        </w:rPr>
        <w:t>, один из ведущих теоретиков менеджмента, утверждает: «</w:t>
      </w:r>
      <w:r w:rsidRPr="00F00B70">
        <w:rPr>
          <w:i/>
          <w:color w:val="000000"/>
          <w:sz w:val="22"/>
          <w:szCs w:val="22"/>
          <w:highlight w:val="cyan"/>
        </w:rPr>
        <w:t>Цель маркетинга — сделать усилия по сбыту ненужными. Цель маркетинга — узнать и понять клиента настолько, чтобы товар или услуга точно соответствовали его требованиям и продавали себя сами</w:t>
      </w:r>
      <w:r w:rsidR="007709E6" w:rsidRPr="00F201D3">
        <w:rPr>
          <w:color w:val="000000"/>
          <w:sz w:val="22"/>
          <w:szCs w:val="22"/>
          <w:highlight w:val="cyan"/>
        </w:rPr>
        <w:t>». Поэтому для достижения данной цели компании могут использовать в своем арсенале столько новых «P» или «А», сколько они посчитают нужным.</w:t>
      </w:r>
      <w:r w:rsidR="007709E6">
        <w:rPr>
          <w:color w:val="000000"/>
          <w:sz w:val="22"/>
          <w:szCs w:val="22"/>
        </w:rPr>
        <w:t xml:space="preserve"> </w:t>
      </w:r>
      <w:bookmarkStart w:id="225" w:name="_GoBack"/>
      <w:bookmarkEnd w:id="225"/>
    </w:p>
    <w:p w14:paraId="20F639DA" w14:textId="77777777" w:rsidR="009F06D2" w:rsidRPr="00867BE1" w:rsidRDefault="009F06D2" w:rsidP="000D4063">
      <w:pPr>
        <w:pStyle w:val="a8"/>
        <w:widowControl w:val="0"/>
        <w:jc w:val="both"/>
        <w:rPr>
          <w:color w:val="003CB4"/>
          <w:sz w:val="22"/>
          <w:szCs w:val="22"/>
        </w:rPr>
      </w:pPr>
    </w:p>
    <w:p w14:paraId="211628CE" w14:textId="77777777" w:rsidR="009F06D2" w:rsidRPr="00867BE1" w:rsidRDefault="00F00B70" w:rsidP="000D4063">
      <w:pPr>
        <w:rPr>
          <w:b/>
          <w:color w:val="003CB4"/>
          <w:sz w:val="28"/>
        </w:rPr>
      </w:pPr>
      <w:r w:rsidRPr="00F00B70">
        <w:rPr>
          <w:b/>
          <w:color w:val="003CB4"/>
          <w:sz w:val="28"/>
        </w:rPr>
        <w:t>Задания для самопроверки</w:t>
      </w:r>
    </w:p>
    <w:p w14:paraId="6A281AAF" w14:textId="77777777" w:rsidR="00CE467E" w:rsidRDefault="00F00B70">
      <w:pPr>
        <w:jc w:val="both"/>
        <w:rPr>
          <w:rFonts w:cs="Arial"/>
          <w:szCs w:val="22"/>
        </w:rPr>
      </w:pPr>
      <w:r w:rsidRPr="00F00B70">
        <w:rPr>
          <w:rFonts w:cs="Arial"/>
          <w:b/>
          <w:szCs w:val="22"/>
        </w:rPr>
        <w:t>1. Сопоставьте модели, описывающие товар и варианты маркетинг-</w:t>
      </w:r>
      <w:proofErr w:type="spellStart"/>
      <w:r w:rsidRPr="00F00B70">
        <w:rPr>
          <w:rFonts w:cs="Arial"/>
          <w:b/>
          <w:szCs w:val="22"/>
        </w:rPr>
        <w:t>микса</w:t>
      </w:r>
      <w:proofErr w:type="spellEnd"/>
      <w:r w:rsidRPr="00F00B70">
        <w:rPr>
          <w:rFonts w:cs="Arial"/>
          <w:b/>
          <w:szCs w:val="22"/>
        </w:rPr>
        <w:t xml:space="preserve">, с их авторами: </w:t>
      </w:r>
    </w:p>
    <w:p w14:paraId="1F94A017" w14:textId="77777777" w:rsidR="00180EB4" w:rsidRPr="00F201D3" w:rsidRDefault="009F06D2" w:rsidP="000D4063">
      <w:pPr>
        <w:rPr>
          <w:rFonts w:cs="Arial"/>
          <w:szCs w:val="22"/>
        </w:rPr>
      </w:pPr>
      <w:r>
        <w:rPr>
          <w:rFonts w:cs="Arial"/>
          <w:szCs w:val="22"/>
          <w:lang w:val="en-US"/>
        </w:rPr>
        <w:t>a</w:t>
      </w:r>
      <w:r w:rsidR="00F00B70" w:rsidRPr="00F00B70">
        <w:rPr>
          <w:rFonts w:cs="Arial"/>
          <w:szCs w:val="22"/>
        </w:rPr>
        <w:t>)</w:t>
      </w:r>
      <w:r w:rsidR="00180EB4" w:rsidRPr="00F201D3">
        <w:rPr>
          <w:rFonts w:cs="Arial"/>
          <w:szCs w:val="22"/>
        </w:rPr>
        <w:t xml:space="preserve"> Филипп </w:t>
      </w:r>
      <w:proofErr w:type="spellStart"/>
      <w:r w:rsidR="00180EB4" w:rsidRPr="00F201D3">
        <w:rPr>
          <w:rFonts w:cs="Arial"/>
          <w:szCs w:val="22"/>
        </w:rPr>
        <w:t>Котлер</w:t>
      </w:r>
      <w:proofErr w:type="spellEnd"/>
      <w:r w:rsidR="00180EB4" w:rsidRPr="00F201D3">
        <w:rPr>
          <w:rFonts w:cs="Arial"/>
          <w:szCs w:val="22"/>
        </w:rPr>
        <w:t xml:space="preserve">                                   4P + </w:t>
      </w:r>
      <w:proofErr w:type="spellStart"/>
      <w:r w:rsidR="00180EB4" w:rsidRPr="00F201D3">
        <w:rPr>
          <w:rFonts w:cs="Arial"/>
          <w:szCs w:val="22"/>
        </w:rPr>
        <w:t>Policy</w:t>
      </w:r>
      <w:proofErr w:type="spellEnd"/>
      <w:r w:rsidR="00180EB4" w:rsidRPr="00F201D3">
        <w:rPr>
          <w:rFonts w:cs="Arial"/>
          <w:szCs w:val="22"/>
        </w:rPr>
        <w:t xml:space="preserve"> (поведение) </w:t>
      </w:r>
      <w:r w:rsidR="00F00B70" w:rsidRPr="00F00B70">
        <w:rPr>
          <w:rFonts w:cs="Arial"/>
          <w:b/>
          <w:szCs w:val="22"/>
          <w:highlight w:val="yellow"/>
          <w:lang w:val="en-US"/>
        </w:rPr>
        <w:t>b</w:t>
      </w:r>
      <w:r w:rsidR="00180EB4" w:rsidRPr="00F201D3">
        <w:rPr>
          <w:rFonts w:cs="Arial"/>
          <w:b/>
          <w:szCs w:val="22"/>
        </w:rPr>
        <w:t xml:space="preserve"> </w:t>
      </w:r>
    </w:p>
    <w:p w14:paraId="23CE5724" w14:textId="77777777" w:rsidR="00180EB4" w:rsidRPr="00F201D3" w:rsidRDefault="009F06D2" w:rsidP="000D4063">
      <w:pPr>
        <w:rPr>
          <w:rFonts w:cs="Arial"/>
          <w:b/>
          <w:szCs w:val="22"/>
        </w:rPr>
      </w:pPr>
      <w:r>
        <w:rPr>
          <w:rFonts w:cs="Arial"/>
          <w:szCs w:val="22"/>
          <w:lang w:val="en-US"/>
        </w:rPr>
        <w:t>b</w:t>
      </w:r>
      <w:r w:rsidR="00F00B70" w:rsidRPr="00F00B70">
        <w:rPr>
          <w:rFonts w:cs="Arial"/>
          <w:szCs w:val="22"/>
        </w:rPr>
        <w:t>)</w:t>
      </w:r>
      <w:r w:rsidR="00180EB4" w:rsidRPr="00F201D3">
        <w:rPr>
          <w:rFonts w:cs="Arial"/>
          <w:szCs w:val="22"/>
        </w:rPr>
        <w:t xml:space="preserve"> </w:t>
      </w:r>
      <w:proofErr w:type="spellStart"/>
      <w:proofErr w:type="gramStart"/>
      <w:r w:rsidR="00180EB4" w:rsidRPr="00F201D3">
        <w:rPr>
          <w:rFonts w:cs="Arial"/>
          <w:szCs w:val="22"/>
        </w:rPr>
        <w:t>Фэйт</w:t>
      </w:r>
      <w:proofErr w:type="spellEnd"/>
      <w:r w:rsidR="00180EB4" w:rsidRPr="00F201D3">
        <w:rPr>
          <w:rFonts w:cs="Arial"/>
          <w:szCs w:val="22"/>
        </w:rPr>
        <w:t>  Попкорн</w:t>
      </w:r>
      <w:proofErr w:type="gramEnd"/>
      <w:r w:rsidR="00180EB4" w:rsidRPr="00F201D3">
        <w:rPr>
          <w:rFonts w:cs="Arial"/>
          <w:szCs w:val="22"/>
        </w:rPr>
        <w:t xml:space="preserve">                                    4P </w:t>
      </w:r>
      <w:r w:rsidR="00F00B70" w:rsidRPr="00F00B70">
        <w:rPr>
          <w:rFonts w:cs="Arial"/>
          <w:b/>
          <w:szCs w:val="22"/>
          <w:highlight w:val="yellow"/>
          <w:lang w:val="en-US"/>
        </w:rPr>
        <w:t>d</w:t>
      </w:r>
      <w:r w:rsidR="00180EB4" w:rsidRPr="00F201D3">
        <w:rPr>
          <w:rFonts w:cs="Arial"/>
          <w:b/>
          <w:szCs w:val="22"/>
        </w:rPr>
        <w:t xml:space="preserve"> </w:t>
      </w:r>
    </w:p>
    <w:p w14:paraId="3DF1D02D" w14:textId="77777777" w:rsidR="00180EB4" w:rsidRPr="00F201D3" w:rsidRDefault="009F06D2" w:rsidP="000D4063">
      <w:pPr>
        <w:rPr>
          <w:rFonts w:cs="Arial"/>
          <w:szCs w:val="22"/>
        </w:rPr>
      </w:pPr>
      <w:r>
        <w:rPr>
          <w:rFonts w:cs="Arial"/>
          <w:szCs w:val="22"/>
          <w:lang w:val="en-US"/>
        </w:rPr>
        <w:t>c</w:t>
      </w:r>
      <w:r w:rsidR="00F00B70" w:rsidRPr="00F00B70">
        <w:rPr>
          <w:rFonts w:cs="Arial"/>
          <w:szCs w:val="22"/>
        </w:rPr>
        <w:t>)</w:t>
      </w:r>
      <w:r w:rsidR="00180EB4" w:rsidRPr="00F201D3">
        <w:rPr>
          <w:rFonts w:cs="Arial"/>
          <w:szCs w:val="22"/>
        </w:rPr>
        <w:t xml:space="preserve"> Ларс Твиде                                         4A </w:t>
      </w:r>
      <w:r>
        <w:rPr>
          <w:rFonts w:cs="Arial"/>
          <w:b/>
          <w:szCs w:val="22"/>
          <w:highlight w:val="yellow"/>
          <w:lang w:val="en-US"/>
        </w:rPr>
        <w:t>e</w:t>
      </w:r>
      <w:r w:rsidR="00180EB4" w:rsidRPr="00F201D3">
        <w:rPr>
          <w:rFonts w:cs="Arial"/>
          <w:b/>
          <w:szCs w:val="22"/>
        </w:rPr>
        <w:t>  </w:t>
      </w:r>
      <w:r w:rsidR="00180EB4" w:rsidRPr="00F201D3">
        <w:rPr>
          <w:rFonts w:cs="Arial"/>
          <w:szCs w:val="22"/>
        </w:rPr>
        <w:t xml:space="preserve">                                                          </w:t>
      </w:r>
    </w:p>
    <w:p w14:paraId="00CC2EDC" w14:textId="77777777" w:rsidR="00180EB4" w:rsidRPr="00F201D3" w:rsidRDefault="009F06D2" w:rsidP="000D4063">
      <w:pPr>
        <w:rPr>
          <w:rFonts w:cs="Arial"/>
          <w:szCs w:val="22"/>
        </w:rPr>
      </w:pPr>
      <w:r>
        <w:rPr>
          <w:rFonts w:cs="Arial"/>
          <w:szCs w:val="22"/>
          <w:lang w:val="en-US"/>
        </w:rPr>
        <w:t>d</w:t>
      </w:r>
      <w:r w:rsidR="00F00B70" w:rsidRPr="00F00B70">
        <w:rPr>
          <w:rFonts w:cs="Arial"/>
          <w:szCs w:val="22"/>
        </w:rPr>
        <w:t>)</w:t>
      </w:r>
      <w:r w:rsidR="00180EB4" w:rsidRPr="00F201D3">
        <w:rPr>
          <w:rFonts w:cs="Arial"/>
          <w:szCs w:val="22"/>
        </w:rPr>
        <w:t xml:space="preserve"> Мак </w:t>
      </w:r>
      <w:proofErr w:type="spellStart"/>
      <w:r w:rsidR="00180EB4" w:rsidRPr="00F201D3">
        <w:rPr>
          <w:rFonts w:cs="Arial"/>
          <w:szCs w:val="22"/>
        </w:rPr>
        <w:t>Карти</w:t>
      </w:r>
      <w:proofErr w:type="spellEnd"/>
      <w:r w:rsidR="00180EB4" w:rsidRPr="00F201D3">
        <w:rPr>
          <w:rFonts w:cs="Arial"/>
          <w:szCs w:val="22"/>
        </w:rPr>
        <w:t xml:space="preserve">    </w:t>
      </w:r>
      <w:r w:rsidR="005F4F41" w:rsidRPr="00F201D3">
        <w:rPr>
          <w:rFonts w:cs="Arial"/>
          <w:szCs w:val="22"/>
        </w:rPr>
        <w:t xml:space="preserve">                                       </w:t>
      </w:r>
      <w:r w:rsidR="00180EB4" w:rsidRPr="00F201D3">
        <w:rPr>
          <w:rFonts w:cs="Arial"/>
          <w:szCs w:val="22"/>
        </w:rPr>
        <w:t xml:space="preserve">4P + </w:t>
      </w:r>
      <w:proofErr w:type="spellStart"/>
      <w:r w:rsidR="00180EB4" w:rsidRPr="00F201D3">
        <w:rPr>
          <w:rFonts w:cs="Arial"/>
          <w:szCs w:val="22"/>
        </w:rPr>
        <w:t>Pace</w:t>
      </w:r>
      <w:proofErr w:type="spellEnd"/>
      <w:r w:rsidR="00180EB4" w:rsidRPr="00F201D3">
        <w:rPr>
          <w:rFonts w:cs="Arial"/>
          <w:szCs w:val="22"/>
        </w:rPr>
        <w:t xml:space="preserve"> (темп) </w:t>
      </w:r>
      <w:r>
        <w:rPr>
          <w:rFonts w:cs="Arial"/>
          <w:b/>
          <w:szCs w:val="22"/>
          <w:highlight w:val="yellow"/>
          <w:lang w:val="en-US"/>
        </w:rPr>
        <w:t>c</w:t>
      </w:r>
      <w:r w:rsidR="00180EB4" w:rsidRPr="00F201D3">
        <w:rPr>
          <w:rFonts w:cs="Arial"/>
          <w:b/>
          <w:szCs w:val="22"/>
        </w:rPr>
        <w:t xml:space="preserve"> </w:t>
      </w:r>
    </w:p>
    <w:p w14:paraId="342E5F9A" w14:textId="77777777" w:rsidR="00180EB4" w:rsidRPr="00F201D3" w:rsidRDefault="009F06D2" w:rsidP="000D4063">
      <w:pPr>
        <w:rPr>
          <w:rFonts w:cs="Arial"/>
          <w:b/>
          <w:szCs w:val="22"/>
        </w:rPr>
      </w:pPr>
      <w:r>
        <w:rPr>
          <w:rFonts w:cs="Arial"/>
          <w:szCs w:val="22"/>
          <w:lang w:val="en-US"/>
        </w:rPr>
        <w:t>e</w:t>
      </w:r>
      <w:r w:rsidR="00F00B70" w:rsidRPr="00F00B70">
        <w:rPr>
          <w:rFonts w:cs="Arial"/>
          <w:szCs w:val="22"/>
        </w:rPr>
        <w:t>)</w:t>
      </w:r>
      <w:r w:rsidR="00180EB4" w:rsidRPr="00F201D3">
        <w:rPr>
          <w:rFonts w:cs="Arial"/>
          <w:szCs w:val="22"/>
        </w:rPr>
        <w:t xml:space="preserve"> </w:t>
      </w:r>
      <w:proofErr w:type="spellStart"/>
      <w:r w:rsidR="00180EB4" w:rsidRPr="00F201D3">
        <w:rPr>
          <w:rFonts w:cs="Arial"/>
          <w:szCs w:val="22"/>
        </w:rPr>
        <w:t>Стэн</w:t>
      </w:r>
      <w:proofErr w:type="spellEnd"/>
      <w:r w:rsidR="00180EB4" w:rsidRPr="00F201D3">
        <w:rPr>
          <w:rFonts w:cs="Arial"/>
          <w:szCs w:val="22"/>
        </w:rPr>
        <w:t xml:space="preserve"> </w:t>
      </w:r>
      <w:proofErr w:type="spellStart"/>
      <w:r w:rsidR="00180EB4" w:rsidRPr="00F201D3">
        <w:rPr>
          <w:rFonts w:cs="Arial"/>
          <w:szCs w:val="22"/>
        </w:rPr>
        <w:t>Рэпп</w:t>
      </w:r>
      <w:proofErr w:type="spellEnd"/>
      <w:r w:rsidR="00180EB4" w:rsidRPr="00F201D3">
        <w:rPr>
          <w:rFonts w:cs="Arial"/>
          <w:szCs w:val="22"/>
        </w:rPr>
        <w:t xml:space="preserve"> и </w:t>
      </w:r>
      <w:proofErr w:type="spellStart"/>
      <w:r w:rsidR="00180EB4" w:rsidRPr="00F201D3">
        <w:rPr>
          <w:rFonts w:cs="Arial"/>
          <w:szCs w:val="22"/>
        </w:rPr>
        <w:t>Чак</w:t>
      </w:r>
      <w:proofErr w:type="spellEnd"/>
      <w:r w:rsidR="00180EB4" w:rsidRPr="00F201D3">
        <w:rPr>
          <w:rFonts w:cs="Arial"/>
          <w:szCs w:val="22"/>
        </w:rPr>
        <w:t xml:space="preserve"> Мартин                    4P + </w:t>
      </w:r>
      <w:proofErr w:type="spellStart"/>
      <w:r w:rsidR="00180EB4" w:rsidRPr="00F201D3">
        <w:rPr>
          <w:rFonts w:cs="Arial"/>
          <w:szCs w:val="22"/>
        </w:rPr>
        <w:t>Politics</w:t>
      </w:r>
      <w:proofErr w:type="spellEnd"/>
      <w:r w:rsidR="00180EB4" w:rsidRPr="00F201D3">
        <w:rPr>
          <w:rFonts w:cs="Arial"/>
          <w:szCs w:val="22"/>
        </w:rPr>
        <w:t xml:space="preserve"> (политика) </w:t>
      </w:r>
      <w:r w:rsidR="00F00B70" w:rsidRPr="00F00B70">
        <w:rPr>
          <w:rFonts w:cs="Arial"/>
          <w:b/>
          <w:szCs w:val="22"/>
          <w:highlight w:val="yellow"/>
          <w:lang w:val="en-US"/>
        </w:rPr>
        <w:t>a</w:t>
      </w:r>
      <w:r w:rsidR="00180EB4" w:rsidRPr="00F201D3">
        <w:rPr>
          <w:rFonts w:cs="Arial"/>
          <w:b/>
          <w:szCs w:val="22"/>
        </w:rPr>
        <w:t xml:space="preserve"> </w:t>
      </w:r>
    </w:p>
    <w:p w14:paraId="72165AD4" w14:textId="77777777" w:rsidR="00953EB5" w:rsidRPr="00F201D3" w:rsidRDefault="00953EB5" w:rsidP="000D4063">
      <w:pPr>
        <w:rPr>
          <w:rFonts w:cs="Arial"/>
          <w:b/>
          <w:szCs w:val="22"/>
        </w:rPr>
      </w:pPr>
    </w:p>
    <w:p w14:paraId="5EA77215" w14:textId="77777777" w:rsidR="009F50DB" w:rsidRPr="009F06D2" w:rsidRDefault="00F00B70" w:rsidP="000D4063">
      <w:pPr>
        <w:rPr>
          <w:rFonts w:cs="Arial"/>
          <w:b/>
          <w:szCs w:val="22"/>
          <w:lang w:eastAsia="en-US"/>
        </w:rPr>
      </w:pPr>
      <w:r w:rsidRPr="00F00B70">
        <w:rPr>
          <w:rFonts w:cs="Arial"/>
          <w:b/>
          <w:szCs w:val="22"/>
          <w:lang w:eastAsia="en-US"/>
        </w:rPr>
        <w:lastRenderedPageBreak/>
        <w:t>2. Выделите альтернативные модели маркетинг-</w:t>
      </w:r>
      <w:proofErr w:type="spellStart"/>
      <w:r w:rsidRPr="00F00B70">
        <w:rPr>
          <w:rFonts w:cs="Arial"/>
          <w:b/>
          <w:szCs w:val="22"/>
          <w:lang w:eastAsia="en-US"/>
        </w:rPr>
        <w:t>микса</w:t>
      </w:r>
      <w:proofErr w:type="spellEnd"/>
      <w:r w:rsidRPr="00F00B70">
        <w:rPr>
          <w:rFonts w:cs="Arial"/>
          <w:b/>
          <w:szCs w:val="22"/>
          <w:lang w:eastAsia="en-US"/>
        </w:rPr>
        <w:t>:</w:t>
      </w:r>
    </w:p>
    <w:p w14:paraId="58D089FC" w14:textId="77777777" w:rsidR="00CE467E" w:rsidRDefault="00F00B70">
      <w:pPr>
        <w:pStyle w:val="ac"/>
        <w:numPr>
          <w:ilvl w:val="0"/>
          <w:numId w:val="117"/>
        </w:numPr>
        <w:spacing w:line="360" w:lineRule="auto"/>
        <w:rPr>
          <w:rFonts w:cs="Arial"/>
        </w:rPr>
      </w:pPr>
      <w:r w:rsidRPr="00F00B70">
        <w:rPr>
          <w:rFonts w:ascii="Arial" w:hAnsi="Arial" w:cs="Arial"/>
        </w:rPr>
        <w:t>4</w:t>
      </w:r>
      <w:r w:rsidRPr="00F00B70">
        <w:rPr>
          <w:rFonts w:ascii="Arial" w:hAnsi="Arial" w:cs="Arial"/>
          <w:lang w:val="en-US"/>
        </w:rPr>
        <w:t>B</w:t>
      </w:r>
    </w:p>
    <w:p w14:paraId="534A7A23" w14:textId="77777777" w:rsidR="00CE467E" w:rsidRDefault="00F00B70">
      <w:pPr>
        <w:pStyle w:val="ac"/>
        <w:numPr>
          <w:ilvl w:val="0"/>
          <w:numId w:val="117"/>
        </w:numPr>
        <w:spacing w:line="360" w:lineRule="auto"/>
        <w:rPr>
          <w:rFonts w:cs="Arial"/>
          <w:b/>
          <w:highlight w:val="yellow"/>
        </w:rPr>
      </w:pPr>
      <w:r w:rsidRPr="00F00B70">
        <w:rPr>
          <w:rFonts w:ascii="Arial" w:hAnsi="Arial" w:cs="Arial"/>
          <w:b/>
          <w:highlight w:val="yellow"/>
        </w:rPr>
        <w:t>5</w:t>
      </w:r>
      <w:r w:rsidRPr="00F00B70">
        <w:rPr>
          <w:rFonts w:ascii="Arial" w:hAnsi="Arial" w:cs="Arial"/>
          <w:b/>
          <w:highlight w:val="yellow"/>
          <w:lang w:val="fr-FR"/>
        </w:rPr>
        <w:t>P</w:t>
      </w:r>
    </w:p>
    <w:p w14:paraId="6B3C78A3" w14:textId="77777777" w:rsidR="00CE467E" w:rsidRDefault="00F00B70">
      <w:pPr>
        <w:pStyle w:val="ac"/>
        <w:numPr>
          <w:ilvl w:val="0"/>
          <w:numId w:val="117"/>
        </w:numPr>
        <w:spacing w:line="360" w:lineRule="auto"/>
        <w:rPr>
          <w:rFonts w:cs="Arial"/>
        </w:rPr>
      </w:pPr>
      <w:r w:rsidRPr="00F00B70">
        <w:rPr>
          <w:rFonts w:ascii="Arial" w:hAnsi="Arial" w:cs="Arial"/>
        </w:rPr>
        <w:t>10</w:t>
      </w:r>
      <w:r w:rsidRPr="00F00B70">
        <w:rPr>
          <w:rFonts w:ascii="Arial" w:hAnsi="Arial" w:cs="Arial"/>
          <w:lang w:val="en-US"/>
        </w:rPr>
        <w:t>S</w:t>
      </w:r>
    </w:p>
    <w:p w14:paraId="09ED02F3" w14:textId="77777777" w:rsidR="00CE467E" w:rsidRDefault="00F00B70">
      <w:pPr>
        <w:pStyle w:val="ac"/>
        <w:numPr>
          <w:ilvl w:val="0"/>
          <w:numId w:val="117"/>
        </w:numPr>
        <w:spacing w:line="360" w:lineRule="auto"/>
        <w:rPr>
          <w:rFonts w:cs="Arial"/>
          <w:b/>
          <w:highlight w:val="yellow"/>
        </w:rPr>
      </w:pPr>
      <w:r w:rsidRPr="00F00B70">
        <w:rPr>
          <w:rFonts w:ascii="Arial" w:hAnsi="Arial" w:cs="Arial"/>
          <w:b/>
          <w:highlight w:val="yellow"/>
        </w:rPr>
        <w:t>6</w:t>
      </w:r>
      <w:r w:rsidRPr="00F00B70">
        <w:rPr>
          <w:rFonts w:ascii="Arial" w:hAnsi="Arial" w:cs="Arial"/>
          <w:b/>
          <w:highlight w:val="yellow"/>
          <w:lang w:val="en-US"/>
        </w:rPr>
        <w:t>P</w:t>
      </w:r>
    </w:p>
    <w:p w14:paraId="6496CFF5" w14:textId="77777777" w:rsidR="00CE467E" w:rsidRDefault="00F00B70">
      <w:pPr>
        <w:pStyle w:val="ac"/>
        <w:numPr>
          <w:ilvl w:val="0"/>
          <w:numId w:val="117"/>
        </w:numPr>
        <w:spacing w:line="360" w:lineRule="auto"/>
        <w:rPr>
          <w:rFonts w:cs="Arial"/>
        </w:rPr>
      </w:pPr>
      <w:r w:rsidRPr="00F00B70">
        <w:rPr>
          <w:rFonts w:ascii="Arial" w:hAnsi="Arial" w:cs="Arial"/>
        </w:rPr>
        <w:t>2</w:t>
      </w:r>
      <w:r w:rsidRPr="00F00B70">
        <w:rPr>
          <w:rFonts w:ascii="Arial" w:hAnsi="Arial" w:cs="Arial"/>
          <w:lang w:val="en-US"/>
        </w:rPr>
        <w:t>R</w:t>
      </w:r>
    </w:p>
    <w:p w14:paraId="08B4E63D" w14:textId="77777777" w:rsidR="00CE467E" w:rsidRDefault="00F00B70">
      <w:pPr>
        <w:pStyle w:val="ac"/>
        <w:numPr>
          <w:ilvl w:val="0"/>
          <w:numId w:val="117"/>
        </w:numPr>
        <w:spacing w:line="360" w:lineRule="auto"/>
        <w:rPr>
          <w:rFonts w:cs="Arial"/>
          <w:b/>
          <w:highlight w:val="yellow"/>
        </w:rPr>
      </w:pPr>
      <w:r w:rsidRPr="00F00B70">
        <w:rPr>
          <w:rFonts w:ascii="Arial" w:hAnsi="Arial" w:cs="Arial"/>
          <w:b/>
          <w:highlight w:val="yellow"/>
        </w:rPr>
        <w:t>3С</w:t>
      </w:r>
    </w:p>
    <w:p w14:paraId="1EF16BC8" w14:textId="77777777" w:rsidR="00CE467E" w:rsidRDefault="00F00B70">
      <w:pPr>
        <w:pStyle w:val="ac"/>
        <w:numPr>
          <w:ilvl w:val="0"/>
          <w:numId w:val="117"/>
        </w:numPr>
        <w:spacing w:line="360" w:lineRule="auto"/>
        <w:rPr>
          <w:rFonts w:cs="Arial"/>
          <w:b/>
          <w:highlight w:val="yellow"/>
        </w:rPr>
      </w:pPr>
      <w:r w:rsidRPr="00F00B70">
        <w:rPr>
          <w:rFonts w:ascii="Arial" w:hAnsi="Arial" w:cs="Arial"/>
          <w:b/>
          <w:highlight w:val="yellow"/>
        </w:rPr>
        <w:t>4С</w:t>
      </w:r>
    </w:p>
    <w:p w14:paraId="2EC0A549" w14:textId="77777777" w:rsidR="00662D03" w:rsidRDefault="00662D03" w:rsidP="000D4063">
      <w:pPr>
        <w:pStyle w:val="a8"/>
        <w:widowControl w:val="0"/>
        <w:jc w:val="both"/>
        <w:rPr>
          <w:color w:val="000000"/>
          <w:sz w:val="22"/>
          <w:szCs w:val="22"/>
        </w:rPr>
      </w:pPr>
    </w:p>
    <w:p w14:paraId="2F919BE4" w14:textId="77777777" w:rsidR="009F06D2" w:rsidRDefault="009F06D2">
      <w:pPr>
        <w:rPr>
          <w:rFonts w:cs="Arial"/>
          <w:color w:val="000000"/>
          <w:szCs w:val="22"/>
        </w:rPr>
      </w:pPr>
      <w:r>
        <w:rPr>
          <w:color w:val="000000"/>
          <w:szCs w:val="22"/>
        </w:rPr>
        <w:br w:type="page"/>
      </w:r>
    </w:p>
    <w:p w14:paraId="0016406A" w14:textId="77777777" w:rsidR="007709E6" w:rsidRPr="00867BE1" w:rsidRDefault="00F00B70" w:rsidP="000D4063">
      <w:pPr>
        <w:pStyle w:val="1"/>
        <w:spacing w:before="0" w:after="0"/>
        <w:rPr>
          <w:color w:val="003CB4"/>
        </w:rPr>
      </w:pPr>
      <w:bookmarkStart w:id="226" w:name="_Toc210732434"/>
      <w:bookmarkStart w:id="227" w:name="_Toc217108034"/>
      <w:r w:rsidRPr="00F00B70">
        <w:rPr>
          <w:color w:val="003CB4"/>
        </w:rPr>
        <w:lastRenderedPageBreak/>
        <w:t>Раздел 3. Конкуренция и маркетинг</w:t>
      </w:r>
      <w:bookmarkEnd w:id="226"/>
      <w:bookmarkEnd w:id="227"/>
    </w:p>
    <w:p w14:paraId="70B1DA07" w14:textId="77777777" w:rsidR="007709E6" w:rsidRPr="00867BE1" w:rsidRDefault="00F00B70" w:rsidP="000D4063">
      <w:pPr>
        <w:pStyle w:val="1"/>
        <w:spacing w:before="0" w:after="0"/>
        <w:rPr>
          <w:color w:val="003CB4"/>
        </w:rPr>
      </w:pPr>
      <w:bookmarkStart w:id="228" w:name="_Toc210732435"/>
      <w:bookmarkStart w:id="229" w:name="_Toc217108035"/>
      <w:r w:rsidRPr="00F00B70">
        <w:rPr>
          <w:color w:val="003CB4"/>
        </w:rPr>
        <w:t>3.1. Конкуренция как экономическая категория</w:t>
      </w:r>
      <w:bookmarkEnd w:id="228"/>
      <w:bookmarkEnd w:id="229"/>
    </w:p>
    <w:p w14:paraId="72062F3C" w14:textId="77777777" w:rsidR="000D7E58" w:rsidRPr="000D7E58" w:rsidRDefault="000D7E58" w:rsidP="000D4063">
      <w:r>
        <w:rPr>
          <w:rFonts w:ascii="Arial CYR" w:hAnsi="Arial CYR" w:cs="Arial CYR"/>
          <w:color w:val="000000"/>
          <w:szCs w:val="22"/>
          <w:highlight w:val="green"/>
          <w:lang w:eastAsia="en-US"/>
        </w:rPr>
        <w:t xml:space="preserve">Интерактивный рисунок для </w:t>
      </w:r>
      <w:proofErr w:type="spellStart"/>
      <w:r>
        <w:rPr>
          <w:rFonts w:ascii="Arial CYR" w:hAnsi="Arial CYR" w:cs="Arial CYR"/>
          <w:color w:val="000000"/>
          <w:szCs w:val="22"/>
          <w:highlight w:val="green"/>
          <w:lang w:eastAsia="en-US"/>
        </w:rPr>
        <w:t>ibook</w:t>
      </w:r>
      <w:proofErr w:type="spellEnd"/>
      <w:r>
        <w:rPr>
          <w:rFonts w:ascii="Arial CYR" w:hAnsi="Arial CYR" w:cs="Arial CYR"/>
          <w:color w:val="000000"/>
          <w:szCs w:val="22"/>
          <w:highlight w:val="green"/>
          <w:lang w:eastAsia="en-US"/>
        </w:rPr>
        <w:t xml:space="preserve"> (последовательное появление блоков) и статичный рисунок для читалки</w:t>
      </w:r>
    </w:p>
    <w:p w14:paraId="724EFF9D" w14:textId="77777777" w:rsidR="007709E6" w:rsidRDefault="007709E6" w:rsidP="000D4063">
      <w:pPr>
        <w:pStyle w:val="a8"/>
        <w:widowControl w:val="0"/>
        <w:jc w:val="center"/>
        <w:rPr>
          <w:color w:val="000000"/>
          <w:sz w:val="22"/>
          <w:szCs w:val="22"/>
        </w:rPr>
      </w:pPr>
      <w:r>
        <w:rPr>
          <w:noProof/>
          <w:color w:val="000000"/>
          <w:sz w:val="22"/>
          <w:szCs w:val="22"/>
        </w:rPr>
        <w:drawing>
          <wp:inline distT="0" distB="0" distL="0" distR="0" wp14:anchorId="4EBA7E7C" wp14:editId="63934D76">
            <wp:extent cx="3713698" cy="1783522"/>
            <wp:effectExtent l="0" t="0" r="0" b="0"/>
            <wp:docPr id="9" name="Рисунок 9" descr="pic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11"/>
                    <pic:cNvPicPr>
                      <a:picLocks noChangeAspect="1" noChangeArrowheads="1"/>
                    </pic:cNvPicPr>
                  </pic:nvPicPr>
                  <pic:blipFill>
                    <a:blip r:embed="rId91" cstate="print"/>
                    <a:srcRect/>
                    <a:stretch>
                      <a:fillRect/>
                    </a:stretch>
                  </pic:blipFill>
                  <pic:spPr bwMode="auto">
                    <a:xfrm>
                      <a:off x="0" y="0"/>
                      <a:ext cx="3724666" cy="1788789"/>
                    </a:xfrm>
                    <a:prstGeom prst="rect">
                      <a:avLst/>
                    </a:prstGeom>
                    <a:noFill/>
                    <a:ln w="9525">
                      <a:noFill/>
                      <a:miter lim="800000"/>
                      <a:headEnd/>
                      <a:tailEnd/>
                    </a:ln>
                  </pic:spPr>
                </pic:pic>
              </a:graphicData>
            </a:graphic>
          </wp:inline>
        </w:drawing>
      </w:r>
    </w:p>
    <w:p w14:paraId="5BB11CC0" w14:textId="77777777" w:rsidR="007709E6" w:rsidRPr="00483DCE" w:rsidRDefault="00F00B70" w:rsidP="000D4063">
      <w:pPr>
        <w:pStyle w:val="1"/>
        <w:spacing w:before="0" w:after="0"/>
        <w:jc w:val="center"/>
        <w:rPr>
          <w:color w:val="000000" w:themeColor="text1"/>
          <w:sz w:val="22"/>
        </w:rPr>
      </w:pPr>
      <w:bookmarkStart w:id="230" w:name="_Toc210732307"/>
      <w:bookmarkStart w:id="231" w:name="_Toc210732436"/>
      <w:bookmarkStart w:id="232" w:name="_Toc217108036"/>
      <w:r w:rsidRPr="00F00B70">
        <w:rPr>
          <w:color w:val="000000" w:themeColor="text1"/>
          <w:sz w:val="22"/>
        </w:rPr>
        <w:t>Рис. 11. Виды конкуренции</w:t>
      </w:r>
      <w:bookmarkEnd w:id="230"/>
      <w:bookmarkEnd w:id="231"/>
      <w:bookmarkEnd w:id="232"/>
      <w:r w:rsidRPr="00F00B70">
        <w:rPr>
          <w:color w:val="000000" w:themeColor="text1"/>
          <w:sz w:val="22"/>
        </w:rPr>
        <w:t>.</w:t>
      </w:r>
    </w:p>
    <w:p w14:paraId="34A8CF30" w14:textId="77777777" w:rsidR="00CE467E" w:rsidRDefault="00CE467E"/>
    <w:p w14:paraId="4B212B52" w14:textId="77777777" w:rsidR="007709E6" w:rsidRPr="00E31BF7" w:rsidRDefault="00F00B70">
      <w:pPr>
        <w:pStyle w:val="a8"/>
        <w:widowControl w:val="0"/>
        <w:jc w:val="both"/>
        <w:rPr>
          <w:b/>
          <w:i/>
          <w:color w:val="000000"/>
          <w:sz w:val="22"/>
          <w:szCs w:val="22"/>
        </w:rPr>
      </w:pPr>
      <w:r w:rsidRPr="00F00B70">
        <w:rPr>
          <w:b/>
          <w:bCs/>
          <w:i/>
          <w:color w:val="000000"/>
          <w:sz w:val="22"/>
          <w:szCs w:val="22"/>
          <w:u w:val="single"/>
        </w:rPr>
        <w:t>Конкуренция</w:t>
      </w:r>
      <w:r w:rsidRPr="00F00B70">
        <w:rPr>
          <w:b/>
          <w:i/>
          <w:color w:val="000000"/>
          <w:sz w:val="22"/>
          <w:szCs w:val="22"/>
        </w:rPr>
        <w:t xml:space="preserve"> — экономический процесс взаимодействия, взаимосвязи и борьбы между выступающими на рынке предприятиями в целях обеспечения лучших возможностей сбыта своей продукции, удовлетворения разнообразных потребностей покупателей. </w:t>
      </w:r>
    </w:p>
    <w:p w14:paraId="5287BC2F" w14:textId="77777777" w:rsidR="007709E6" w:rsidRPr="00E31BF7" w:rsidRDefault="00F00B70">
      <w:pPr>
        <w:pStyle w:val="a8"/>
        <w:widowControl w:val="0"/>
        <w:jc w:val="both"/>
        <w:rPr>
          <w:b/>
          <w:i/>
          <w:color w:val="000000"/>
          <w:sz w:val="22"/>
          <w:szCs w:val="22"/>
        </w:rPr>
      </w:pPr>
      <w:r w:rsidRPr="00F00B70">
        <w:rPr>
          <w:b/>
          <w:i/>
          <w:color w:val="000000"/>
          <w:sz w:val="22"/>
          <w:szCs w:val="22"/>
        </w:rPr>
        <w:t>Как экономическая категория конкуренция несет в себя ряд функций.</w:t>
      </w:r>
    </w:p>
    <w:p w14:paraId="3C4B3748" w14:textId="77777777" w:rsidR="00CE467E" w:rsidRDefault="00F00B70">
      <w:pPr>
        <w:pStyle w:val="ac"/>
        <w:numPr>
          <w:ilvl w:val="0"/>
          <w:numId w:val="118"/>
        </w:numPr>
        <w:spacing w:after="0" w:line="360" w:lineRule="auto"/>
        <w:ind w:left="0" w:firstLine="0"/>
        <w:jc w:val="both"/>
        <w:rPr>
          <w:rFonts w:cs="Arial"/>
          <w:color w:val="000000"/>
        </w:rPr>
      </w:pPr>
      <w:r w:rsidRPr="00F00B70">
        <w:rPr>
          <w:rFonts w:ascii="Arial" w:hAnsi="Arial" w:cs="Arial"/>
          <w:b/>
          <w:i/>
          <w:color w:val="000000"/>
          <w:u w:val="single"/>
        </w:rPr>
        <w:t>Функция регулирования</w:t>
      </w:r>
      <w:r w:rsidRPr="00F00B70">
        <w:rPr>
          <w:rFonts w:ascii="Arial" w:hAnsi="Arial" w:cs="Arial"/>
          <w:color w:val="000000"/>
        </w:rPr>
        <w:t>. Для того чтобы устоять в борьбе, предприниматель должен предлагать изделия, которые предпочитает потребитель (</w:t>
      </w:r>
      <w:r w:rsidRPr="00F00B70">
        <w:rPr>
          <w:rFonts w:ascii="Arial" w:hAnsi="Arial" w:cs="Arial"/>
          <w:i/>
          <w:color w:val="000000"/>
        </w:rPr>
        <w:t>суверенитет потребителя</w:t>
      </w:r>
      <w:r w:rsidRPr="00F00B70">
        <w:rPr>
          <w:rFonts w:ascii="Arial" w:hAnsi="Arial" w:cs="Arial"/>
          <w:color w:val="000000"/>
        </w:rPr>
        <w:t xml:space="preserve">). </w:t>
      </w:r>
    </w:p>
    <w:p w14:paraId="2C94A7B0" w14:textId="77777777" w:rsidR="00CE467E" w:rsidRDefault="00F00B70">
      <w:pPr>
        <w:pStyle w:val="ac"/>
        <w:numPr>
          <w:ilvl w:val="0"/>
          <w:numId w:val="118"/>
        </w:numPr>
        <w:spacing w:after="0" w:line="360" w:lineRule="auto"/>
        <w:ind w:left="0" w:firstLine="0"/>
        <w:jc w:val="both"/>
        <w:rPr>
          <w:rFonts w:cs="Arial"/>
          <w:color w:val="000000"/>
        </w:rPr>
      </w:pPr>
      <w:r w:rsidRPr="00F00B70">
        <w:rPr>
          <w:rFonts w:ascii="Arial" w:hAnsi="Arial" w:cs="Arial"/>
          <w:b/>
          <w:i/>
          <w:color w:val="000000"/>
          <w:u w:val="single"/>
        </w:rPr>
        <w:t>Функция мотивации</w:t>
      </w:r>
      <w:r w:rsidRPr="00F00B70">
        <w:rPr>
          <w:rFonts w:ascii="Arial" w:hAnsi="Arial" w:cs="Arial"/>
          <w:color w:val="000000"/>
        </w:rPr>
        <w:t xml:space="preserve">. Для предпринимателя конкуренция означает шанс и риск одновременно — предприятия, которые предлагают лучшую по качеству продукцию или производят ее с меньшими производственными затратами, получают вознаграждение в виде прибыли. Это стимулирует технический прогресс. </w:t>
      </w:r>
    </w:p>
    <w:p w14:paraId="5DF1DF4E" w14:textId="77777777" w:rsidR="00CE467E" w:rsidRDefault="00F00B70">
      <w:pPr>
        <w:pStyle w:val="ac"/>
        <w:numPr>
          <w:ilvl w:val="0"/>
          <w:numId w:val="118"/>
        </w:numPr>
        <w:spacing w:after="0" w:line="360" w:lineRule="auto"/>
        <w:ind w:left="0" w:firstLine="0"/>
        <w:jc w:val="both"/>
        <w:rPr>
          <w:rFonts w:cs="Arial"/>
          <w:color w:val="000000"/>
        </w:rPr>
      </w:pPr>
      <w:r w:rsidRPr="00F00B70">
        <w:rPr>
          <w:rFonts w:ascii="Arial" w:hAnsi="Arial" w:cs="Arial"/>
          <w:b/>
          <w:i/>
          <w:color w:val="000000"/>
          <w:u w:val="single"/>
        </w:rPr>
        <w:t>Функция распределения</w:t>
      </w:r>
      <w:r w:rsidRPr="00F00B70">
        <w:rPr>
          <w:rFonts w:ascii="Arial" w:hAnsi="Arial" w:cs="Arial"/>
          <w:color w:val="000000"/>
        </w:rPr>
        <w:t xml:space="preserve">. Конкуренция не только включает стимулы к более высокой продуктивности, но и позволяет распределять доход среди предприятий и домашних хозяйств в соответствии с их эффективным вкладом. </w:t>
      </w:r>
    </w:p>
    <w:p w14:paraId="2310A168" w14:textId="77777777" w:rsidR="00CE467E" w:rsidRDefault="00F00B70">
      <w:pPr>
        <w:pStyle w:val="ac"/>
        <w:numPr>
          <w:ilvl w:val="0"/>
          <w:numId w:val="118"/>
        </w:numPr>
        <w:spacing w:after="0" w:line="360" w:lineRule="auto"/>
        <w:ind w:left="0" w:firstLine="0"/>
        <w:jc w:val="both"/>
        <w:rPr>
          <w:rFonts w:cs="Arial"/>
          <w:color w:val="000000"/>
        </w:rPr>
      </w:pPr>
      <w:r w:rsidRPr="00F00B70">
        <w:rPr>
          <w:rFonts w:ascii="Arial" w:hAnsi="Arial" w:cs="Arial"/>
          <w:b/>
          <w:i/>
          <w:color w:val="000000"/>
          <w:u w:val="single"/>
        </w:rPr>
        <w:t>Функция контроля</w:t>
      </w:r>
      <w:r w:rsidRPr="00F00B70">
        <w:rPr>
          <w:rFonts w:ascii="Arial" w:hAnsi="Arial" w:cs="Arial"/>
          <w:color w:val="000000"/>
        </w:rPr>
        <w:t xml:space="preserve">. Конкуренция ограничивает и контролирует экономическую силу каждого предприятия. </w:t>
      </w:r>
      <w:r w:rsidRPr="00F00B70">
        <w:rPr>
          <w:rFonts w:ascii="Arial" w:hAnsi="Arial" w:cs="Arial"/>
          <w:i/>
          <w:color w:val="000000"/>
          <w:u w:val="single"/>
        </w:rPr>
        <w:t>Например</w:t>
      </w:r>
      <w:r w:rsidRPr="00F00B70">
        <w:rPr>
          <w:rFonts w:ascii="Arial" w:hAnsi="Arial" w:cs="Arial"/>
          <w:i/>
          <w:color w:val="000000"/>
        </w:rPr>
        <w:t>, монополист может назначать цену. В то же время конкуренция предоставляет покупателю возможность выбора среди нескольких продавцов.</w:t>
      </w:r>
      <w:r w:rsidRPr="00F00B70">
        <w:rPr>
          <w:rFonts w:ascii="Arial" w:hAnsi="Arial" w:cs="Arial"/>
          <w:color w:val="000000"/>
        </w:rPr>
        <w:t xml:space="preserve"> Чем совершеннее конкуренция, тем справедливее цена. </w:t>
      </w:r>
    </w:p>
    <w:p w14:paraId="500CE61A" w14:textId="77777777" w:rsidR="00CE467E" w:rsidRDefault="00310090">
      <w:pPr>
        <w:jc w:val="both"/>
        <w:rPr>
          <w:rFonts w:cs="Arial"/>
          <w:color w:val="000000"/>
        </w:rPr>
      </w:pPr>
      <w:r w:rsidRPr="00310090">
        <w:rPr>
          <w:rFonts w:cs="Arial"/>
          <w:color w:val="000000"/>
          <w:highlight w:val="yellow"/>
        </w:rPr>
        <w:t>Видеовставка 19</w:t>
      </w:r>
      <w:r w:rsidR="00805D84" w:rsidRPr="00310090">
        <w:rPr>
          <w:rFonts w:cs="Arial"/>
          <w:color w:val="000000"/>
          <w:highlight w:val="yellow"/>
        </w:rPr>
        <w:t xml:space="preserve">. </w:t>
      </w:r>
      <w:r w:rsidR="00F00B70" w:rsidRPr="00F00B70">
        <w:rPr>
          <w:rFonts w:cs="Arial"/>
          <w:b/>
          <w:i/>
          <w:color w:val="000000"/>
          <w:highlight w:val="yellow"/>
          <w:u w:val="single"/>
        </w:rPr>
        <w:t>Это интересно</w:t>
      </w:r>
      <w:r w:rsidR="00805D84" w:rsidRPr="00310090">
        <w:rPr>
          <w:rFonts w:cs="Arial"/>
          <w:color w:val="000000"/>
          <w:highlight w:val="yellow"/>
        </w:rPr>
        <w:t xml:space="preserve">. </w:t>
      </w:r>
      <w:r w:rsidR="00F00B70" w:rsidRPr="00F00B70">
        <w:rPr>
          <w:rFonts w:cs="Arial"/>
          <w:b/>
          <w:i/>
          <w:color w:val="000000"/>
          <w:highlight w:val="yellow"/>
        </w:rPr>
        <w:t xml:space="preserve">При изучении конкурентной среды большое значение имеет так называемый </w:t>
      </w:r>
      <w:r w:rsidR="00F00B70" w:rsidRPr="00F00B70">
        <w:rPr>
          <w:rFonts w:cs="Arial"/>
          <w:b/>
          <w:i/>
          <w:color w:val="000000"/>
          <w:highlight w:val="yellow"/>
          <w:u w:val="single"/>
          <w:lang w:val="en-US"/>
        </w:rPr>
        <w:t>SWOT</w:t>
      </w:r>
      <w:r w:rsidR="00F00B70" w:rsidRPr="00F00B70">
        <w:rPr>
          <w:rFonts w:cs="Arial"/>
          <w:b/>
          <w:i/>
          <w:color w:val="000000"/>
          <w:highlight w:val="yellow"/>
          <w:u w:val="single"/>
        </w:rPr>
        <w:t>-анализ</w:t>
      </w:r>
      <w:r w:rsidR="00805D84" w:rsidRPr="00310090">
        <w:rPr>
          <w:rFonts w:cs="Arial"/>
          <w:color w:val="000000"/>
          <w:highlight w:val="yellow"/>
        </w:rPr>
        <w:t>. Его проводят больш</w:t>
      </w:r>
      <w:r w:rsidR="005602F4">
        <w:rPr>
          <w:rFonts w:cs="Arial"/>
          <w:color w:val="000000"/>
          <w:highlight w:val="yellow"/>
        </w:rPr>
        <w:t>инство компаний, желающих определить</w:t>
      </w:r>
      <w:r w:rsidR="00805D84" w:rsidRPr="00310090">
        <w:rPr>
          <w:rFonts w:cs="Arial"/>
          <w:color w:val="000000"/>
          <w:highlight w:val="yellow"/>
        </w:rPr>
        <w:t xml:space="preserve"> свое место в рыночной нише и сп</w:t>
      </w:r>
      <w:r w:rsidRPr="00310090">
        <w:rPr>
          <w:rFonts w:cs="Arial"/>
          <w:color w:val="000000"/>
          <w:highlight w:val="yellow"/>
        </w:rPr>
        <w:t xml:space="preserve">ланировать эффективную </w:t>
      </w:r>
      <w:r w:rsidRPr="00310090">
        <w:rPr>
          <w:rFonts w:cs="Arial"/>
          <w:color w:val="000000"/>
          <w:highlight w:val="yellow"/>
        </w:rPr>
        <w:lastRenderedPageBreak/>
        <w:t xml:space="preserve">стратегию маркетинга и продаж. </w:t>
      </w:r>
      <w:r w:rsidR="00F00B70" w:rsidRPr="00F00B70">
        <w:rPr>
          <w:rFonts w:cs="Arial"/>
          <w:b/>
          <w:i/>
          <w:color w:val="000000"/>
          <w:highlight w:val="yellow"/>
        </w:rPr>
        <w:t>Последняя буква «</w:t>
      </w:r>
      <w:r w:rsidR="00F00B70" w:rsidRPr="00F00B70">
        <w:rPr>
          <w:rFonts w:cs="Arial"/>
          <w:b/>
          <w:i/>
          <w:color w:val="000000"/>
          <w:highlight w:val="yellow"/>
          <w:lang w:val="en-US"/>
        </w:rPr>
        <w:t>T</w:t>
      </w:r>
      <w:r w:rsidR="00F00B70" w:rsidRPr="00F00B70">
        <w:rPr>
          <w:rFonts w:cs="Arial"/>
          <w:b/>
          <w:i/>
          <w:color w:val="000000"/>
          <w:highlight w:val="yellow"/>
        </w:rPr>
        <w:t>» (</w:t>
      </w:r>
      <w:r w:rsidR="00F00B70" w:rsidRPr="00F00B70">
        <w:rPr>
          <w:rFonts w:cs="Arial"/>
          <w:b/>
          <w:i/>
          <w:color w:val="000000"/>
          <w:highlight w:val="yellow"/>
          <w:lang w:val="en-US"/>
        </w:rPr>
        <w:t>threats</w:t>
      </w:r>
      <w:r w:rsidR="00F00B70" w:rsidRPr="00F00B70">
        <w:rPr>
          <w:rFonts w:cs="Arial"/>
          <w:b/>
          <w:i/>
          <w:color w:val="000000"/>
          <w:highlight w:val="yellow"/>
        </w:rPr>
        <w:t>) переводится с английского как «угрозы».</w:t>
      </w:r>
      <w:r w:rsidRPr="00310090">
        <w:rPr>
          <w:rFonts w:cs="Arial"/>
          <w:color w:val="000000"/>
          <w:highlight w:val="yellow"/>
        </w:rPr>
        <w:t xml:space="preserve"> В понятие «угроз» </w:t>
      </w:r>
      <w:r w:rsidR="005602F4">
        <w:rPr>
          <w:rFonts w:cs="Arial"/>
          <w:color w:val="000000"/>
          <w:highlight w:val="yellow"/>
        </w:rPr>
        <w:t xml:space="preserve">помимо рыночных факторов </w:t>
      </w:r>
      <w:r w:rsidRPr="00310090">
        <w:rPr>
          <w:rFonts w:cs="Arial"/>
          <w:color w:val="000000"/>
          <w:highlight w:val="yellow"/>
        </w:rPr>
        <w:t xml:space="preserve">входит также и конкурентная среда – сильные стороны конкурентов, которые могут помешать </w:t>
      </w:r>
      <w:r w:rsidR="00E31BF7">
        <w:rPr>
          <w:rFonts w:cs="Arial"/>
          <w:color w:val="000000"/>
          <w:highlight w:val="yellow"/>
        </w:rPr>
        <w:t>В</w:t>
      </w:r>
      <w:r w:rsidRPr="00310090">
        <w:rPr>
          <w:rFonts w:cs="Arial"/>
          <w:color w:val="000000"/>
          <w:highlight w:val="yellow"/>
        </w:rPr>
        <w:t xml:space="preserve">ам занять лидирующее положение. Знание сильных сторон конкурентов помогает </w:t>
      </w:r>
      <w:r w:rsidR="00E31BF7">
        <w:rPr>
          <w:rFonts w:cs="Arial"/>
          <w:color w:val="000000"/>
          <w:highlight w:val="yellow"/>
        </w:rPr>
        <w:t>В</w:t>
      </w:r>
      <w:r w:rsidRPr="00310090">
        <w:rPr>
          <w:rFonts w:cs="Arial"/>
          <w:color w:val="000000"/>
          <w:highlight w:val="yellow"/>
        </w:rPr>
        <w:t>ам придумать свои шаги по их нейтрализации.</w:t>
      </w:r>
    </w:p>
    <w:p w14:paraId="19E44CB0" w14:textId="77777777" w:rsidR="00681265" w:rsidRDefault="00681265">
      <w:pPr>
        <w:pStyle w:val="a8"/>
        <w:widowControl w:val="0"/>
        <w:jc w:val="both"/>
        <w:rPr>
          <w:color w:val="000000"/>
          <w:sz w:val="22"/>
          <w:szCs w:val="22"/>
        </w:rPr>
      </w:pPr>
      <w:r w:rsidRPr="0039525B">
        <w:rPr>
          <w:color w:val="000000"/>
          <w:sz w:val="22"/>
          <w:szCs w:val="22"/>
          <w:highlight w:val="green"/>
        </w:rPr>
        <w:t>Статичный рисунок для читалки:</w:t>
      </w:r>
    </w:p>
    <w:p w14:paraId="665EBC39" w14:textId="77777777" w:rsidR="00CE467E" w:rsidRDefault="00681265">
      <w:pPr>
        <w:jc w:val="center"/>
        <w:rPr>
          <w:rFonts w:cs="Arial"/>
          <w:color w:val="000000"/>
        </w:rPr>
      </w:pPr>
      <w:commentRangeStart w:id="233"/>
      <w:commentRangeStart w:id="234"/>
      <w:r>
        <w:rPr>
          <w:rFonts w:cs="Arial"/>
          <w:noProof/>
          <w:color w:val="000000"/>
        </w:rPr>
        <w:drawing>
          <wp:inline distT="0" distB="0" distL="0" distR="0" wp14:anchorId="250F8FB8" wp14:editId="6109563D">
            <wp:extent cx="4313948" cy="1742925"/>
            <wp:effectExtent l="0" t="0" r="0" b="0"/>
            <wp:docPr id="2064" name="Рисунок 17" descr="C:\Users\o_afanasiadi\Desktop\Без имени-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_afanasiadi\Desktop\Без имени-1.jpg"/>
                    <pic:cNvPicPr>
                      <a:picLocks noChangeAspect="1" noChangeArrowheads="1"/>
                    </pic:cNvPicPr>
                  </pic:nvPicPr>
                  <pic:blipFill>
                    <a:blip r:embed="rId92" cstate="print"/>
                    <a:srcRect/>
                    <a:stretch>
                      <a:fillRect/>
                    </a:stretch>
                  </pic:blipFill>
                  <pic:spPr bwMode="auto">
                    <a:xfrm>
                      <a:off x="0" y="0"/>
                      <a:ext cx="4316369" cy="1743903"/>
                    </a:xfrm>
                    <a:prstGeom prst="rect">
                      <a:avLst/>
                    </a:prstGeom>
                    <a:noFill/>
                    <a:ln w="9525">
                      <a:noFill/>
                      <a:miter lim="800000"/>
                      <a:headEnd/>
                      <a:tailEnd/>
                    </a:ln>
                  </pic:spPr>
                </pic:pic>
              </a:graphicData>
            </a:graphic>
          </wp:inline>
        </w:drawing>
      </w:r>
      <w:commentRangeEnd w:id="233"/>
      <w:commentRangeEnd w:id="234"/>
      <w:r w:rsidR="00E31BF7">
        <w:rPr>
          <w:rStyle w:val="af3"/>
        </w:rPr>
        <w:commentReference w:id="233"/>
      </w:r>
      <w:r>
        <w:rPr>
          <w:rStyle w:val="af3"/>
        </w:rPr>
        <w:commentReference w:id="234"/>
      </w:r>
    </w:p>
    <w:p w14:paraId="5B67D110" w14:textId="77777777" w:rsidR="00CE467E" w:rsidRDefault="00CE467E">
      <w:pPr>
        <w:jc w:val="both"/>
        <w:rPr>
          <w:rFonts w:cs="Arial"/>
          <w:color w:val="000000"/>
          <w:szCs w:val="22"/>
        </w:rPr>
      </w:pPr>
      <w:bookmarkStart w:id="235" w:name="_Toc210732437"/>
      <w:bookmarkStart w:id="236" w:name="_Toc217108037"/>
    </w:p>
    <w:p w14:paraId="38CC4468" w14:textId="77777777" w:rsidR="00CE467E" w:rsidRDefault="00F00B70">
      <w:pPr>
        <w:jc w:val="both"/>
        <w:rPr>
          <w:rFonts w:cs="Arial"/>
          <w:b/>
          <w:color w:val="003CB4"/>
          <w:sz w:val="28"/>
          <w:szCs w:val="28"/>
        </w:rPr>
      </w:pPr>
      <w:r w:rsidRPr="00F00B70">
        <w:rPr>
          <w:rFonts w:cs="Arial"/>
          <w:b/>
          <w:color w:val="003CB4"/>
          <w:sz w:val="28"/>
          <w:szCs w:val="28"/>
          <w:lang w:val="en-US"/>
        </w:rPr>
        <w:t>SWOT</w:t>
      </w:r>
      <w:r w:rsidRPr="00F00B70">
        <w:rPr>
          <w:rFonts w:cs="Arial"/>
          <w:b/>
          <w:color w:val="003CB4"/>
          <w:sz w:val="28"/>
          <w:szCs w:val="28"/>
        </w:rPr>
        <w:t>-анализ</w:t>
      </w:r>
    </w:p>
    <w:p w14:paraId="0F690B59" w14:textId="77777777" w:rsidR="00CE467E" w:rsidRDefault="00F00B70">
      <w:pPr>
        <w:jc w:val="both"/>
        <w:rPr>
          <w:rFonts w:cs="Arial"/>
          <w:color w:val="000000"/>
          <w:szCs w:val="22"/>
        </w:rPr>
      </w:pPr>
      <w:r w:rsidRPr="00F00B70">
        <w:rPr>
          <w:rFonts w:cs="Arial"/>
          <w:b/>
          <w:i/>
          <w:color w:val="000000"/>
          <w:szCs w:val="22"/>
        </w:rPr>
        <w:t>Рассмотрим подробнее этот вид исследования компании</w:t>
      </w:r>
      <w:r w:rsidR="00696415" w:rsidRPr="00701CEE">
        <w:rPr>
          <w:rFonts w:cs="Arial"/>
          <w:color w:val="000000"/>
          <w:szCs w:val="22"/>
        </w:rPr>
        <w:t>.</w:t>
      </w:r>
      <w:r w:rsidR="00537B88" w:rsidRPr="00537B88">
        <w:rPr>
          <w:rFonts w:ascii="Arial CYR" w:hAnsi="Arial CYR" w:cs="Arial CYR"/>
          <w:color w:val="000000"/>
          <w:szCs w:val="22"/>
          <w:highlight w:val="green"/>
          <w:lang w:eastAsia="en-US"/>
        </w:rPr>
        <w:t xml:space="preserve"> </w:t>
      </w:r>
      <w:r w:rsidR="00537B88">
        <w:rPr>
          <w:rFonts w:ascii="Arial CYR" w:hAnsi="Arial CYR" w:cs="Arial CYR"/>
          <w:color w:val="000000"/>
          <w:szCs w:val="22"/>
          <w:highlight w:val="green"/>
          <w:lang w:eastAsia="en-US"/>
        </w:rPr>
        <w:t xml:space="preserve">Интерактивный рисунок для </w:t>
      </w:r>
      <w:proofErr w:type="spellStart"/>
      <w:r w:rsidR="00537B88">
        <w:rPr>
          <w:rFonts w:ascii="Arial CYR" w:hAnsi="Arial CYR" w:cs="Arial CYR"/>
          <w:color w:val="000000"/>
          <w:szCs w:val="22"/>
          <w:highlight w:val="green"/>
          <w:lang w:eastAsia="en-US"/>
        </w:rPr>
        <w:t>ibook</w:t>
      </w:r>
      <w:proofErr w:type="spellEnd"/>
      <w:r w:rsidR="00537B88">
        <w:rPr>
          <w:rFonts w:ascii="Arial CYR" w:hAnsi="Arial CYR" w:cs="Arial CYR"/>
          <w:color w:val="000000"/>
          <w:szCs w:val="22"/>
          <w:highlight w:val="green"/>
          <w:lang w:eastAsia="en-US"/>
        </w:rPr>
        <w:t xml:space="preserve"> (последовательное появление блоков) и статичный рисунок для читалки</w:t>
      </w:r>
    </w:p>
    <w:p w14:paraId="4BE50656" w14:textId="77777777" w:rsidR="00CE467E" w:rsidRDefault="00536736">
      <w:pPr>
        <w:jc w:val="both"/>
        <w:rPr>
          <w:rFonts w:cs="Arial"/>
          <w:color w:val="000000"/>
          <w:szCs w:val="22"/>
        </w:rPr>
      </w:pPr>
      <w:r>
        <w:rPr>
          <w:rFonts w:cs="Arial"/>
          <w:noProof/>
          <w:color w:val="000000"/>
          <w:szCs w:val="22"/>
          <w:lang w:eastAsia="en-US"/>
        </w:rPr>
        <w:pict w14:anchorId="3E3E5E8B">
          <v:shape id="_x0000_s1034" type="#_x0000_t202" style="position:absolute;left:0;text-align:left;margin-left:6.5pt;margin-top:9.6pt;width:466.15pt;height:60.75pt;z-index:251667968;mso-width-relative:margin;mso-height-relative:margin" fillcolor="#b2a1c7" strokecolor="#8064a2" strokeweight="1pt">
            <v:fill color2="#8064a2" focusposition="1" focussize="" focus="50%" type="gradient"/>
            <v:shadow on="t" type="perspective" color="#3f3151" offset="1pt" offset2="-3pt"/>
            <v:textbox style="mso-next-textbox:#_x0000_s1034">
              <w:txbxContent>
                <w:p w14:paraId="30C86C92" w14:textId="77777777" w:rsidR="00536736" w:rsidRPr="00F63319" w:rsidRDefault="00536736" w:rsidP="00696415">
                  <w:pPr>
                    <w:jc w:val="center"/>
                    <w:rPr>
                      <w:rFonts w:cs="Arial"/>
                      <w:color w:val="FFFFFF" w:themeColor="background1"/>
                      <w:sz w:val="24"/>
                      <w:szCs w:val="22"/>
                    </w:rPr>
                  </w:pPr>
                  <w:r w:rsidRPr="00F00B70">
                    <w:rPr>
                      <w:rFonts w:cs="Arial"/>
                      <w:b/>
                      <w:color w:val="FFFFFF" w:themeColor="background1"/>
                      <w:sz w:val="24"/>
                      <w:szCs w:val="22"/>
                      <w:u w:val="single"/>
                    </w:rPr>
                    <w:t>SWOT-анализ</w:t>
                  </w:r>
                  <w:r w:rsidRPr="00F00B70">
                    <w:rPr>
                      <w:rFonts w:cs="Arial"/>
                      <w:color w:val="FFFFFF" w:themeColor="background1"/>
                      <w:sz w:val="24"/>
                      <w:szCs w:val="22"/>
                    </w:rPr>
                    <w:t xml:space="preserve"> </w:t>
                  </w:r>
                  <w:r w:rsidRPr="00F00B70">
                    <w:rPr>
                      <w:rFonts w:cs="Arial"/>
                      <w:b/>
                      <w:color w:val="FFFFFF" w:themeColor="background1"/>
                      <w:sz w:val="24"/>
                      <w:szCs w:val="22"/>
                    </w:rPr>
                    <w:t>(</w:t>
                  </w:r>
                  <w:proofErr w:type="spellStart"/>
                  <w:r w:rsidRPr="00F00B70">
                    <w:rPr>
                      <w:rFonts w:cs="Arial"/>
                      <w:b/>
                      <w:color w:val="FFFFFF" w:themeColor="background1"/>
                      <w:sz w:val="24"/>
                      <w:szCs w:val="22"/>
                    </w:rPr>
                    <w:t>strengths</w:t>
                  </w:r>
                  <w:proofErr w:type="spellEnd"/>
                  <w:r w:rsidRPr="00F00B70">
                    <w:rPr>
                      <w:rFonts w:cs="Arial"/>
                      <w:b/>
                      <w:color w:val="FFFFFF" w:themeColor="background1"/>
                      <w:sz w:val="24"/>
                      <w:szCs w:val="22"/>
                    </w:rPr>
                    <w:t xml:space="preserve">, </w:t>
                  </w:r>
                  <w:proofErr w:type="spellStart"/>
                  <w:r w:rsidRPr="00F00B70">
                    <w:rPr>
                      <w:rFonts w:cs="Arial"/>
                      <w:b/>
                      <w:color w:val="FFFFFF" w:themeColor="background1"/>
                      <w:sz w:val="24"/>
                      <w:szCs w:val="22"/>
                    </w:rPr>
                    <w:t>weaknesses</w:t>
                  </w:r>
                  <w:proofErr w:type="spellEnd"/>
                  <w:r w:rsidRPr="00F00B70">
                    <w:rPr>
                      <w:rFonts w:cs="Arial"/>
                      <w:b/>
                      <w:color w:val="FFFFFF" w:themeColor="background1"/>
                      <w:sz w:val="24"/>
                      <w:szCs w:val="22"/>
                    </w:rPr>
                    <w:t xml:space="preserve">, </w:t>
                  </w:r>
                  <w:proofErr w:type="spellStart"/>
                  <w:r w:rsidRPr="00F00B70">
                    <w:rPr>
                      <w:rFonts w:cs="Arial"/>
                      <w:b/>
                      <w:color w:val="FFFFFF" w:themeColor="background1"/>
                      <w:sz w:val="24"/>
                      <w:szCs w:val="22"/>
                    </w:rPr>
                    <w:t>opportunities</w:t>
                  </w:r>
                  <w:proofErr w:type="spellEnd"/>
                  <w:r w:rsidRPr="00F00B70">
                    <w:rPr>
                      <w:rFonts w:cs="Arial"/>
                      <w:b/>
                      <w:color w:val="FFFFFF" w:themeColor="background1"/>
                      <w:sz w:val="24"/>
                      <w:szCs w:val="22"/>
                    </w:rPr>
                    <w:t xml:space="preserve">, </w:t>
                  </w:r>
                  <w:proofErr w:type="spellStart"/>
                  <w:r w:rsidRPr="00F00B70">
                    <w:rPr>
                      <w:rFonts w:cs="Arial"/>
                      <w:b/>
                      <w:color w:val="FFFFFF" w:themeColor="background1"/>
                      <w:sz w:val="24"/>
                      <w:szCs w:val="22"/>
                    </w:rPr>
                    <w:t>threats</w:t>
                  </w:r>
                  <w:proofErr w:type="spellEnd"/>
                  <w:r w:rsidRPr="00F00B70">
                    <w:rPr>
                      <w:rFonts w:cs="Arial"/>
                      <w:b/>
                      <w:color w:val="FFFFFF" w:themeColor="background1"/>
                      <w:sz w:val="24"/>
                      <w:szCs w:val="22"/>
                    </w:rPr>
                    <w:t>)</w:t>
                  </w:r>
                  <w:r w:rsidRPr="00F00B70">
                    <w:rPr>
                      <w:rFonts w:cs="Arial"/>
                      <w:color w:val="FFFFFF" w:themeColor="background1"/>
                      <w:sz w:val="24"/>
                      <w:szCs w:val="22"/>
                    </w:rPr>
                    <w:t xml:space="preserve"> – анализ сильных и слабых сторон, возможностей и угроз является одним из важнейших этапов маркетингового плана</w:t>
                  </w:r>
                </w:p>
                <w:p w14:paraId="13F9F994" w14:textId="77777777" w:rsidR="00536736" w:rsidRPr="00F63319" w:rsidRDefault="00536736" w:rsidP="00696415">
                  <w:pPr>
                    <w:rPr>
                      <w:rFonts w:cs="Arial"/>
                      <w:color w:val="FFFFFF" w:themeColor="background1"/>
                      <w:sz w:val="24"/>
                      <w:szCs w:val="22"/>
                    </w:rPr>
                  </w:pPr>
                </w:p>
                <w:p w14:paraId="77E862C0" w14:textId="77777777" w:rsidR="00536736" w:rsidRPr="00F63319" w:rsidRDefault="00536736" w:rsidP="00696415">
                  <w:pPr>
                    <w:rPr>
                      <w:color w:val="FFFFFF" w:themeColor="background1"/>
                      <w:sz w:val="24"/>
                    </w:rPr>
                  </w:pPr>
                </w:p>
              </w:txbxContent>
            </v:textbox>
          </v:shape>
        </w:pict>
      </w:r>
    </w:p>
    <w:p w14:paraId="2C30E324" w14:textId="77777777" w:rsidR="00CE467E" w:rsidRDefault="00CE467E">
      <w:pPr>
        <w:jc w:val="both"/>
        <w:rPr>
          <w:rFonts w:cs="Arial"/>
          <w:color w:val="000000"/>
          <w:szCs w:val="22"/>
        </w:rPr>
      </w:pPr>
    </w:p>
    <w:p w14:paraId="6A86A402" w14:textId="77777777" w:rsidR="00CE467E" w:rsidRDefault="00CE467E">
      <w:pPr>
        <w:jc w:val="both"/>
        <w:rPr>
          <w:rFonts w:cs="Arial"/>
          <w:color w:val="000000"/>
          <w:szCs w:val="22"/>
        </w:rPr>
      </w:pPr>
    </w:p>
    <w:p w14:paraId="4A4EC8F4" w14:textId="77777777" w:rsidR="005A254D" w:rsidRDefault="00536736">
      <w:pPr>
        <w:jc w:val="both"/>
        <w:rPr>
          <w:rFonts w:cs="Arial"/>
          <w:color w:val="000000"/>
          <w:szCs w:val="22"/>
        </w:rPr>
      </w:pPr>
      <w:r>
        <w:rPr>
          <w:rFonts w:cs="Arial"/>
          <w:noProof/>
          <w:color w:val="000000"/>
          <w:szCs w:val="22"/>
          <w:lang w:eastAsia="en-US"/>
        </w:rPr>
        <w:pict w14:anchorId="79BDC20D">
          <v:shapetype id="_x0000_t89" coordsize="21600,21600" o:spt="89" adj="9257,18514,6171" path="m@4,0l@0@2@5@2@5@5@2@5@2@0,0@4@2,21600@2@1@1@1@1@2,21600@2xe">
            <v:stroke joinstyle="miter"/>
            <v:formulas>
              <v:f eqn="val #0"/>
              <v:f eqn="val #1"/>
              <v:f eqn="val #2"/>
              <v:f eqn="prod #0 1 2"/>
              <v:f eqn="sum @3 10800 0"/>
              <v:f eqn="sum 21600 #0 #1"/>
              <v:f eqn="sum #1 #2 0"/>
              <v:f eqn="prod @6 1 2"/>
              <v:f eqn="prod #1 2 1"/>
              <v:f eqn="sum @8 0 21600"/>
              <v:f eqn="sum @5 0 @4"/>
              <v:f eqn="sum #0 0 @4"/>
              <v:f eqn="prod @2 @10 @11"/>
            </v:formulas>
            <v:path o:connecttype="custom" o:connectlocs="@4,0;@0,@2;@2,@0;0,@4;@2,21600;@7,@1;@1,@7;21600,@2" o:connectangles="270,180,270,180,90,90,0,0" textboxrect="@12,@5,@1,@1;@5,@12,@1,@1"/>
            <v:handles>
              <v:h position="#0,topLeft" xrange="@2,@9"/>
              <v:h position="#1,#2" xrange="@4,21600" yrange="0,@0"/>
            </v:handles>
          </v:shapetype>
          <v:shape id="_x0000_s1035" type="#_x0000_t89" style="position:absolute;left:0;text-align:left;margin-left:151.95pt;margin-top:13.4pt;width:169.3pt;height:164.2pt;rotation:14623404fd;z-index:251668992;mso-width-relative:margin;mso-height-relative:margin" fillcolor="#8064a2" strokecolor="#f2f2f2" strokeweight="3pt">
            <v:shadow on="t" type="perspective" color="#3f3151" opacity=".5" offset="1pt" offset2="-1pt"/>
            <v:textbox style="mso-next-textbox:#_x0000_s1035">
              <w:txbxContent>
                <w:p w14:paraId="011D1D60" w14:textId="77777777" w:rsidR="00536736" w:rsidRDefault="00536736" w:rsidP="00696415"/>
              </w:txbxContent>
            </v:textbox>
          </v:shape>
        </w:pict>
      </w:r>
    </w:p>
    <w:p w14:paraId="4B800584" w14:textId="77777777" w:rsidR="005A254D" w:rsidRDefault="005A254D">
      <w:pPr>
        <w:jc w:val="both"/>
        <w:rPr>
          <w:rFonts w:cs="Arial"/>
          <w:color w:val="000000"/>
          <w:szCs w:val="22"/>
        </w:rPr>
      </w:pPr>
    </w:p>
    <w:p w14:paraId="096080BC" w14:textId="77777777" w:rsidR="00CE467E" w:rsidRDefault="00536736">
      <w:pPr>
        <w:jc w:val="both"/>
        <w:rPr>
          <w:rFonts w:cs="Arial"/>
          <w:color w:val="000000"/>
          <w:szCs w:val="22"/>
        </w:rPr>
      </w:pPr>
      <w:r>
        <w:rPr>
          <w:rFonts w:cs="Arial"/>
          <w:noProof/>
          <w:color w:val="000000"/>
          <w:szCs w:val="22"/>
          <w:lang w:eastAsia="en-US"/>
        </w:rPr>
        <w:pict w14:anchorId="7FCA5877">
          <v:shape id="_x0000_s1036" type="#_x0000_t202" style="position:absolute;left:0;text-align:left;margin-left:-24.9pt;margin-top:14.25pt;width:176.85pt;height:46.15pt;z-index:251670016;mso-height-percent:200;mso-height-percent:200;mso-width-relative:margin;mso-height-relative:margin" strokecolor="#b2a1c7" strokeweight="1pt">
            <v:fill color2="#ccc0d9" focusposition="1" focussize="" focus="100%" type="gradient"/>
            <v:shadow on="t" type="perspective" color="#3f3151" opacity=".5" offset="1pt" offset2="-3pt"/>
            <v:textbox style="mso-next-textbox:#_x0000_s1036;mso-fit-shape-to-text:t">
              <w:txbxContent>
                <w:p w14:paraId="77A891D3" w14:textId="77777777" w:rsidR="00536736" w:rsidRDefault="00536736" w:rsidP="00696415">
                  <w:pPr>
                    <w:jc w:val="center"/>
                  </w:pPr>
                  <w:r w:rsidRPr="007338DE">
                    <w:rPr>
                      <w:rFonts w:cs="Arial"/>
                      <w:color w:val="000000"/>
                      <w:szCs w:val="22"/>
                    </w:rPr>
                    <w:t>для деятельности фирмы в целом</w:t>
                  </w:r>
                </w:p>
              </w:txbxContent>
            </v:textbox>
          </v:shape>
        </w:pict>
      </w:r>
      <w:r>
        <w:rPr>
          <w:rFonts w:cs="Arial"/>
          <w:noProof/>
          <w:color w:val="000000"/>
          <w:szCs w:val="22"/>
        </w:rPr>
        <w:pict w14:anchorId="10B0D53B">
          <v:shape id="_x0000_s1037" type="#_x0000_t202" style="position:absolute;left:0;text-align:left;margin-left:306.45pt;margin-top:3.4pt;width:185.1pt;height:46.15pt;z-index:251671040;mso-width-percent:400;mso-height-percent:200;mso-width-percent:400;mso-height-percent:200;mso-width-relative:margin;mso-height-relative:margin" strokecolor="#b2a1c7" strokeweight="1pt">
            <v:fill color2="#ccc0d9" focusposition="1" focussize="" focus="100%" type="gradient"/>
            <v:shadow on="t" type="perspective" color="#3f3151" opacity=".5" offset="1pt" offset2="-3pt"/>
            <v:textbox style="mso-next-textbox:#_x0000_s1037;mso-fit-shape-to-text:t">
              <w:txbxContent>
                <w:p w14:paraId="30ADD1C1" w14:textId="77777777" w:rsidR="00536736" w:rsidRPr="000112AC" w:rsidRDefault="00536736" w:rsidP="00696415">
                  <w:pPr>
                    <w:jc w:val="center"/>
                  </w:pPr>
                  <w:r w:rsidRPr="007338DE">
                    <w:rPr>
                      <w:rFonts w:cs="Arial"/>
                      <w:color w:val="000000"/>
                      <w:szCs w:val="22"/>
                    </w:rPr>
                    <w:t>для продуктов, сегментов р</w:t>
                  </w:r>
                  <w:r>
                    <w:rPr>
                      <w:rFonts w:cs="Arial"/>
                      <w:color w:val="000000"/>
                      <w:szCs w:val="22"/>
                    </w:rPr>
                    <w:t>ынка, географических территорий</w:t>
                  </w:r>
                </w:p>
              </w:txbxContent>
            </v:textbox>
          </v:shape>
        </w:pict>
      </w:r>
      <w:r w:rsidR="00696415" w:rsidRPr="007338DE">
        <w:rPr>
          <w:rFonts w:cs="Arial"/>
          <w:color w:val="000000"/>
          <w:szCs w:val="22"/>
        </w:rPr>
        <w:t>SWOT-анализ проводят</w:t>
      </w:r>
      <w:r w:rsidR="00696415">
        <w:rPr>
          <w:rFonts w:cs="Arial"/>
          <w:color w:val="000000"/>
          <w:szCs w:val="22"/>
        </w:rPr>
        <w:t>:</w:t>
      </w:r>
    </w:p>
    <w:p w14:paraId="56374F5D" w14:textId="77777777" w:rsidR="00CE467E" w:rsidRDefault="00CE467E">
      <w:pPr>
        <w:jc w:val="both"/>
        <w:rPr>
          <w:rFonts w:cs="Arial"/>
          <w:color w:val="000000"/>
          <w:szCs w:val="22"/>
        </w:rPr>
      </w:pPr>
    </w:p>
    <w:p w14:paraId="22EC7CED" w14:textId="77777777" w:rsidR="00CE467E" w:rsidRDefault="00CE467E">
      <w:pPr>
        <w:jc w:val="both"/>
        <w:rPr>
          <w:rFonts w:cs="Arial"/>
          <w:color w:val="000000"/>
          <w:szCs w:val="22"/>
        </w:rPr>
      </w:pPr>
    </w:p>
    <w:p w14:paraId="65815747" w14:textId="77777777" w:rsidR="00CE467E" w:rsidRDefault="00CE467E">
      <w:pPr>
        <w:jc w:val="both"/>
        <w:rPr>
          <w:rFonts w:cs="Arial"/>
          <w:color w:val="000000"/>
          <w:szCs w:val="22"/>
        </w:rPr>
      </w:pPr>
    </w:p>
    <w:p w14:paraId="2DFE2E10" w14:textId="77777777" w:rsidR="00CE467E" w:rsidRDefault="00536736">
      <w:pPr>
        <w:jc w:val="both"/>
        <w:rPr>
          <w:rFonts w:cs="Arial"/>
          <w:color w:val="000000"/>
          <w:szCs w:val="22"/>
        </w:rPr>
      </w:pPr>
      <w:r>
        <w:rPr>
          <w:rFonts w:cs="Arial"/>
          <w:noProof/>
          <w:color w:val="000000"/>
          <w:szCs w:val="22"/>
        </w:rPr>
        <w:pict w14:anchorId="6AF0DF9E">
          <v:shape id="_x0000_s1038" type="#_x0000_t202" style="position:absolute;left:0;text-align:left;margin-left:-24.9pt;margin-top:5.75pt;width:176.85pt;height:73.5pt;z-index:251672064;mso-width-relative:margin;mso-height-relative:margin" strokecolor="#b2a1c7" strokeweight="1pt">
            <v:fill color2="#ccc0d9" focusposition="1" focussize="" focus="100%" type="gradient"/>
            <v:shadow on="t" type="perspective" color="#3f3151" opacity=".5" offset="1pt" offset2="-3pt"/>
            <v:textbox style="mso-next-textbox:#_x0000_s1038">
              <w:txbxContent>
                <w:p w14:paraId="240C52B9" w14:textId="77777777" w:rsidR="00536736" w:rsidRDefault="00536736" w:rsidP="00696415">
                  <w:pPr>
                    <w:jc w:val="center"/>
                    <w:rPr>
                      <w:rFonts w:cs="Arial"/>
                      <w:color w:val="000000"/>
                      <w:szCs w:val="22"/>
                    </w:rPr>
                  </w:pPr>
                  <w:r w:rsidRPr="007338DE">
                    <w:rPr>
                      <w:rFonts w:cs="Arial"/>
                      <w:color w:val="000000"/>
                      <w:szCs w:val="22"/>
                    </w:rPr>
                    <w:t xml:space="preserve">анализ </w:t>
                  </w:r>
                  <w:r>
                    <w:rPr>
                      <w:rFonts w:cs="Arial"/>
                      <w:color w:val="000000"/>
                      <w:szCs w:val="22"/>
                    </w:rPr>
                    <w:t>получается</w:t>
                  </w:r>
                </w:p>
                <w:p w14:paraId="07CE58EE" w14:textId="77777777" w:rsidR="00536736" w:rsidRPr="000112AC" w:rsidRDefault="00536736" w:rsidP="00696415">
                  <w:pPr>
                    <w:jc w:val="center"/>
                  </w:pPr>
                  <w:r w:rsidRPr="007338DE">
                    <w:rPr>
                      <w:rFonts w:cs="Arial"/>
                      <w:color w:val="000000"/>
                      <w:szCs w:val="22"/>
                    </w:rPr>
                    <w:t xml:space="preserve"> достаточно общим </w:t>
                  </w:r>
                  <w:r>
                    <w:rPr>
                      <w:rFonts w:cs="Arial"/>
                      <w:color w:val="000000"/>
                      <w:szCs w:val="22"/>
                    </w:rPr>
                    <w:t>по</w:t>
                  </w:r>
                  <w:r w:rsidRPr="007338DE">
                    <w:rPr>
                      <w:rFonts w:cs="Arial"/>
                      <w:color w:val="000000"/>
                      <w:szCs w:val="22"/>
                    </w:rPr>
                    <w:t xml:space="preserve"> содержа</w:t>
                  </w:r>
                  <w:r>
                    <w:rPr>
                      <w:rFonts w:cs="Arial"/>
                      <w:color w:val="000000"/>
                      <w:szCs w:val="22"/>
                    </w:rPr>
                    <w:t>нию</w:t>
                  </w:r>
                </w:p>
              </w:txbxContent>
            </v:textbox>
          </v:shape>
        </w:pict>
      </w:r>
      <w:r>
        <w:rPr>
          <w:rFonts w:cs="Arial"/>
          <w:noProof/>
          <w:color w:val="000000"/>
          <w:szCs w:val="22"/>
        </w:rPr>
        <w:pict w14:anchorId="35BFB087">
          <v:shape id="_x0000_s1039" type="#_x0000_t202" style="position:absolute;left:0;text-align:left;margin-left:306.45pt;margin-top:4.6pt;width:180.75pt;height:65.1pt;z-index:251673088;mso-height-percent:200;mso-height-percent:200;mso-width-relative:margin;mso-height-relative:margin" strokecolor="#b2a1c7" strokeweight="1pt">
            <v:fill color2="#ccc0d9" focusposition="1" focussize="" focus="100%" type="gradient"/>
            <v:shadow on="t" type="perspective" color="#3f3151" opacity=".5" offset="1pt" offset2="-3pt"/>
            <v:textbox style="mso-next-textbox:#_x0000_s1039;mso-fit-shape-to-text:t">
              <w:txbxContent>
                <w:p w14:paraId="4860B74F" w14:textId="77777777" w:rsidR="00536736" w:rsidRDefault="00536736" w:rsidP="00696415">
                  <w:pPr>
                    <w:jc w:val="center"/>
                  </w:pPr>
                  <w:r>
                    <w:rPr>
                      <w:rFonts w:cs="Arial"/>
                      <w:color w:val="000000"/>
                      <w:szCs w:val="22"/>
                    </w:rPr>
                    <w:t xml:space="preserve">анализ </w:t>
                  </w:r>
                  <w:r w:rsidRPr="007338DE">
                    <w:rPr>
                      <w:rFonts w:cs="Arial"/>
                      <w:color w:val="000000"/>
                      <w:szCs w:val="22"/>
                    </w:rPr>
                    <w:t>дает менеджеру серьезную пищу для размышлений</w:t>
                  </w:r>
                </w:p>
              </w:txbxContent>
            </v:textbox>
          </v:shape>
        </w:pict>
      </w:r>
    </w:p>
    <w:p w14:paraId="0B39EB8A" w14:textId="77777777" w:rsidR="00CE467E" w:rsidRDefault="00CE467E">
      <w:pPr>
        <w:jc w:val="both"/>
        <w:rPr>
          <w:rFonts w:cs="Arial"/>
          <w:color w:val="000000"/>
          <w:szCs w:val="22"/>
        </w:rPr>
      </w:pPr>
    </w:p>
    <w:p w14:paraId="480DCACC" w14:textId="77777777" w:rsidR="00CE467E" w:rsidRDefault="00CE467E">
      <w:pPr>
        <w:jc w:val="both"/>
        <w:rPr>
          <w:rFonts w:cs="Arial"/>
          <w:color w:val="000000"/>
          <w:szCs w:val="22"/>
        </w:rPr>
      </w:pPr>
    </w:p>
    <w:p w14:paraId="5429E0C1" w14:textId="77777777" w:rsidR="00CE467E" w:rsidRDefault="00CE467E">
      <w:pPr>
        <w:jc w:val="both"/>
        <w:rPr>
          <w:rFonts w:cs="Arial"/>
          <w:color w:val="000000"/>
          <w:szCs w:val="22"/>
        </w:rPr>
      </w:pPr>
    </w:p>
    <w:p w14:paraId="65A0347D" w14:textId="77777777" w:rsidR="00CE467E" w:rsidRDefault="00CE467E">
      <w:pPr>
        <w:jc w:val="both"/>
        <w:rPr>
          <w:rFonts w:cs="Arial"/>
          <w:color w:val="000000"/>
          <w:szCs w:val="22"/>
        </w:rPr>
      </w:pPr>
    </w:p>
    <w:p w14:paraId="4E0A7A39" w14:textId="77777777" w:rsidR="00CE467E" w:rsidRDefault="00F00B70">
      <w:pPr>
        <w:jc w:val="both"/>
        <w:rPr>
          <w:rFonts w:cs="Arial"/>
          <w:b/>
          <w:color w:val="000000"/>
          <w:szCs w:val="22"/>
        </w:rPr>
      </w:pPr>
      <w:r w:rsidRPr="00F00B70">
        <w:rPr>
          <w:rFonts w:cs="Arial"/>
          <w:b/>
          <w:i/>
          <w:color w:val="000000"/>
          <w:szCs w:val="22"/>
          <w:u w:val="single"/>
        </w:rPr>
        <w:t>SWOT–анализ</w:t>
      </w:r>
      <w:r w:rsidRPr="00F00B70">
        <w:rPr>
          <w:rFonts w:cs="Arial"/>
          <w:b/>
          <w:i/>
          <w:color w:val="000000"/>
          <w:szCs w:val="22"/>
        </w:rPr>
        <w:t xml:space="preserve"> включает следующие описания</w:t>
      </w:r>
      <w:r w:rsidR="00696415" w:rsidRPr="00663615">
        <w:rPr>
          <w:rFonts w:cs="Arial"/>
          <w:b/>
          <w:color w:val="000000"/>
          <w:szCs w:val="22"/>
        </w:rPr>
        <w:t>:</w:t>
      </w:r>
    </w:p>
    <w:p w14:paraId="02FFBC3F" w14:textId="77777777" w:rsidR="00CE467E" w:rsidRDefault="00F00B70">
      <w:pPr>
        <w:pStyle w:val="ac"/>
        <w:numPr>
          <w:ilvl w:val="0"/>
          <w:numId w:val="119"/>
        </w:numPr>
        <w:spacing w:after="0" w:line="360" w:lineRule="auto"/>
        <w:ind w:left="357" w:hanging="357"/>
        <w:jc w:val="both"/>
        <w:rPr>
          <w:rFonts w:cs="Arial"/>
          <w:color w:val="000000"/>
        </w:rPr>
      </w:pPr>
      <w:r w:rsidRPr="00F00B70">
        <w:rPr>
          <w:rFonts w:ascii="Arial" w:hAnsi="Arial" w:cs="Arial"/>
          <w:b/>
          <w:i/>
          <w:color w:val="000000"/>
          <w:u w:val="single"/>
        </w:rPr>
        <w:t>Сильных сторон</w:t>
      </w:r>
      <w:r w:rsidRPr="00F00B70">
        <w:rPr>
          <w:rFonts w:ascii="Arial" w:hAnsi="Arial" w:cs="Arial"/>
          <w:color w:val="000000"/>
        </w:rPr>
        <w:t xml:space="preserve"> (</w:t>
      </w:r>
      <w:proofErr w:type="spellStart"/>
      <w:r w:rsidRPr="00F00B70">
        <w:rPr>
          <w:rFonts w:ascii="Arial" w:hAnsi="Arial" w:cs="Arial"/>
          <w:b/>
          <w:i/>
          <w:color w:val="000000"/>
        </w:rPr>
        <w:t>Strengths</w:t>
      </w:r>
      <w:proofErr w:type="spellEnd"/>
      <w:r w:rsidRPr="00F00B70">
        <w:rPr>
          <w:rFonts w:ascii="Arial" w:hAnsi="Arial" w:cs="Arial"/>
          <w:color w:val="000000"/>
        </w:rPr>
        <w:t>) фирмы</w:t>
      </w:r>
      <w:r w:rsidR="00793B87">
        <w:rPr>
          <w:rFonts w:ascii="Arial" w:hAnsi="Arial" w:cs="Arial"/>
          <w:color w:val="000000"/>
        </w:rPr>
        <w:t>;</w:t>
      </w:r>
      <w:r w:rsidRPr="00F00B70">
        <w:rPr>
          <w:rFonts w:ascii="Arial" w:hAnsi="Arial" w:cs="Arial"/>
          <w:color w:val="000000"/>
        </w:rPr>
        <w:t xml:space="preserve"> </w:t>
      </w:r>
    </w:p>
    <w:p w14:paraId="27E560B4" w14:textId="77777777" w:rsidR="00CE467E" w:rsidRDefault="00F00B70">
      <w:pPr>
        <w:pStyle w:val="ac"/>
        <w:numPr>
          <w:ilvl w:val="0"/>
          <w:numId w:val="119"/>
        </w:numPr>
        <w:spacing w:after="0" w:line="360" w:lineRule="auto"/>
        <w:ind w:left="357" w:hanging="357"/>
        <w:jc w:val="both"/>
        <w:rPr>
          <w:rFonts w:cs="Arial"/>
          <w:color w:val="000000"/>
        </w:rPr>
      </w:pPr>
      <w:r w:rsidRPr="00F00B70">
        <w:rPr>
          <w:rFonts w:ascii="Arial" w:hAnsi="Arial" w:cs="Arial"/>
          <w:b/>
          <w:i/>
          <w:color w:val="000000"/>
          <w:u w:val="single"/>
        </w:rPr>
        <w:t>Слабых сторон</w:t>
      </w:r>
      <w:r w:rsidRPr="00F00B70">
        <w:rPr>
          <w:rFonts w:ascii="Arial" w:hAnsi="Arial" w:cs="Arial"/>
          <w:color w:val="000000"/>
        </w:rPr>
        <w:t xml:space="preserve"> (</w:t>
      </w:r>
      <w:proofErr w:type="spellStart"/>
      <w:r w:rsidRPr="00F00B70">
        <w:rPr>
          <w:rFonts w:ascii="Arial" w:hAnsi="Arial" w:cs="Arial"/>
          <w:b/>
          <w:i/>
          <w:color w:val="000000"/>
        </w:rPr>
        <w:t>Weaknesses</w:t>
      </w:r>
      <w:proofErr w:type="spellEnd"/>
      <w:r w:rsidRPr="00F00B70">
        <w:rPr>
          <w:rFonts w:ascii="Arial" w:hAnsi="Arial" w:cs="Arial"/>
          <w:color w:val="000000"/>
        </w:rPr>
        <w:t>) фирмы</w:t>
      </w:r>
      <w:r w:rsidR="00793B87">
        <w:rPr>
          <w:rFonts w:ascii="Arial" w:hAnsi="Arial" w:cs="Arial"/>
          <w:color w:val="000000"/>
        </w:rPr>
        <w:t>;</w:t>
      </w:r>
      <w:r w:rsidRPr="00F00B70">
        <w:rPr>
          <w:rFonts w:ascii="Arial" w:hAnsi="Arial" w:cs="Arial"/>
          <w:color w:val="000000"/>
        </w:rPr>
        <w:t xml:space="preserve"> </w:t>
      </w:r>
    </w:p>
    <w:p w14:paraId="25BBAC7E" w14:textId="77777777" w:rsidR="00CE467E" w:rsidRDefault="00F00B70">
      <w:pPr>
        <w:pStyle w:val="ac"/>
        <w:numPr>
          <w:ilvl w:val="0"/>
          <w:numId w:val="119"/>
        </w:numPr>
        <w:spacing w:after="0" w:line="360" w:lineRule="auto"/>
        <w:ind w:left="357" w:hanging="357"/>
        <w:jc w:val="both"/>
        <w:rPr>
          <w:rFonts w:cs="Arial"/>
          <w:color w:val="000000"/>
        </w:rPr>
      </w:pPr>
      <w:r w:rsidRPr="00F00B70">
        <w:rPr>
          <w:rFonts w:ascii="Arial" w:hAnsi="Arial" w:cs="Arial"/>
          <w:b/>
          <w:i/>
          <w:color w:val="000000"/>
          <w:u w:val="single"/>
        </w:rPr>
        <w:t>Возможностей</w:t>
      </w:r>
      <w:r w:rsidRPr="00F00B70">
        <w:rPr>
          <w:rFonts w:ascii="Arial" w:hAnsi="Arial" w:cs="Arial"/>
          <w:color w:val="000000"/>
        </w:rPr>
        <w:t xml:space="preserve"> (</w:t>
      </w:r>
      <w:proofErr w:type="spellStart"/>
      <w:r w:rsidRPr="00F00B70">
        <w:rPr>
          <w:rFonts w:ascii="Arial" w:hAnsi="Arial" w:cs="Arial"/>
          <w:b/>
          <w:i/>
          <w:color w:val="000000"/>
        </w:rPr>
        <w:t>Opportunities</w:t>
      </w:r>
      <w:proofErr w:type="spellEnd"/>
      <w:r w:rsidRPr="00F00B70">
        <w:rPr>
          <w:rFonts w:ascii="Arial" w:hAnsi="Arial" w:cs="Arial"/>
          <w:color w:val="000000"/>
        </w:rPr>
        <w:t>), предоставляемых внешней средой</w:t>
      </w:r>
      <w:r w:rsidR="00793B87">
        <w:rPr>
          <w:rFonts w:ascii="Arial" w:hAnsi="Arial" w:cs="Arial"/>
          <w:color w:val="000000"/>
        </w:rPr>
        <w:t>;</w:t>
      </w:r>
      <w:r w:rsidRPr="00F00B70">
        <w:rPr>
          <w:rFonts w:ascii="Arial" w:hAnsi="Arial" w:cs="Arial"/>
          <w:color w:val="000000"/>
        </w:rPr>
        <w:t xml:space="preserve"> </w:t>
      </w:r>
    </w:p>
    <w:p w14:paraId="2BD512C0" w14:textId="77777777" w:rsidR="00CE467E" w:rsidRDefault="00F00B70">
      <w:pPr>
        <w:pStyle w:val="ac"/>
        <w:numPr>
          <w:ilvl w:val="0"/>
          <w:numId w:val="119"/>
        </w:numPr>
        <w:spacing w:after="0" w:line="360" w:lineRule="auto"/>
        <w:ind w:left="357" w:hanging="357"/>
        <w:jc w:val="both"/>
        <w:rPr>
          <w:rFonts w:cs="Arial"/>
          <w:color w:val="000000"/>
        </w:rPr>
      </w:pPr>
      <w:r w:rsidRPr="00F00B70">
        <w:rPr>
          <w:rFonts w:ascii="Arial" w:hAnsi="Arial" w:cs="Arial"/>
          <w:b/>
          <w:i/>
          <w:color w:val="000000"/>
          <w:u w:val="single"/>
        </w:rPr>
        <w:t>Угроз</w:t>
      </w:r>
      <w:r w:rsidRPr="00F00B70">
        <w:rPr>
          <w:rFonts w:ascii="Arial" w:hAnsi="Arial" w:cs="Arial"/>
          <w:b/>
          <w:color w:val="000000"/>
        </w:rPr>
        <w:t xml:space="preserve"> </w:t>
      </w:r>
      <w:r w:rsidRPr="00F00B70">
        <w:rPr>
          <w:rFonts w:ascii="Arial" w:hAnsi="Arial" w:cs="Arial"/>
          <w:color w:val="000000"/>
        </w:rPr>
        <w:t>(</w:t>
      </w:r>
      <w:proofErr w:type="spellStart"/>
      <w:r w:rsidRPr="00F00B70">
        <w:rPr>
          <w:rFonts w:ascii="Arial" w:hAnsi="Arial" w:cs="Arial"/>
          <w:b/>
          <w:i/>
          <w:color w:val="000000"/>
        </w:rPr>
        <w:t>Threats</w:t>
      </w:r>
      <w:proofErr w:type="spellEnd"/>
      <w:r w:rsidRPr="00F00B70">
        <w:rPr>
          <w:rFonts w:ascii="Arial" w:hAnsi="Arial" w:cs="Arial"/>
          <w:color w:val="000000"/>
        </w:rPr>
        <w:t>), предоставляемых внешней средой</w:t>
      </w:r>
      <w:r w:rsidR="00793B87">
        <w:rPr>
          <w:rFonts w:ascii="Arial" w:hAnsi="Arial" w:cs="Arial"/>
          <w:color w:val="000000"/>
        </w:rPr>
        <w:t>.</w:t>
      </w:r>
    </w:p>
    <w:p w14:paraId="283D1356" w14:textId="77777777" w:rsidR="00CE467E" w:rsidRDefault="00CE467E">
      <w:pPr>
        <w:jc w:val="both"/>
        <w:rPr>
          <w:rFonts w:cs="Arial"/>
          <w:color w:val="000000"/>
          <w:szCs w:val="22"/>
        </w:rPr>
      </w:pPr>
    </w:p>
    <w:p w14:paraId="4A1B9DF0" w14:textId="77777777" w:rsidR="00CE467E" w:rsidRDefault="00696415">
      <w:pPr>
        <w:jc w:val="center"/>
        <w:rPr>
          <w:rFonts w:cs="Arial"/>
          <w:color w:val="000000"/>
          <w:szCs w:val="22"/>
        </w:rPr>
      </w:pPr>
      <w:r>
        <w:rPr>
          <w:noProof/>
        </w:rPr>
        <w:drawing>
          <wp:inline distT="0" distB="0" distL="0" distR="0" wp14:anchorId="15E3F5E6" wp14:editId="655D3DA3">
            <wp:extent cx="3124668" cy="2019602"/>
            <wp:effectExtent l="0" t="0" r="0" b="0"/>
            <wp:docPr id="56" name="Рисунок 16" descr="swot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wot2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31465" cy="2023995"/>
                    </a:xfrm>
                    <a:prstGeom prst="rect">
                      <a:avLst/>
                    </a:prstGeom>
                    <a:noFill/>
                    <a:ln w="9525">
                      <a:noFill/>
                      <a:miter lim="800000"/>
                      <a:headEnd/>
                      <a:tailEnd/>
                    </a:ln>
                  </pic:spPr>
                </pic:pic>
              </a:graphicData>
            </a:graphic>
          </wp:inline>
        </w:drawing>
      </w:r>
    </w:p>
    <w:p w14:paraId="2086D5E8" w14:textId="77777777" w:rsidR="00CE467E" w:rsidRDefault="00793B87">
      <w:pPr>
        <w:jc w:val="both"/>
        <w:rPr>
          <w:rFonts w:cs="Arial"/>
          <w:color w:val="000000"/>
          <w:szCs w:val="22"/>
        </w:rPr>
      </w:pPr>
      <w:r>
        <w:rPr>
          <w:rFonts w:ascii="Arial CYR" w:hAnsi="Arial CYR" w:cs="Arial CYR"/>
          <w:color w:val="000000"/>
          <w:szCs w:val="22"/>
          <w:highlight w:val="green"/>
          <w:lang w:eastAsia="en-US"/>
        </w:rPr>
        <w:t>С</w:t>
      </w:r>
      <w:r w:rsidR="00537B88">
        <w:rPr>
          <w:rFonts w:ascii="Arial CYR" w:hAnsi="Arial CYR" w:cs="Arial CYR"/>
          <w:color w:val="000000"/>
          <w:szCs w:val="22"/>
          <w:highlight w:val="green"/>
          <w:lang w:eastAsia="en-US"/>
        </w:rPr>
        <w:t>татичный рисунок</w:t>
      </w:r>
    </w:p>
    <w:p w14:paraId="6FC8F753" w14:textId="77777777" w:rsidR="00CE467E" w:rsidRDefault="00F00B70">
      <w:pPr>
        <w:jc w:val="both"/>
        <w:rPr>
          <w:rFonts w:cs="Arial"/>
          <w:color w:val="000000"/>
          <w:szCs w:val="22"/>
        </w:rPr>
      </w:pPr>
      <w:r w:rsidRPr="00F00B70">
        <w:rPr>
          <w:rFonts w:cs="Arial"/>
          <w:b/>
          <w:i/>
          <w:color w:val="000000"/>
          <w:szCs w:val="22"/>
        </w:rPr>
        <w:t xml:space="preserve">Методика проведения </w:t>
      </w:r>
      <w:r w:rsidRPr="00F00B70">
        <w:rPr>
          <w:rFonts w:cs="Arial"/>
          <w:b/>
          <w:i/>
          <w:color w:val="000000"/>
          <w:szCs w:val="22"/>
          <w:u w:val="single"/>
        </w:rPr>
        <w:t xml:space="preserve">SWOT-анализа </w:t>
      </w:r>
      <w:r w:rsidRPr="00F00B70">
        <w:rPr>
          <w:rFonts w:cs="Arial"/>
          <w:b/>
          <w:i/>
          <w:color w:val="000000"/>
          <w:szCs w:val="22"/>
        </w:rPr>
        <w:t>очень проста</w:t>
      </w:r>
      <w:r w:rsidR="00696415" w:rsidRPr="00CB7F24">
        <w:rPr>
          <w:rFonts w:cs="Arial"/>
          <w:color w:val="000000"/>
          <w:szCs w:val="22"/>
        </w:rPr>
        <w:t xml:space="preserve">, благодаря чему менеджер </w:t>
      </w:r>
      <w:commentRangeStart w:id="237"/>
      <w:r w:rsidR="00696415" w:rsidRPr="00CB7F24">
        <w:rPr>
          <w:rFonts w:cs="Arial"/>
          <w:color w:val="000000"/>
          <w:szCs w:val="22"/>
        </w:rPr>
        <w:t>может</w:t>
      </w:r>
      <w:commentRangeEnd w:id="237"/>
      <w:r w:rsidR="00696415">
        <w:rPr>
          <w:rStyle w:val="af3"/>
        </w:rPr>
        <w:commentReference w:id="237"/>
      </w:r>
      <w:r w:rsidR="00696415" w:rsidRPr="00CB7F24">
        <w:rPr>
          <w:rFonts w:cs="Arial"/>
          <w:color w:val="000000"/>
          <w:szCs w:val="22"/>
        </w:rPr>
        <w:t xml:space="preserve"> сосредоточиться на фактах, не тратя свое время на функциональные вопросы. Сам анализ состоит из двух частей. </w:t>
      </w:r>
      <w:r w:rsidRPr="00F00B70">
        <w:rPr>
          <w:rFonts w:cs="Arial"/>
          <w:b/>
          <w:i/>
          <w:color w:val="000000"/>
          <w:szCs w:val="22"/>
          <w:u w:val="single"/>
        </w:rPr>
        <w:t>Возможности и угрозы</w:t>
      </w:r>
      <w:r w:rsidRPr="00F00B70">
        <w:rPr>
          <w:rFonts w:cs="Arial"/>
          <w:b/>
          <w:i/>
          <w:color w:val="000000"/>
          <w:szCs w:val="22"/>
        </w:rPr>
        <w:t xml:space="preserve"> представляют собой анализ внешней среды: всех факторов, которые могут повлиять на компанию, но не зависят от нее</w:t>
      </w:r>
      <w:r w:rsidR="00696415" w:rsidRPr="00CB7F24">
        <w:rPr>
          <w:rFonts w:cs="Arial"/>
          <w:color w:val="000000"/>
          <w:szCs w:val="22"/>
        </w:rPr>
        <w:t xml:space="preserve">. </w:t>
      </w:r>
      <w:r w:rsidRPr="00F00B70">
        <w:rPr>
          <w:rFonts w:cs="Arial"/>
          <w:b/>
          <w:i/>
          <w:color w:val="000000"/>
          <w:szCs w:val="22"/>
          <w:u w:val="single"/>
        </w:rPr>
        <w:t>Сильные и слабые стороны</w:t>
      </w:r>
      <w:r w:rsidRPr="00F00B70">
        <w:rPr>
          <w:rFonts w:cs="Arial"/>
          <w:b/>
          <w:i/>
          <w:color w:val="000000"/>
          <w:szCs w:val="22"/>
        </w:rPr>
        <w:t xml:space="preserve"> – это внутренний анализ компании/продукта</w:t>
      </w:r>
      <w:r w:rsidR="00696415" w:rsidRPr="00CB7F24">
        <w:rPr>
          <w:rFonts w:cs="Arial"/>
          <w:color w:val="000000"/>
          <w:szCs w:val="22"/>
        </w:rPr>
        <w:t xml:space="preserve">. </w:t>
      </w:r>
      <w:r w:rsidRPr="00F00B70">
        <w:rPr>
          <w:rFonts w:cs="Arial"/>
          <w:b/>
          <w:color w:val="000000"/>
          <w:szCs w:val="22"/>
        </w:rPr>
        <w:t xml:space="preserve">Ф. </w:t>
      </w:r>
      <w:proofErr w:type="spellStart"/>
      <w:r w:rsidRPr="00F00B70">
        <w:rPr>
          <w:rFonts w:cs="Arial"/>
          <w:b/>
          <w:color w:val="000000"/>
          <w:szCs w:val="22"/>
        </w:rPr>
        <w:t>Котлер</w:t>
      </w:r>
      <w:proofErr w:type="spellEnd"/>
      <w:r w:rsidR="00696415">
        <w:rPr>
          <w:rFonts w:cs="Arial"/>
          <w:color w:val="000000"/>
          <w:szCs w:val="22"/>
        </w:rPr>
        <w:t xml:space="preserve"> говорил</w:t>
      </w:r>
      <w:r w:rsidR="00696415" w:rsidRPr="00CB7F24">
        <w:rPr>
          <w:rFonts w:cs="Arial"/>
          <w:color w:val="000000"/>
          <w:szCs w:val="22"/>
        </w:rPr>
        <w:t>,</w:t>
      </w:r>
      <w:r w:rsidR="00696415">
        <w:rPr>
          <w:rFonts w:cs="Arial"/>
          <w:color w:val="000000"/>
          <w:szCs w:val="22"/>
        </w:rPr>
        <w:t xml:space="preserve"> что</w:t>
      </w:r>
      <w:r w:rsidR="00696415" w:rsidRPr="00CB7F24">
        <w:rPr>
          <w:rFonts w:cs="Arial"/>
          <w:color w:val="000000"/>
          <w:szCs w:val="22"/>
        </w:rPr>
        <w:t xml:space="preserve"> при составлении </w:t>
      </w:r>
      <w:r w:rsidRPr="00F00B70">
        <w:rPr>
          <w:rFonts w:cs="Arial"/>
          <w:b/>
          <w:i/>
          <w:color w:val="000000"/>
          <w:szCs w:val="22"/>
        </w:rPr>
        <w:t>SWOT-анализа</w:t>
      </w:r>
      <w:r w:rsidR="00696415" w:rsidRPr="00CB7F24">
        <w:rPr>
          <w:rFonts w:cs="Arial"/>
          <w:color w:val="000000"/>
          <w:szCs w:val="22"/>
        </w:rPr>
        <w:t xml:space="preserve"> </w:t>
      </w:r>
      <w:r w:rsidR="00696415">
        <w:rPr>
          <w:rFonts w:cs="Arial"/>
          <w:color w:val="000000"/>
          <w:szCs w:val="22"/>
        </w:rPr>
        <w:t xml:space="preserve">необходимо </w:t>
      </w:r>
      <w:r w:rsidR="00696415" w:rsidRPr="00CB7F24">
        <w:rPr>
          <w:rFonts w:cs="Arial"/>
          <w:color w:val="000000"/>
          <w:szCs w:val="22"/>
        </w:rPr>
        <w:t xml:space="preserve">указать, как </w:t>
      </w:r>
      <w:r w:rsidRPr="00F00B70">
        <w:rPr>
          <w:rFonts w:cs="Arial"/>
          <w:b/>
          <w:i/>
          <w:color w:val="000000"/>
          <w:szCs w:val="22"/>
        </w:rPr>
        <w:t>минимум 5 глобальных внешних угроз и возможностей</w:t>
      </w:r>
      <w:r w:rsidR="00696415" w:rsidRPr="00CB7F24">
        <w:rPr>
          <w:rFonts w:cs="Arial"/>
          <w:color w:val="000000"/>
          <w:szCs w:val="22"/>
        </w:rPr>
        <w:t>, которые способны как развить, так и погубить бизнес. Такие возможности есть всегда, важно их найти.</w:t>
      </w:r>
    </w:p>
    <w:p w14:paraId="0BC52763" w14:textId="77777777" w:rsidR="00CE467E" w:rsidRDefault="00F00B70">
      <w:pPr>
        <w:jc w:val="both"/>
        <w:rPr>
          <w:rFonts w:cs="Arial"/>
          <w:color w:val="000000"/>
          <w:szCs w:val="22"/>
        </w:rPr>
      </w:pPr>
      <w:r w:rsidRPr="00F00B70">
        <w:rPr>
          <w:rFonts w:cs="Arial"/>
          <w:b/>
          <w:i/>
          <w:color w:val="000000"/>
          <w:szCs w:val="22"/>
        </w:rPr>
        <w:t>На практике применяется несколько различных форм проведения SWOT-анализа:</w:t>
      </w:r>
      <w:r w:rsidRPr="00F00B70">
        <w:rPr>
          <w:rFonts w:ascii="Arial CYR" w:hAnsi="Arial CYR" w:cs="Arial CYR"/>
          <w:b/>
          <w:i/>
          <w:color w:val="000000"/>
          <w:szCs w:val="22"/>
          <w:highlight w:val="green"/>
          <w:lang w:eastAsia="en-US"/>
        </w:rPr>
        <w:t xml:space="preserve"> </w:t>
      </w:r>
      <w:r w:rsidR="00537B88">
        <w:rPr>
          <w:rFonts w:ascii="Arial CYR" w:hAnsi="Arial CYR" w:cs="Arial CYR"/>
          <w:color w:val="000000"/>
          <w:szCs w:val="22"/>
          <w:highlight w:val="green"/>
          <w:lang w:eastAsia="en-US"/>
        </w:rPr>
        <w:t xml:space="preserve">Представить для </w:t>
      </w:r>
      <w:proofErr w:type="spellStart"/>
      <w:r w:rsidR="00537B88">
        <w:rPr>
          <w:rFonts w:ascii="Arial CYR" w:hAnsi="Arial CYR" w:cs="Arial CYR"/>
          <w:color w:val="000000"/>
          <w:szCs w:val="22"/>
          <w:highlight w:val="green"/>
          <w:lang w:eastAsia="en-US"/>
        </w:rPr>
        <w:t>iBook</w:t>
      </w:r>
      <w:proofErr w:type="spellEnd"/>
      <w:r w:rsidR="00537B88">
        <w:rPr>
          <w:rFonts w:ascii="Arial CYR" w:hAnsi="Arial CYR" w:cs="Arial CYR"/>
          <w:color w:val="000000"/>
          <w:szCs w:val="22"/>
          <w:highlight w:val="green"/>
          <w:lang w:eastAsia="en-US"/>
        </w:rPr>
        <w:t xml:space="preserve"> как разворачивающийся список (при нажатии на слово, выделенное жирным – выезжает текст-объяснение к нему), для читалки – форматированный текст</w:t>
      </w:r>
    </w:p>
    <w:p w14:paraId="2584BABD" w14:textId="77777777" w:rsidR="00CE467E" w:rsidRDefault="00696415">
      <w:pPr>
        <w:jc w:val="both"/>
        <w:rPr>
          <w:rFonts w:cs="Arial"/>
          <w:color w:val="000000"/>
          <w:szCs w:val="22"/>
          <w:highlight w:val="cyan"/>
        </w:rPr>
      </w:pPr>
      <w:r w:rsidRPr="00537B88">
        <w:rPr>
          <w:rFonts w:cs="Arial"/>
          <w:color w:val="000000"/>
          <w:szCs w:val="22"/>
          <w:highlight w:val="cyan"/>
        </w:rPr>
        <w:t>1</w:t>
      </w:r>
      <w:r w:rsidR="00266356">
        <w:rPr>
          <w:rFonts w:cs="Arial"/>
          <w:color w:val="000000"/>
          <w:szCs w:val="22"/>
          <w:highlight w:val="cyan"/>
        </w:rPr>
        <w:t>.</w:t>
      </w:r>
      <w:r w:rsidRPr="00537B88">
        <w:rPr>
          <w:rFonts w:cs="Arial"/>
          <w:color w:val="000000"/>
          <w:szCs w:val="22"/>
          <w:highlight w:val="cyan"/>
        </w:rPr>
        <w:t xml:space="preserve"> </w:t>
      </w:r>
      <w:r w:rsidR="00F00B70" w:rsidRPr="00F00B70">
        <w:rPr>
          <w:rFonts w:cs="Arial"/>
          <w:b/>
          <w:i/>
          <w:color w:val="000000"/>
          <w:szCs w:val="22"/>
          <w:highlight w:val="cyan"/>
          <w:u w:val="single"/>
        </w:rPr>
        <w:t>Экспресс-SWOT-анализ</w:t>
      </w:r>
      <w:r w:rsidRPr="00537B88">
        <w:rPr>
          <w:rFonts w:cs="Arial"/>
          <w:color w:val="000000"/>
          <w:szCs w:val="22"/>
          <w:highlight w:val="cyan"/>
        </w:rPr>
        <w:t xml:space="preserve"> — наиболее часто встречающийся (</w:t>
      </w:r>
      <w:r w:rsidR="00F00B70" w:rsidRPr="00F00B70">
        <w:rPr>
          <w:rFonts w:cs="Arial"/>
          <w:i/>
          <w:color w:val="000000"/>
          <w:szCs w:val="22"/>
          <w:highlight w:val="cyan"/>
        </w:rPr>
        <w:t>в силу простоты проведения</w:t>
      </w:r>
      <w:r w:rsidRPr="00537B88">
        <w:rPr>
          <w:rFonts w:cs="Arial"/>
          <w:color w:val="000000"/>
          <w:szCs w:val="22"/>
          <w:highlight w:val="cyan"/>
        </w:rPr>
        <w:t xml:space="preserve">) вид качественного анализа, позволяющего определить, какие сильные стороны </w:t>
      </w:r>
      <w:r w:rsidR="00266356">
        <w:rPr>
          <w:rFonts w:cs="Arial"/>
          <w:color w:val="000000"/>
          <w:szCs w:val="22"/>
          <w:highlight w:val="cyan"/>
        </w:rPr>
        <w:t>В</w:t>
      </w:r>
      <w:r w:rsidRPr="00537B88">
        <w:rPr>
          <w:rFonts w:cs="Arial"/>
          <w:color w:val="000000"/>
          <w:szCs w:val="22"/>
          <w:highlight w:val="cyan"/>
        </w:rPr>
        <w:t xml:space="preserve">ашей организации помогут бороться с угрозами и использовать возможности внешней среды, а какие слабые стороны помешают это делать. Этот вид анализа любят показывать в некоторых бизнес-школах, поскольку схема его проведения имеет несомненное </w:t>
      </w:r>
      <w:r w:rsidR="00F00B70" w:rsidRPr="00F00B70">
        <w:rPr>
          <w:rFonts w:cs="Arial"/>
          <w:b/>
          <w:i/>
          <w:color w:val="000000"/>
          <w:szCs w:val="22"/>
          <w:highlight w:val="cyan"/>
        </w:rPr>
        <w:t>достоинство</w:t>
      </w:r>
      <w:r w:rsidRPr="00537B88">
        <w:rPr>
          <w:rFonts w:cs="Arial"/>
          <w:color w:val="000000"/>
          <w:szCs w:val="22"/>
          <w:highlight w:val="cyan"/>
        </w:rPr>
        <w:t xml:space="preserve">: она очень наглядна и проста. Однако на практике эта методика имеет </w:t>
      </w:r>
      <w:r w:rsidR="00F00B70" w:rsidRPr="00F00B70">
        <w:rPr>
          <w:rFonts w:cs="Arial"/>
          <w:b/>
          <w:i/>
          <w:color w:val="000000"/>
          <w:szCs w:val="22"/>
          <w:highlight w:val="cyan"/>
        </w:rPr>
        <w:t>недостатки</w:t>
      </w:r>
      <w:r w:rsidRPr="00537B88">
        <w:rPr>
          <w:rFonts w:cs="Arial"/>
          <w:color w:val="000000"/>
          <w:szCs w:val="22"/>
          <w:highlight w:val="cyan"/>
        </w:rPr>
        <w:t>: в пункты всех клеток таблицы попадают только самые очевидные факторы, и даже при этом часть этих факторов исчезает в перекрестной матрице, поскольку не может быть использована.</w:t>
      </w:r>
    </w:p>
    <w:p w14:paraId="6FFC99DB" w14:textId="77777777" w:rsidR="00CE467E" w:rsidRDefault="00696415">
      <w:pPr>
        <w:jc w:val="both"/>
        <w:rPr>
          <w:rFonts w:cs="Arial"/>
          <w:color w:val="000000"/>
          <w:szCs w:val="22"/>
          <w:highlight w:val="cyan"/>
        </w:rPr>
      </w:pPr>
      <w:r w:rsidRPr="00537B88">
        <w:rPr>
          <w:rFonts w:cs="Arial"/>
          <w:color w:val="000000"/>
          <w:szCs w:val="22"/>
          <w:highlight w:val="cyan"/>
        </w:rPr>
        <w:t>2</w:t>
      </w:r>
      <w:r w:rsidR="00266356">
        <w:rPr>
          <w:rFonts w:cs="Arial"/>
          <w:color w:val="000000"/>
          <w:szCs w:val="22"/>
          <w:highlight w:val="cyan"/>
        </w:rPr>
        <w:t>.</w:t>
      </w:r>
      <w:r w:rsidRPr="00537B88">
        <w:rPr>
          <w:rFonts w:cs="Arial"/>
          <w:color w:val="000000"/>
          <w:szCs w:val="22"/>
          <w:highlight w:val="cyan"/>
        </w:rPr>
        <w:t xml:space="preserve"> </w:t>
      </w:r>
      <w:r w:rsidR="00F00B70" w:rsidRPr="00F00B70">
        <w:rPr>
          <w:rFonts w:cs="Arial"/>
          <w:b/>
          <w:i/>
          <w:color w:val="000000"/>
          <w:szCs w:val="22"/>
          <w:highlight w:val="cyan"/>
          <w:u w:val="single"/>
        </w:rPr>
        <w:t>Сводный SWOT-анализ</w:t>
      </w:r>
      <w:r w:rsidRPr="00537B88">
        <w:rPr>
          <w:rFonts w:cs="Arial"/>
          <w:color w:val="000000"/>
          <w:szCs w:val="22"/>
          <w:highlight w:val="cyan"/>
        </w:rPr>
        <w:t xml:space="preserve">, в котором должны быть представлены основные показатели, которые характеризуют деятельность фирмы в текущий момент и намечают перспективы будущего развития. Поэтому его следует делать не </w:t>
      </w:r>
      <w:r w:rsidR="00266356">
        <w:rPr>
          <w:rFonts w:cs="Arial"/>
          <w:color w:val="000000"/>
          <w:szCs w:val="22"/>
          <w:highlight w:val="cyan"/>
        </w:rPr>
        <w:t>«</w:t>
      </w:r>
      <w:r w:rsidRPr="00537B88">
        <w:rPr>
          <w:rFonts w:cs="Arial"/>
          <w:color w:val="000000"/>
          <w:szCs w:val="22"/>
          <w:highlight w:val="cyan"/>
        </w:rPr>
        <w:t>ДО</w:t>
      </w:r>
      <w:r w:rsidR="00266356">
        <w:rPr>
          <w:rFonts w:cs="Arial"/>
          <w:color w:val="000000"/>
          <w:szCs w:val="22"/>
          <w:highlight w:val="cyan"/>
        </w:rPr>
        <w:t>»</w:t>
      </w:r>
      <w:r w:rsidRPr="00537B88">
        <w:rPr>
          <w:rFonts w:cs="Arial"/>
          <w:color w:val="000000"/>
          <w:szCs w:val="22"/>
          <w:highlight w:val="cyan"/>
        </w:rPr>
        <w:t xml:space="preserve"> и не </w:t>
      </w:r>
      <w:r w:rsidR="00266356">
        <w:rPr>
          <w:rFonts w:cs="Arial"/>
          <w:color w:val="000000"/>
          <w:szCs w:val="22"/>
          <w:highlight w:val="cyan"/>
        </w:rPr>
        <w:t>«</w:t>
      </w:r>
      <w:r w:rsidRPr="00537B88">
        <w:rPr>
          <w:rFonts w:cs="Arial"/>
          <w:color w:val="000000"/>
          <w:szCs w:val="22"/>
          <w:highlight w:val="cyan"/>
        </w:rPr>
        <w:t>ВМЕСТО</w:t>
      </w:r>
      <w:r w:rsidR="00266356">
        <w:rPr>
          <w:rFonts w:cs="Arial"/>
          <w:color w:val="000000"/>
          <w:szCs w:val="22"/>
          <w:highlight w:val="cyan"/>
        </w:rPr>
        <w:t>»</w:t>
      </w:r>
      <w:r w:rsidRPr="00537B88">
        <w:rPr>
          <w:rFonts w:cs="Arial"/>
          <w:color w:val="000000"/>
          <w:szCs w:val="22"/>
          <w:highlight w:val="cyan"/>
        </w:rPr>
        <w:t xml:space="preserve">, а только ПОСЛЕ проведения всех остальных видов стратегического анализа. </w:t>
      </w:r>
      <w:r w:rsidR="00F00B70" w:rsidRPr="00F00B70">
        <w:rPr>
          <w:rFonts w:cs="Arial"/>
          <w:b/>
          <w:i/>
          <w:color w:val="000000"/>
          <w:szCs w:val="22"/>
          <w:highlight w:val="cyan"/>
        </w:rPr>
        <w:t>Достоинством</w:t>
      </w:r>
      <w:r w:rsidRPr="00537B88">
        <w:rPr>
          <w:rFonts w:cs="Arial"/>
          <w:color w:val="000000"/>
          <w:szCs w:val="22"/>
          <w:highlight w:val="cyan"/>
        </w:rPr>
        <w:t xml:space="preserve"> </w:t>
      </w:r>
      <w:r w:rsidRPr="00537B88">
        <w:rPr>
          <w:rFonts w:cs="Arial"/>
          <w:color w:val="000000"/>
          <w:szCs w:val="22"/>
          <w:highlight w:val="cyan"/>
        </w:rPr>
        <w:lastRenderedPageBreak/>
        <w:t>такой формы проведения анализа является то, что он позволяет в некотором приближении дать количественную оценку тех факторов, которые были выявлены (</w:t>
      </w:r>
      <w:r w:rsidR="00F00B70" w:rsidRPr="00F00B70">
        <w:rPr>
          <w:rFonts w:cs="Arial"/>
          <w:i/>
          <w:color w:val="000000"/>
          <w:szCs w:val="22"/>
          <w:highlight w:val="cyan"/>
        </w:rPr>
        <w:t>даже в тех случаях, когда объективной информации об этих факторах у фирмы нет</w:t>
      </w:r>
      <w:r w:rsidRPr="00537B88">
        <w:rPr>
          <w:rFonts w:cs="Arial"/>
          <w:color w:val="000000"/>
          <w:szCs w:val="22"/>
          <w:highlight w:val="cyan"/>
        </w:rPr>
        <w:t xml:space="preserve">). Еще одним </w:t>
      </w:r>
      <w:r w:rsidR="00F00B70" w:rsidRPr="00F00B70">
        <w:rPr>
          <w:rFonts w:cs="Arial"/>
          <w:b/>
          <w:i/>
          <w:color w:val="000000"/>
          <w:szCs w:val="22"/>
          <w:highlight w:val="cyan"/>
        </w:rPr>
        <w:t>достоинством</w:t>
      </w:r>
      <w:r w:rsidRPr="00537B88">
        <w:rPr>
          <w:rFonts w:cs="Arial"/>
          <w:color w:val="000000"/>
          <w:szCs w:val="22"/>
          <w:highlight w:val="cyan"/>
        </w:rPr>
        <w:t xml:space="preserve"> является возможность (</w:t>
      </w:r>
      <w:r w:rsidR="00F00B70" w:rsidRPr="00F00B70">
        <w:rPr>
          <w:rFonts w:cs="Arial"/>
          <w:i/>
          <w:color w:val="000000"/>
          <w:szCs w:val="22"/>
          <w:highlight w:val="cyan"/>
        </w:rPr>
        <w:t>на основе проведения всех видов стратегического анализа</w:t>
      </w:r>
      <w:r w:rsidRPr="00537B88">
        <w:rPr>
          <w:rFonts w:cs="Arial"/>
          <w:color w:val="000000"/>
          <w:szCs w:val="22"/>
          <w:highlight w:val="cyan"/>
        </w:rPr>
        <w:t xml:space="preserve">) сразу перейти к выработке стратегии и разработать комплекс мероприятий, необходимых для достижения стратегических целей. Очевидным </w:t>
      </w:r>
      <w:r w:rsidR="00F00B70" w:rsidRPr="00F00B70">
        <w:rPr>
          <w:rFonts w:cs="Arial"/>
          <w:b/>
          <w:i/>
          <w:color w:val="000000"/>
          <w:szCs w:val="22"/>
          <w:highlight w:val="cyan"/>
        </w:rPr>
        <w:t>недостатком</w:t>
      </w:r>
      <w:r w:rsidRPr="00537B88">
        <w:rPr>
          <w:rFonts w:cs="Arial"/>
          <w:color w:val="000000"/>
          <w:szCs w:val="22"/>
          <w:highlight w:val="cyan"/>
        </w:rPr>
        <w:t xml:space="preserve"> является более сложная процедура проведения анализа (</w:t>
      </w:r>
      <w:r w:rsidR="00F00B70" w:rsidRPr="00F00B70">
        <w:rPr>
          <w:rFonts w:cs="Arial"/>
          <w:i/>
          <w:color w:val="000000"/>
          <w:szCs w:val="22"/>
          <w:highlight w:val="cyan"/>
        </w:rPr>
        <w:t>в ходе стратегических сессий, в которых участвует топ-менеджмент фирмы, она может занять 1-2 дня в зависимости от глубины проработки факторов</w:t>
      </w:r>
      <w:r w:rsidRPr="00537B88">
        <w:rPr>
          <w:rFonts w:cs="Arial"/>
          <w:color w:val="000000"/>
          <w:szCs w:val="22"/>
          <w:highlight w:val="cyan"/>
        </w:rPr>
        <w:t>).</w:t>
      </w:r>
    </w:p>
    <w:p w14:paraId="48A76569" w14:textId="77777777" w:rsidR="00CE467E" w:rsidRDefault="00696415">
      <w:pPr>
        <w:jc w:val="both"/>
        <w:rPr>
          <w:rFonts w:cs="Arial"/>
          <w:color w:val="000000"/>
          <w:szCs w:val="22"/>
        </w:rPr>
      </w:pPr>
      <w:r w:rsidRPr="00537B88">
        <w:rPr>
          <w:rFonts w:cs="Arial"/>
          <w:color w:val="000000"/>
          <w:szCs w:val="22"/>
          <w:highlight w:val="cyan"/>
        </w:rPr>
        <w:t xml:space="preserve">3. </w:t>
      </w:r>
      <w:r w:rsidR="00F00B70" w:rsidRPr="00F00B70">
        <w:rPr>
          <w:rFonts w:cs="Arial"/>
          <w:b/>
          <w:i/>
          <w:color w:val="000000"/>
          <w:szCs w:val="22"/>
          <w:highlight w:val="cyan"/>
          <w:u w:val="single"/>
        </w:rPr>
        <w:t>Смешанный SWOT-анализ</w:t>
      </w:r>
      <w:r w:rsidRPr="00537B88">
        <w:rPr>
          <w:rFonts w:cs="Arial"/>
          <w:color w:val="000000"/>
          <w:szCs w:val="22"/>
          <w:highlight w:val="cyan"/>
        </w:rPr>
        <w:t xml:space="preserve"> — это попытка совместить первую и вторую формы проведения анализа. Для этого предварительно проводятся как минимум основные три вида стратегического анализа (</w:t>
      </w:r>
      <w:r w:rsidR="00F00B70" w:rsidRPr="00F00B70">
        <w:rPr>
          <w:rFonts w:cs="Arial"/>
          <w:i/>
          <w:color w:val="000000"/>
          <w:szCs w:val="22"/>
          <w:highlight w:val="cyan"/>
        </w:rPr>
        <w:t>обычно это STEP-анализ, анализ по модели «5 сил» Портера и анализ внутренней среды по одной из методик</w:t>
      </w:r>
      <w:r w:rsidRPr="00537B88">
        <w:rPr>
          <w:rFonts w:cs="Arial"/>
          <w:color w:val="000000"/>
          <w:szCs w:val="22"/>
          <w:highlight w:val="cyan"/>
        </w:rPr>
        <w:t>). Затем все факторы объединяются в единые таблицы, из которых формируется перекрестная матрица (</w:t>
      </w:r>
      <w:r w:rsidR="00F00B70" w:rsidRPr="00F00B70">
        <w:rPr>
          <w:rFonts w:cs="Arial"/>
          <w:i/>
          <w:color w:val="000000"/>
          <w:szCs w:val="22"/>
          <w:highlight w:val="cyan"/>
        </w:rPr>
        <w:t>как в экспресс-форме</w:t>
      </w:r>
      <w:r w:rsidRPr="00537B88">
        <w:rPr>
          <w:rFonts w:cs="Arial"/>
          <w:color w:val="000000"/>
          <w:szCs w:val="22"/>
          <w:highlight w:val="cyan"/>
        </w:rPr>
        <w:t xml:space="preserve">). Количественная оценка факторов обычно не производится. </w:t>
      </w:r>
      <w:r w:rsidR="00F00B70" w:rsidRPr="00F00B70">
        <w:rPr>
          <w:rFonts w:cs="Arial"/>
          <w:b/>
          <w:i/>
          <w:color w:val="000000"/>
          <w:szCs w:val="22"/>
          <w:highlight w:val="cyan"/>
        </w:rPr>
        <w:t>Достоинством</w:t>
      </w:r>
      <w:r w:rsidRPr="00537B88">
        <w:rPr>
          <w:rFonts w:cs="Arial"/>
          <w:color w:val="000000"/>
          <w:szCs w:val="22"/>
          <w:highlight w:val="cyan"/>
        </w:rPr>
        <w:t xml:space="preserve"> этой формы является глубина анализа. К </w:t>
      </w:r>
      <w:r w:rsidR="00F00B70" w:rsidRPr="00F00B70">
        <w:rPr>
          <w:rFonts w:cs="Arial"/>
          <w:b/>
          <w:i/>
          <w:color w:val="000000"/>
          <w:szCs w:val="22"/>
          <w:highlight w:val="cyan"/>
        </w:rPr>
        <w:t>недостатку</w:t>
      </w:r>
      <w:r w:rsidRPr="00537B88">
        <w:rPr>
          <w:rFonts w:cs="Arial"/>
          <w:color w:val="000000"/>
          <w:szCs w:val="22"/>
          <w:highlight w:val="cyan"/>
        </w:rPr>
        <w:t xml:space="preserve"> следует отнести психологический фактор: на практике очень часто дело заканчивается построением красивой матрицы и самоуспокоением (</w:t>
      </w:r>
      <w:r w:rsidR="00266356">
        <w:rPr>
          <w:rFonts w:cs="Arial"/>
          <w:color w:val="000000"/>
          <w:szCs w:val="22"/>
          <w:highlight w:val="cyan"/>
        </w:rPr>
        <w:t>«Н</w:t>
      </w:r>
      <w:r w:rsidRPr="00537B88">
        <w:rPr>
          <w:rFonts w:cs="Arial"/>
          <w:color w:val="000000"/>
          <w:szCs w:val="22"/>
          <w:highlight w:val="cyan"/>
        </w:rPr>
        <w:t>у, теперь мы знаем, чего нам ждать и чего бояться, так что больше нам ничего не нужно</w:t>
      </w:r>
      <w:r w:rsidR="00266356">
        <w:rPr>
          <w:rFonts w:cs="Arial"/>
          <w:color w:val="000000"/>
          <w:szCs w:val="22"/>
          <w:highlight w:val="cyan"/>
        </w:rPr>
        <w:t>»</w:t>
      </w:r>
      <w:r w:rsidRPr="00537B88">
        <w:rPr>
          <w:rFonts w:cs="Arial"/>
          <w:color w:val="000000"/>
          <w:szCs w:val="22"/>
          <w:highlight w:val="cyan"/>
        </w:rPr>
        <w:t>), либо забвением всех факторов, вошедших в большую SWOT-таблицу: перед глазами и в памяти остаются только те факторы, которые вошли в матрицу.</w:t>
      </w:r>
    </w:p>
    <w:p w14:paraId="58EA5AEA" w14:textId="77777777" w:rsidR="00CE467E" w:rsidRDefault="00F00B70">
      <w:pPr>
        <w:jc w:val="both"/>
        <w:rPr>
          <w:rFonts w:cs="Arial"/>
          <w:b/>
          <w:i/>
          <w:color w:val="000000"/>
          <w:szCs w:val="22"/>
        </w:rPr>
      </w:pPr>
      <w:r w:rsidRPr="00F00B70">
        <w:rPr>
          <w:rFonts w:cs="Arial"/>
          <w:b/>
          <w:i/>
          <w:color w:val="000000"/>
          <w:szCs w:val="22"/>
        </w:rPr>
        <w:t>Рассмотрим методику проведения анализа по двум первым формам, а третью Вы можете представить себе самостоятельно.</w:t>
      </w:r>
    </w:p>
    <w:p w14:paraId="31AEA0D2" w14:textId="77777777" w:rsidR="00CE467E" w:rsidRDefault="00CE467E">
      <w:pPr>
        <w:jc w:val="both"/>
        <w:rPr>
          <w:rFonts w:cs="Arial"/>
          <w:b/>
          <w:color w:val="1F497D" w:themeColor="text2"/>
          <w:sz w:val="28"/>
          <w:szCs w:val="22"/>
        </w:rPr>
      </w:pPr>
    </w:p>
    <w:p w14:paraId="135C5BA7" w14:textId="77777777" w:rsidR="00CE467E" w:rsidRDefault="00F00B70">
      <w:pPr>
        <w:jc w:val="both"/>
        <w:rPr>
          <w:rFonts w:cs="Arial"/>
          <w:b/>
          <w:color w:val="003CB4"/>
          <w:sz w:val="28"/>
          <w:szCs w:val="22"/>
        </w:rPr>
      </w:pPr>
      <w:r w:rsidRPr="00F00B70">
        <w:rPr>
          <w:rFonts w:cs="Arial"/>
          <w:b/>
          <w:color w:val="003CB4"/>
          <w:sz w:val="28"/>
          <w:szCs w:val="22"/>
        </w:rPr>
        <w:t>Экспресс-SWOT-анализ</w:t>
      </w:r>
    </w:p>
    <w:p w14:paraId="5934D475" w14:textId="77777777" w:rsidR="00CE467E" w:rsidRDefault="0069641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both"/>
        <w:rPr>
          <w:rFonts w:ascii="Arial CYR" w:hAnsi="Arial CYR" w:cs="Arial CYR"/>
          <w:color w:val="000000"/>
          <w:szCs w:val="22"/>
          <w:highlight w:val="green"/>
          <w:lang w:eastAsia="en-US"/>
        </w:rPr>
      </w:pPr>
      <w:r w:rsidRPr="00A4712A">
        <w:rPr>
          <w:rFonts w:cs="Arial"/>
          <w:color w:val="000000"/>
          <w:szCs w:val="22"/>
        </w:rPr>
        <w:t xml:space="preserve">На первом этапе выбираются основные факторы, которые можно отнести к сильным и слабым сторонам </w:t>
      </w:r>
      <w:r w:rsidR="00057FAB">
        <w:rPr>
          <w:rFonts w:cs="Arial"/>
          <w:color w:val="000000"/>
          <w:szCs w:val="22"/>
        </w:rPr>
        <w:t>В</w:t>
      </w:r>
      <w:r w:rsidRPr="00A4712A">
        <w:rPr>
          <w:rFonts w:cs="Arial"/>
          <w:color w:val="000000"/>
          <w:szCs w:val="22"/>
        </w:rPr>
        <w:t>ашей фирмы, а также к возможностям и угрозам внешней среды. Все факторы заносятся в таблицу (</w:t>
      </w:r>
      <w:r w:rsidRPr="00A4712A">
        <w:rPr>
          <w:rFonts w:cs="Arial"/>
          <w:color w:val="000000"/>
          <w:szCs w:val="22"/>
          <w:highlight w:val="yellow"/>
        </w:rPr>
        <w:t>Таблиц</w:t>
      </w:r>
      <w:r w:rsidR="00057FAB">
        <w:rPr>
          <w:rFonts w:cs="Arial"/>
          <w:color w:val="000000"/>
          <w:szCs w:val="22"/>
          <w:highlight w:val="yellow"/>
        </w:rPr>
        <w:t>а</w:t>
      </w:r>
      <w:r w:rsidRPr="00A4712A">
        <w:rPr>
          <w:rFonts w:cs="Arial"/>
          <w:color w:val="000000"/>
          <w:szCs w:val="22"/>
          <w:highlight w:val="yellow"/>
        </w:rPr>
        <w:t xml:space="preserve"> </w:t>
      </w:r>
      <w:r w:rsidR="00057FAB">
        <w:rPr>
          <w:rFonts w:cs="Arial"/>
          <w:color w:val="000000"/>
          <w:szCs w:val="22"/>
          <w:highlight w:val="yellow"/>
        </w:rPr>
        <w:t>3</w:t>
      </w:r>
      <w:r w:rsidR="00537B88">
        <w:rPr>
          <w:rStyle w:val="af3"/>
        </w:rPr>
        <w:commentReference w:id="238"/>
      </w:r>
      <w:r w:rsidRPr="00A4712A">
        <w:rPr>
          <w:rFonts w:cs="Arial"/>
          <w:color w:val="000000"/>
          <w:szCs w:val="22"/>
          <w:highlight w:val="yellow"/>
        </w:rPr>
        <w:t>).</w:t>
      </w:r>
      <w:r w:rsidR="00537B88" w:rsidRPr="00537B88">
        <w:rPr>
          <w:rFonts w:ascii="Arial CYR" w:hAnsi="Arial CYR" w:cs="Arial CYR"/>
          <w:color w:val="000000"/>
          <w:szCs w:val="22"/>
          <w:highlight w:val="green"/>
          <w:lang w:eastAsia="en-US"/>
        </w:rPr>
        <w:t xml:space="preserve"> </w:t>
      </w:r>
      <w:r w:rsidR="00537B88">
        <w:rPr>
          <w:rFonts w:ascii="Arial CYR" w:hAnsi="Arial CYR" w:cs="Arial CYR"/>
          <w:color w:val="000000"/>
          <w:szCs w:val="22"/>
          <w:highlight w:val="green"/>
          <w:lang w:eastAsia="en-US"/>
        </w:rPr>
        <w:t xml:space="preserve">Интерактивная таблица для </w:t>
      </w:r>
      <w:proofErr w:type="spellStart"/>
      <w:r w:rsidR="00537B88">
        <w:rPr>
          <w:rFonts w:ascii="Arial CYR" w:hAnsi="Arial CYR" w:cs="Arial CYR"/>
          <w:color w:val="000000"/>
          <w:szCs w:val="22"/>
          <w:highlight w:val="green"/>
          <w:lang w:eastAsia="en-US"/>
        </w:rPr>
        <w:t>ibook</w:t>
      </w:r>
      <w:proofErr w:type="spellEnd"/>
      <w:r w:rsidR="00537B88">
        <w:rPr>
          <w:rFonts w:ascii="Arial CYR" w:hAnsi="Arial CYR" w:cs="Arial CYR"/>
          <w:color w:val="000000"/>
          <w:szCs w:val="22"/>
          <w:highlight w:val="green"/>
          <w:lang w:eastAsia="en-US"/>
        </w:rPr>
        <w:t xml:space="preserve"> и статичный рисунок для читалки</w:t>
      </w:r>
    </w:p>
    <w:p w14:paraId="5AC76E95" w14:textId="77777777" w:rsidR="00696415" w:rsidRDefault="00696415" w:rsidP="000D4063">
      <w:pPr>
        <w:rPr>
          <w:rFonts w:cs="Arial"/>
          <w:color w:val="000000"/>
          <w:szCs w:val="22"/>
        </w:rPr>
      </w:pPr>
    </w:p>
    <w:p w14:paraId="2FEA416B" w14:textId="77777777" w:rsidR="00CE467E" w:rsidRDefault="00F00B70">
      <w:pPr>
        <w:jc w:val="center"/>
        <w:rPr>
          <w:rFonts w:cs="Arial"/>
          <w:b/>
          <w:color w:val="000000"/>
          <w:szCs w:val="22"/>
        </w:rPr>
      </w:pPr>
      <w:r w:rsidRPr="00F00B70">
        <w:rPr>
          <w:rFonts w:cs="Arial"/>
          <w:b/>
          <w:color w:val="000000"/>
          <w:szCs w:val="22"/>
          <w:highlight w:val="yellow"/>
        </w:rPr>
        <w:t xml:space="preserve">Таблица </w:t>
      </w:r>
      <w:r w:rsidRPr="00F00B70">
        <w:rPr>
          <w:rFonts w:cs="Arial"/>
          <w:b/>
          <w:color w:val="000000"/>
          <w:szCs w:val="22"/>
        </w:rPr>
        <w:t>3. Общая матрица SWOT-анализа</w:t>
      </w:r>
      <w:r w:rsidR="00057FAB">
        <w:rPr>
          <w:rFonts w:cs="Arial"/>
          <w:b/>
          <w:color w:val="000000"/>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0"/>
        <w:gridCol w:w="3214"/>
        <w:gridCol w:w="3207"/>
      </w:tblGrid>
      <w:tr w:rsidR="00696415" w:rsidRPr="00C34966" w14:paraId="0768CF23" w14:textId="77777777" w:rsidTr="00537B88">
        <w:tc>
          <w:tcPr>
            <w:tcW w:w="3277" w:type="dxa"/>
            <w:vMerge w:val="restart"/>
          </w:tcPr>
          <w:p w14:paraId="48DC5FF1" w14:textId="77777777" w:rsidR="00696415" w:rsidRPr="00C34966" w:rsidRDefault="00696415" w:rsidP="000D4063">
            <w:pPr>
              <w:jc w:val="center"/>
              <w:rPr>
                <w:rFonts w:cs="Arial"/>
                <w:color w:val="000000"/>
              </w:rPr>
            </w:pPr>
          </w:p>
        </w:tc>
        <w:tc>
          <w:tcPr>
            <w:tcW w:w="6554" w:type="dxa"/>
            <w:gridSpan w:val="2"/>
          </w:tcPr>
          <w:p w14:paraId="4959719F" w14:textId="77777777" w:rsidR="00696415" w:rsidRPr="00C34966" w:rsidRDefault="00696415" w:rsidP="000D4063">
            <w:pPr>
              <w:jc w:val="center"/>
              <w:rPr>
                <w:rFonts w:cs="Arial"/>
                <w:color w:val="000000"/>
              </w:rPr>
            </w:pPr>
            <w:r w:rsidRPr="00C34966">
              <w:rPr>
                <w:rFonts w:cs="Arial"/>
                <w:color w:val="000000"/>
                <w:szCs w:val="22"/>
              </w:rPr>
              <w:t>ФАКТОРЫ</w:t>
            </w:r>
          </w:p>
        </w:tc>
      </w:tr>
      <w:tr w:rsidR="00696415" w:rsidRPr="00C34966" w14:paraId="784F1F87" w14:textId="77777777" w:rsidTr="00537B88">
        <w:tc>
          <w:tcPr>
            <w:tcW w:w="3277" w:type="dxa"/>
            <w:vMerge/>
          </w:tcPr>
          <w:p w14:paraId="5ADF142E" w14:textId="77777777" w:rsidR="00696415" w:rsidRPr="00C34966" w:rsidRDefault="00696415" w:rsidP="000D4063">
            <w:pPr>
              <w:jc w:val="center"/>
              <w:rPr>
                <w:rFonts w:cs="Arial"/>
                <w:color w:val="000000"/>
              </w:rPr>
            </w:pPr>
          </w:p>
        </w:tc>
        <w:tc>
          <w:tcPr>
            <w:tcW w:w="3277" w:type="dxa"/>
          </w:tcPr>
          <w:p w14:paraId="3B1617D5" w14:textId="77777777" w:rsidR="00696415" w:rsidRPr="00C34966" w:rsidRDefault="00696415" w:rsidP="000D4063">
            <w:pPr>
              <w:jc w:val="center"/>
              <w:rPr>
                <w:rFonts w:cs="Arial"/>
                <w:color w:val="000000"/>
              </w:rPr>
            </w:pPr>
            <w:r w:rsidRPr="00C34966">
              <w:rPr>
                <w:rFonts w:cs="Arial"/>
                <w:color w:val="000000"/>
                <w:szCs w:val="22"/>
              </w:rPr>
              <w:t>+ (ПОЛОЖИТЕЛЬНЫЕ)</w:t>
            </w:r>
          </w:p>
        </w:tc>
        <w:tc>
          <w:tcPr>
            <w:tcW w:w="3277" w:type="dxa"/>
          </w:tcPr>
          <w:p w14:paraId="599D082A" w14:textId="77777777" w:rsidR="00696415" w:rsidRPr="00C34966" w:rsidRDefault="00696415" w:rsidP="000D4063">
            <w:pPr>
              <w:jc w:val="center"/>
              <w:rPr>
                <w:rFonts w:cs="Arial"/>
                <w:color w:val="000000"/>
              </w:rPr>
            </w:pPr>
            <w:r w:rsidRPr="00C34966">
              <w:rPr>
                <w:rFonts w:cs="Arial"/>
                <w:color w:val="000000"/>
                <w:szCs w:val="22"/>
              </w:rPr>
              <w:t>- (ОТРИЦАТЕЛЬНЫЕ)</w:t>
            </w:r>
          </w:p>
        </w:tc>
      </w:tr>
      <w:tr w:rsidR="00696415" w:rsidRPr="00C34966" w14:paraId="4C07228A" w14:textId="77777777" w:rsidTr="00537B88">
        <w:tc>
          <w:tcPr>
            <w:tcW w:w="3277" w:type="dxa"/>
          </w:tcPr>
          <w:p w14:paraId="0E7969F1" w14:textId="77777777" w:rsidR="00696415" w:rsidRPr="00C34966" w:rsidRDefault="00696415" w:rsidP="000D4063">
            <w:pPr>
              <w:rPr>
                <w:rFonts w:cs="Arial"/>
                <w:color w:val="000000"/>
                <w:sz w:val="20"/>
                <w:szCs w:val="20"/>
              </w:rPr>
            </w:pPr>
            <w:r w:rsidRPr="00C34966">
              <w:rPr>
                <w:rFonts w:cs="Arial"/>
                <w:color w:val="000000"/>
                <w:sz w:val="20"/>
                <w:szCs w:val="20"/>
              </w:rPr>
              <w:t xml:space="preserve">ВНУТРЕННЯЯ СРЕДА </w:t>
            </w:r>
          </w:p>
        </w:tc>
        <w:tc>
          <w:tcPr>
            <w:tcW w:w="3277" w:type="dxa"/>
            <w:shd w:val="clear" w:color="auto" w:fill="FFFF00"/>
          </w:tcPr>
          <w:p w14:paraId="62E20B9B" w14:textId="77777777" w:rsidR="00696415" w:rsidRDefault="00696415" w:rsidP="000D4063">
            <w:pPr>
              <w:jc w:val="center"/>
              <w:rPr>
                <w:rFonts w:cs="Arial"/>
                <w:b/>
                <w:color w:val="000000"/>
              </w:rPr>
            </w:pPr>
          </w:p>
          <w:p w14:paraId="14E416F9" w14:textId="77777777" w:rsidR="00696415" w:rsidRDefault="00696415" w:rsidP="000D4063">
            <w:pPr>
              <w:jc w:val="center"/>
              <w:rPr>
                <w:rFonts w:cs="Arial"/>
                <w:b/>
                <w:color w:val="000000"/>
              </w:rPr>
            </w:pPr>
            <w:r w:rsidRPr="00C34966">
              <w:rPr>
                <w:rFonts w:cs="Arial"/>
                <w:b/>
                <w:color w:val="000000"/>
                <w:szCs w:val="22"/>
              </w:rPr>
              <w:t>Сильные стороны</w:t>
            </w:r>
          </w:p>
          <w:p w14:paraId="0D5203E2" w14:textId="77777777" w:rsidR="00696415" w:rsidRPr="00C34966" w:rsidRDefault="00696415" w:rsidP="000D4063">
            <w:pPr>
              <w:jc w:val="center"/>
              <w:rPr>
                <w:rFonts w:cs="Arial"/>
                <w:b/>
                <w:color w:val="000000"/>
              </w:rPr>
            </w:pPr>
          </w:p>
        </w:tc>
        <w:tc>
          <w:tcPr>
            <w:tcW w:w="3277" w:type="dxa"/>
            <w:shd w:val="clear" w:color="auto" w:fill="C2D69B"/>
          </w:tcPr>
          <w:p w14:paraId="1E6BBC23" w14:textId="77777777" w:rsidR="00696415" w:rsidRDefault="00696415" w:rsidP="000D4063">
            <w:pPr>
              <w:jc w:val="center"/>
              <w:rPr>
                <w:rFonts w:cs="Arial"/>
                <w:b/>
                <w:color w:val="000000"/>
              </w:rPr>
            </w:pPr>
          </w:p>
          <w:p w14:paraId="261D45AF" w14:textId="77777777" w:rsidR="00696415" w:rsidRPr="00C34966" w:rsidRDefault="00696415" w:rsidP="000D4063">
            <w:pPr>
              <w:jc w:val="center"/>
              <w:rPr>
                <w:rFonts w:cs="Arial"/>
                <w:b/>
                <w:color w:val="000000"/>
              </w:rPr>
            </w:pPr>
            <w:r w:rsidRPr="00C34966">
              <w:rPr>
                <w:rFonts w:cs="Arial"/>
                <w:b/>
                <w:color w:val="000000"/>
                <w:szCs w:val="22"/>
              </w:rPr>
              <w:t>Слабые стороны</w:t>
            </w:r>
          </w:p>
        </w:tc>
      </w:tr>
      <w:tr w:rsidR="00696415" w:rsidRPr="00C34966" w14:paraId="253AFD07" w14:textId="77777777" w:rsidTr="00537B88">
        <w:tc>
          <w:tcPr>
            <w:tcW w:w="3277" w:type="dxa"/>
          </w:tcPr>
          <w:p w14:paraId="48C4EB6A" w14:textId="77777777" w:rsidR="00696415" w:rsidRPr="00C34966" w:rsidRDefault="00696415" w:rsidP="000D4063">
            <w:pPr>
              <w:rPr>
                <w:rFonts w:cs="Arial"/>
                <w:color w:val="000000"/>
                <w:sz w:val="20"/>
                <w:szCs w:val="20"/>
              </w:rPr>
            </w:pPr>
            <w:r w:rsidRPr="00C34966">
              <w:rPr>
                <w:rFonts w:cs="Arial"/>
                <w:color w:val="000000"/>
                <w:sz w:val="20"/>
                <w:szCs w:val="20"/>
              </w:rPr>
              <w:lastRenderedPageBreak/>
              <w:t xml:space="preserve">ВНЕШНЯЯ СРЕДА </w:t>
            </w:r>
          </w:p>
        </w:tc>
        <w:tc>
          <w:tcPr>
            <w:tcW w:w="3277" w:type="dxa"/>
            <w:shd w:val="clear" w:color="auto" w:fill="92CDDC"/>
          </w:tcPr>
          <w:p w14:paraId="45880ED5" w14:textId="77777777" w:rsidR="00696415" w:rsidRDefault="00696415" w:rsidP="000D4063">
            <w:pPr>
              <w:jc w:val="center"/>
              <w:rPr>
                <w:rFonts w:cs="Arial"/>
                <w:b/>
                <w:color w:val="000000"/>
              </w:rPr>
            </w:pPr>
          </w:p>
          <w:p w14:paraId="0FADEC9B" w14:textId="77777777" w:rsidR="00696415" w:rsidRPr="00C34966" w:rsidRDefault="00696415" w:rsidP="000D4063">
            <w:pPr>
              <w:jc w:val="center"/>
              <w:rPr>
                <w:rFonts w:cs="Arial"/>
                <w:b/>
                <w:color w:val="000000"/>
              </w:rPr>
            </w:pPr>
            <w:r w:rsidRPr="00C34966">
              <w:rPr>
                <w:rFonts w:cs="Arial"/>
                <w:b/>
                <w:color w:val="000000"/>
                <w:szCs w:val="22"/>
              </w:rPr>
              <w:t xml:space="preserve">Возможности </w:t>
            </w:r>
          </w:p>
        </w:tc>
        <w:tc>
          <w:tcPr>
            <w:tcW w:w="3277" w:type="dxa"/>
            <w:shd w:val="clear" w:color="auto" w:fill="B2A1C7"/>
          </w:tcPr>
          <w:p w14:paraId="1E5AA704" w14:textId="77777777" w:rsidR="00696415" w:rsidRDefault="00696415" w:rsidP="000D4063">
            <w:pPr>
              <w:jc w:val="center"/>
              <w:rPr>
                <w:rFonts w:cs="Arial"/>
                <w:b/>
                <w:color w:val="000000"/>
              </w:rPr>
            </w:pPr>
          </w:p>
          <w:p w14:paraId="16C5FA7B" w14:textId="77777777" w:rsidR="00696415" w:rsidRDefault="00696415" w:rsidP="000D4063">
            <w:pPr>
              <w:jc w:val="center"/>
              <w:rPr>
                <w:rFonts w:cs="Arial"/>
                <w:b/>
                <w:color w:val="000000"/>
              </w:rPr>
            </w:pPr>
            <w:r w:rsidRPr="00C34966">
              <w:rPr>
                <w:rFonts w:cs="Arial"/>
                <w:b/>
                <w:color w:val="000000"/>
                <w:szCs w:val="22"/>
              </w:rPr>
              <w:t>Угрозы</w:t>
            </w:r>
          </w:p>
          <w:p w14:paraId="4426F2BC" w14:textId="77777777" w:rsidR="00696415" w:rsidRPr="00C34966" w:rsidRDefault="00696415" w:rsidP="000D4063">
            <w:pPr>
              <w:jc w:val="center"/>
              <w:rPr>
                <w:rFonts w:cs="Arial"/>
                <w:b/>
                <w:color w:val="000000"/>
              </w:rPr>
            </w:pPr>
          </w:p>
        </w:tc>
      </w:tr>
    </w:tbl>
    <w:p w14:paraId="6309AA24" w14:textId="77777777" w:rsidR="00696415" w:rsidRDefault="00696415" w:rsidP="000D4063">
      <w:pPr>
        <w:rPr>
          <w:rFonts w:cs="Arial"/>
          <w:color w:val="000000"/>
          <w:szCs w:val="22"/>
        </w:rPr>
      </w:pPr>
    </w:p>
    <w:p w14:paraId="04D1148D" w14:textId="77777777" w:rsidR="00696415" w:rsidRPr="00B83AB4" w:rsidRDefault="00F00B70" w:rsidP="000D4063">
      <w:pPr>
        <w:rPr>
          <w:rFonts w:cs="Arial"/>
          <w:b/>
          <w:color w:val="003CB4"/>
          <w:sz w:val="28"/>
          <w:szCs w:val="22"/>
        </w:rPr>
      </w:pPr>
      <w:r w:rsidRPr="00F00B70">
        <w:rPr>
          <w:rFonts w:cs="Arial"/>
          <w:b/>
          <w:color w:val="003CB4"/>
          <w:sz w:val="28"/>
          <w:szCs w:val="22"/>
        </w:rPr>
        <w:t>Сводный SWOT-анализ</w:t>
      </w:r>
    </w:p>
    <w:p w14:paraId="640E2728" w14:textId="77777777" w:rsidR="00CE467E" w:rsidRDefault="00696415">
      <w:pPr>
        <w:jc w:val="both"/>
        <w:rPr>
          <w:rFonts w:cs="Arial"/>
          <w:color w:val="000000"/>
          <w:szCs w:val="22"/>
        </w:rPr>
      </w:pPr>
      <w:r w:rsidRPr="00C34966">
        <w:rPr>
          <w:rFonts w:cs="Arial"/>
          <w:color w:val="000000"/>
          <w:szCs w:val="22"/>
        </w:rPr>
        <w:t>На первом этапе проводятся различные виды стр</w:t>
      </w:r>
      <w:r>
        <w:rPr>
          <w:rFonts w:cs="Arial"/>
          <w:color w:val="000000"/>
          <w:szCs w:val="22"/>
        </w:rPr>
        <w:t>атегического анализа, которые должны</w:t>
      </w:r>
      <w:r w:rsidRPr="00C34966">
        <w:rPr>
          <w:rFonts w:cs="Arial"/>
          <w:color w:val="000000"/>
          <w:szCs w:val="22"/>
        </w:rPr>
        <w:t xml:space="preserve"> выявить ключевые факторы, влияющие в настоящее время</w:t>
      </w:r>
      <w:r>
        <w:rPr>
          <w:rFonts w:cs="Arial"/>
          <w:color w:val="000000"/>
          <w:szCs w:val="22"/>
        </w:rPr>
        <w:t>,</w:t>
      </w:r>
      <w:r w:rsidRPr="00C34966">
        <w:rPr>
          <w:rFonts w:cs="Arial"/>
          <w:color w:val="000000"/>
          <w:szCs w:val="22"/>
        </w:rPr>
        <w:t xml:space="preserve"> или </w:t>
      </w:r>
      <w:r>
        <w:rPr>
          <w:rFonts w:cs="Arial"/>
          <w:color w:val="000000"/>
          <w:szCs w:val="22"/>
        </w:rPr>
        <w:t>имеющие возможность</w:t>
      </w:r>
      <w:r w:rsidRPr="00C34966">
        <w:rPr>
          <w:rFonts w:cs="Arial"/>
          <w:color w:val="000000"/>
          <w:szCs w:val="22"/>
        </w:rPr>
        <w:t xml:space="preserve"> повлиять на ситуацию в фирме в перспективе (</w:t>
      </w:r>
      <w:r w:rsidR="00F00B70" w:rsidRPr="00F00B70">
        <w:rPr>
          <w:rFonts w:cs="Arial"/>
          <w:i/>
          <w:color w:val="000000"/>
          <w:szCs w:val="22"/>
        </w:rPr>
        <w:t xml:space="preserve">временной горизонт — от 1 до 5-10 лет, но иногда берутся и более длительные сроки, </w:t>
      </w:r>
      <w:r w:rsidR="00F00B70" w:rsidRPr="00F00B70">
        <w:rPr>
          <w:rFonts w:cs="Arial"/>
          <w:i/>
          <w:color w:val="000000"/>
          <w:szCs w:val="22"/>
          <w:u w:val="single"/>
        </w:rPr>
        <w:t>например</w:t>
      </w:r>
      <w:r w:rsidR="00F00B70" w:rsidRPr="00F00B70">
        <w:rPr>
          <w:rFonts w:cs="Arial"/>
          <w:i/>
          <w:color w:val="000000"/>
          <w:szCs w:val="22"/>
        </w:rPr>
        <w:t xml:space="preserve">, для вывода новых лекарств на рынок от момента их изобретения проходит 15-20 лет, а в стратегическом анализе предусматривается и необходимость содержания лабораторий, в которых только будут разрабатываться эти препараты, причем даты </w:t>
      </w:r>
      <w:r w:rsidR="00057FAB">
        <w:rPr>
          <w:rFonts w:cs="Arial"/>
          <w:i/>
          <w:color w:val="000000"/>
          <w:szCs w:val="22"/>
        </w:rPr>
        <w:t>«</w:t>
      </w:r>
      <w:r w:rsidR="00F00B70" w:rsidRPr="00F00B70">
        <w:rPr>
          <w:rFonts w:cs="Arial"/>
          <w:i/>
          <w:color w:val="000000"/>
          <w:szCs w:val="22"/>
        </w:rPr>
        <w:t>изобретения</w:t>
      </w:r>
      <w:r w:rsidR="00057FAB">
        <w:rPr>
          <w:rFonts w:cs="Arial"/>
          <w:i/>
          <w:color w:val="000000"/>
          <w:szCs w:val="22"/>
        </w:rPr>
        <w:t>»</w:t>
      </w:r>
      <w:r w:rsidR="00F00B70" w:rsidRPr="00F00B70">
        <w:rPr>
          <w:rFonts w:cs="Arial"/>
          <w:i/>
          <w:color w:val="000000"/>
          <w:szCs w:val="22"/>
        </w:rPr>
        <w:t xml:space="preserve"> далеко не всегда можно предсказать</w:t>
      </w:r>
      <w:r w:rsidRPr="00C34966">
        <w:rPr>
          <w:rFonts w:cs="Arial"/>
          <w:color w:val="000000"/>
          <w:szCs w:val="22"/>
        </w:rPr>
        <w:t>).</w:t>
      </w:r>
    </w:p>
    <w:p w14:paraId="0E0123BE" w14:textId="77777777" w:rsidR="00CE467E" w:rsidRDefault="00746145">
      <w:pPr>
        <w:jc w:val="both"/>
        <w:rPr>
          <w:rFonts w:cs="Arial"/>
          <w:color w:val="000000"/>
          <w:szCs w:val="22"/>
        </w:rPr>
      </w:pPr>
      <w:commentRangeStart w:id="239"/>
      <w:r>
        <w:rPr>
          <w:rFonts w:cs="Arial"/>
          <w:noProof/>
          <w:color w:val="000000"/>
          <w:szCs w:val="22"/>
        </w:rPr>
        <w:drawing>
          <wp:anchor distT="0" distB="0" distL="114300" distR="114300" simplePos="0" relativeHeight="251644416" behindDoc="0" locked="0" layoutInCell="1" allowOverlap="1" wp14:anchorId="45128230" wp14:editId="72193B75">
            <wp:simplePos x="0" y="0"/>
            <wp:positionH relativeFrom="column">
              <wp:posOffset>4211320</wp:posOffset>
            </wp:positionH>
            <wp:positionV relativeFrom="paragraph">
              <wp:posOffset>559435</wp:posOffset>
            </wp:positionV>
            <wp:extent cx="1607820" cy="1579245"/>
            <wp:effectExtent l="19050" t="0" r="0" b="0"/>
            <wp:wrapSquare wrapText="bothSides"/>
            <wp:docPr id="2057" name="Рисунок 1" descr="C:\Users\o_afanasiadi\Desktop\10631837-swot-analyse-starken-schwachen-chancen-und-risiken-analyse-strategische-planung-meth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_afanasiadi\Desktop\10631837-swot-analyse-starken-schwachen-chancen-und-risiken-analyse-strategische-planung-methode.jpg"/>
                    <pic:cNvPicPr>
                      <a:picLocks noChangeAspect="1" noChangeArrowheads="1"/>
                    </pic:cNvPicPr>
                  </pic:nvPicPr>
                  <pic:blipFill>
                    <a:blip r:embed="rId94" cstate="print"/>
                    <a:srcRect/>
                    <a:stretch>
                      <a:fillRect/>
                    </a:stretch>
                  </pic:blipFill>
                  <pic:spPr bwMode="auto">
                    <a:xfrm>
                      <a:off x="0" y="0"/>
                      <a:ext cx="1607820" cy="1579245"/>
                    </a:xfrm>
                    <a:prstGeom prst="rect">
                      <a:avLst/>
                    </a:prstGeom>
                    <a:noFill/>
                    <a:ln w="9525">
                      <a:noFill/>
                      <a:miter lim="800000"/>
                      <a:headEnd/>
                      <a:tailEnd/>
                    </a:ln>
                  </pic:spPr>
                </pic:pic>
              </a:graphicData>
            </a:graphic>
          </wp:anchor>
        </w:drawing>
      </w:r>
      <w:commentRangeEnd w:id="239"/>
      <w:r w:rsidR="00057FAB">
        <w:rPr>
          <w:rStyle w:val="af3"/>
        </w:rPr>
        <w:commentReference w:id="239"/>
      </w:r>
      <w:r w:rsidR="00696415" w:rsidRPr="00C34966">
        <w:rPr>
          <w:rFonts w:cs="Arial"/>
          <w:color w:val="000000"/>
          <w:szCs w:val="22"/>
        </w:rPr>
        <w:t xml:space="preserve">Полученные в ходе анализа данные заносятся в соответствующие ячейки матрицы </w:t>
      </w:r>
      <w:commentRangeStart w:id="240"/>
      <w:r w:rsidR="00696415" w:rsidRPr="00C34966">
        <w:rPr>
          <w:rFonts w:cs="Arial"/>
          <w:color w:val="000000"/>
          <w:szCs w:val="22"/>
        </w:rPr>
        <w:t>(</w:t>
      </w:r>
      <w:commentRangeEnd w:id="240"/>
      <w:r>
        <w:rPr>
          <w:rStyle w:val="af3"/>
        </w:rPr>
        <w:commentReference w:id="240"/>
      </w:r>
      <w:r w:rsidR="00696415" w:rsidRPr="00663615">
        <w:rPr>
          <w:rFonts w:cs="Arial"/>
          <w:color w:val="000000"/>
          <w:szCs w:val="22"/>
          <w:highlight w:val="yellow"/>
        </w:rPr>
        <w:t>Таблиц</w:t>
      </w:r>
      <w:r w:rsidR="00057FAB">
        <w:rPr>
          <w:rFonts w:cs="Arial"/>
          <w:color w:val="000000"/>
          <w:szCs w:val="22"/>
          <w:highlight w:val="yellow"/>
        </w:rPr>
        <w:t>а</w:t>
      </w:r>
      <w:r w:rsidR="00696415" w:rsidRPr="00663615">
        <w:rPr>
          <w:rFonts w:cs="Arial"/>
          <w:color w:val="000000"/>
          <w:szCs w:val="22"/>
          <w:highlight w:val="yellow"/>
        </w:rPr>
        <w:t xml:space="preserve"> </w:t>
      </w:r>
      <w:r w:rsidR="00057FAB">
        <w:rPr>
          <w:rFonts w:cs="Arial"/>
          <w:color w:val="000000"/>
          <w:szCs w:val="22"/>
        </w:rPr>
        <w:t>3</w:t>
      </w:r>
      <w:r w:rsidR="00696415" w:rsidRPr="00C34966">
        <w:rPr>
          <w:rFonts w:cs="Arial"/>
          <w:color w:val="000000"/>
          <w:szCs w:val="22"/>
        </w:rPr>
        <w:t>).</w:t>
      </w:r>
    </w:p>
    <w:p w14:paraId="5CC4ED50" w14:textId="77777777" w:rsidR="00CE467E" w:rsidRDefault="00F00B70">
      <w:pPr>
        <w:jc w:val="both"/>
        <w:rPr>
          <w:rFonts w:cs="Arial"/>
          <w:b/>
          <w:i/>
          <w:color w:val="000000"/>
          <w:szCs w:val="22"/>
        </w:rPr>
      </w:pPr>
      <w:r w:rsidRPr="00F00B70">
        <w:rPr>
          <w:rFonts w:cs="Arial"/>
          <w:b/>
          <w:i/>
          <w:color w:val="000000"/>
          <w:szCs w:val="22"/>
          <w:u w:val="single"/>
        </w:rPr>
        <w:t>Анализ сильных и слабых сторон</w:t>
      </w:r>
      <w:r w:rsidRPr="00F00B70">
        <w:rPr>
          <w:rFonts w:cs="Arial"/>
          <w:b/>
          <w:i/>
          <w:color w:val="000000"/>
          <w:szCs w:val="22"/>
        </w:rPr>
        <w:t xml:space="preserve"> — уровень компетенций фирмы (внутренняя среда).</w:t>
      </w:r>
    </w:p>
    <w:p w14:paraId="09D1063C" w14:textId="77777777" w:rsidR="00CE467E" w:rsidRDefault="00696415">
      <w:pPr>
        <w:jc w:val="both"/>
        <w:rPr>
          <w:rFonts w:cs="Arial"/>
          <w:color w:val="000000"/>
          <w:szCs w:val="22"/>
        </w:rPr>
      </w:pPr>
      <w:r w:rsidRPr="00CB7F24">
        <w:rPr>
          <w:rFonts w:cs="Arial"/>
          <w:color w:val="000000"/>
          <w:szCs w:val="22"/>
        </w:rPr>
        <w:t xml:space="preserve">Обычно, </w:t>
      </w:r>
      <w:r w:rsidR="00F00B70" w:rsidRPr="00F00B70">
        <w:rPr>
          <w:rFonts w:cs="Arial"/>
          <w:b/>
          <w:i/>
          <w:color w:val="000000"/>
          <w:szCs w:val="22"/>
        </w:rPr>
        <w:t>SWOT-анализ</w:t>
      </w:r>
      <w:r w:rsidRPr="00CB7F24">
        <w:rPr>
          <w:rFonts w:cs="Arial"/>
          <w:color w:val="000000"/>
          <w:szCs w:val="22"/>
        </w:rPr>
        <w:t xml:space="preserve"> начинают с выявления </w:t>
      </w:r>
      <w:r w:rsidRPr="00701CEE">
        <w:rPr>
          <w:rFonts w:cs="Arial"/>
          <w:color w:val="000000"/>
          <w:szCs w:val="22"/>
        </w:rPr>
        <w:t>сильных и слабых сторон</w:t>
      </w:r>
      <w:r w:rsidRPr="00CB7F24">
        <w:rPr>
          <w:rFonts w:cs="Arial"/>
          <w:color w:val="000000"/>
          <w:szCs w:val="22"/>
        </w:rPr>
        <w:t xml:space="preserve">. Тут важно учесть, что при их определении следует руководствоваться мнением потребителей, а не сотрудников компании. Именно клиенты знают </w:t>
      </w:r>
      <w:r w:rsidR="00057FAB">
        <w:rPr>
          <w:rFonts w:cs="Arial"/>
          <w:color w:val="000000"/>
          <w:szCs w:val="22"/>
        </w:rPr>
        <w:t>В</w:t>
      </w:r>
      <w:r w:rsidRPr="00CB7F24">
        <w:rPr>
          <w:rFonts w:cs="Arial"/>
          <w:color w:val="000000"/>
          <w:szCs w:val="22"/>
        </w:rPr>
        <w:t xml:space="preserve">аши сильные и слабые стороны лучше всех. </w:t>
      </w:r>
      <w:r w:rsidR="00537B88">
        <w:rPr>
          <w:rFonts w:ascii="Arial CYR" w:hAnsi="Arial CYR" w:cs="Arial CYR"/>
          <w:color w:val="000000"/>
          <w:szCs w:val="22"/>
          <w:highlight w:val="green"/>
          <w:lang w:eastAsia="en-US"/>
        </w:rPr>
        <w:t xml:space="preserve">Представить для </w:t>
      </w:r>
      <w:proofErr w:type="spellStart"/>
      <w:r w:rsidR="00537B88">
        <w:rPr>
          <w:rFonts w:ascii="Arial CYR" w:hAnsi="Arial CYR" w:cs="Arial CYR"/>
          <w:color w:val="000000"/>
          <w:szCs w:val="22"/>
          <w:highlight w:val="green"/>
          <w:lang w:eastAsia="en-US"/>
        </w:rPr>
        <w:t>iBook</w:t>
      </w:r>
      <w:proofErr w:type="spellEnd"/>
      <w:r w:rsidR="00537B88">
        <w:rPr>
          <w:rFonts w:ascii="Arial CYR" w:hAnsi="Arial CYR" w:cs="Arial CYR"/>
          <w:color w:val="000000"/>
          <w:szCs w:val="22"/>
          <w:highlight w:val="green"/>
          <w:lang w:eastAsia="en-US"/>
        </w:rPr>
        <w:t xml:space="preserve"> как разворачивающийся список (при нажатии на слово, выделенное жирным – выезжает текст-объяснение к нему), для читалки – форматированный текст</w:t>
      </w:r>
    </w:p>
    <w:p w14:paraId="32E8DC0D" w14:textId="77777777" w:rsidR="00CE467E" w:rsidRDefault="00F00B70">
      <w:pPr>
        <w:jc w:val="both"/>
        <w:rPr>
          <w:rFonts w:cs="Arial"/>
          <w:color w:val="000000"/>
          <w:szCs w:val="22"/>
          <w:highlight w:val="cyan"/>
        </w:rPr>
      </w:pPr>
      <w:r w:rsidRPr="00F00B70">
        <w:rPr>
          <w:rFonts w:cs="Arial"/>
          <w:b/>
          <w:i/>
          <w:color w:val="000000"/>
          <w:szCs w:val="22"/>
          <w:highlight w:val="cyan"/>
          <w:u w:val="single"/>
        </w:rPr>
        <w:t>Сильные стороны</w:t>
      </w:r>
      <w:r w:rsidR="00696415" w:rsidRPr="00537B88">
        <w:rPr>
          <w:rFonts w:cs="Arial"/>
          <w:color w:val="000000"/>
          <w:szCs w:val="22"/>
          <w:highlight w:val="cyan"/>
        </w:rPr>
        <w:t xml:space="preserve"> — это не то, что компания может делать, а только то, в чем она действительно сильна. </w:t>
      </w:r>
      <w:r w:rsidRPr="00F00B70">
        <w:rPr>
          <w:rFonts w:cs="Arial"/>
          <w:b/>
          <w:i/>
          <w:color w:val="000000"/>
          <w:szCs w:val="22"/>
          <w:highlight w:val="cyan"/>
        </w:rPr>
        <w:t>Сильные стороны компании определяются</w:t>
      </w:r>
      <w:r w:rsidR="00696415" w:rsidRPr="00537B88">
        <w:rPr>
          <w:rFonts w:cs="Arial"/>
          <w:color w:val="000000"/>
          <w:szCs w:val="22"/>
          <w:highlight w:val="cyan"/>
        </w:rPr>
        <w:t>:</w:t>
      </w:r>
    </w:p>
    <w:p w14:paraId="2A4EB7AA" w14:textId="77777777" w:rsidR="00CE467E" w:rsidRDefault="00F00B70">
      <w:pPr>
        <w:pStyle w:val="ac"/>
        <w:numPr>
          <w:ilvl w:val="0"/>
          <w:numId w:val="120"/>
        </w:numPr>
        <w:spacing w:after="0" w:line="360" w:lineRule="auto"/>
        <w:ind w:left="0" w:firstLine="0"/>
        <w:jc w:val="both"/>
        <w:rPr>
          <w:rFonts w:cs="Arial"/>
          <w:color w:val="000000"/>
          <w:highlight w:val="cyan"/>
        </w:rPr>
      </w:pPr>
      <w:r w:rsidRPr="00F00B70">
        <w:rPr>
          <w:rFonts w:ascii="Arial" w:hAnsi="Arial" w:cs="Arial"/>
          <w:color w:val="000000"/>
          <w:highlight w:val="cyan"/>
        </w:rPr>
        <w:t>накопленным опытом</w:t>
      </w:r>
      <w:r w:rsidR="00DF243B">
        <w:rPr>
          <w:rFonts w:ascii="Arial" w:hAnsi="Arial" w:cs="Arial"/>
          <w:color w:val="000000"/>
          <w:highlight w:val="cyan"/>
        </w:rPr>
        <w:t>;</w:t>
      </w:r>
      <w:r w:rsidRPr="00F00B70">
        <w:rPr>
          <w:rFonts w:ascii="Arial" w:hAnsi="Arial" w:cs="Arial"/>
          <w:color w:val="000000"/>
          <w:highlight w:val="cyan"/>
        </w:rPr>
        <w:t xml:space="preserve"> </w:t>
      </w:r>
    </w:p>
    <w:p w14:paraId="28E8BF8A" w14:textId="77777777" w:rsidR="00CE467E" w:rsidRDefault="00F00B70">
      <w:pPr>
        <w:pStyle w:val="ac"/>
        <w:numPr>
          <w:ilvl w:val="0"/>
          <w:numId w:val="120"/>
        </w:numPr>
        <w:spacing w:after="0" w:line="360" w:lineRule="auto"/>
        <w:ind w:left="0" w:firstLine="0"/>
        <w:jc w:val="both"/>
        <w:rPr>
          <w:rFonts w:cs="Arial"/>
          <w:color w:val="000000"/>
          <w:highlight w:val="cyan"/>
        </w:rPr>
      </w:pPr>
      <w:r w:rsidRPr="00F00B70">
        <w:rPr>
          <w:rFonts w:ascii="Arial" w:hAnsi="Arial" w:cs="Arial"/>
          <w:color w:val="000000"/>
          <w:highlight w:val="cyan"/>
        </w:rPr>
        <w:t>наличием отработанных технологий</w:t>
      </w:r>
      <w:r w:rsidR="00DF243B">
        <w:rPr>
          <w:rFonts w:ascii="Arial" w:hAnsi="Arial" w:cs="Arial"/>
          <w:color w:val="000000"/>
          <w:highlight w:val="cyan"/>
        </w:rPr>
        <w:t>;</w:t>
      </w:r>
      <w:r w:rsidRPr="00F00B70">
        <w:rPr>
          <w:rFonts w:ascii="Arial" w:hAnsi="Arial" w:cs="Arial"/>
          <w:color w:val="000000"/>
          <w:highlight w:val="cyan"/>
        </w:rPr>
        <w:t xml:space="preserve"> </w:t>
      </w:r>
    </w:p>
    <w:p w14:paraId="0408CF41" w14:textId="77777777" w:rsidR="00CE467E" w:rsidRDefault="00F00B70">
      <w:pPr>
        <w:pStyle w:val="ac"/>
        <w:numPr>
          <w:ilvl w:val="0"/>
          <w:numId w:val="120"/>
        </w:numPr>
        <w:spacing w:after="0" w:line="360" w:lineRule="auto"/>
        <w:ind w:left="0" w:firstLine="0"/>
        <w:jc w:val="both"/>
        <w:rPr>
          <w:rFonts w:cs="Arial"/>
          <w:color w:val="000000"/>
          <w:highlight w:val="cyan"/>
        </w:rPr>
      </w:pPr>
      <w:r w:rsidRPr="00F00B70">
        <w:rPr>
          <w:rFonts w:ascii="Arial" w:hAnsi="Arial" w:cs="Arial"/>
          <w:color w:val="000000"/>
          <w:highlight w:val="cyan"/>
        </w:rPr>
        <w:t>квалификационным составом сотрудников</w:t>
      </w:r>
      <w:r w:rsidR="00DF243B">
        <w:rPr>
          <w:rFonts w:ascii="Arial" w:hAnsi="Arial" w:cs="Arial"/>
          <w:color w:val="000000"/>
          <w:highlight w:val="cyan"/>
        </w:rPr>
        <w:t>;</w:t>
      </w:r>
      <w:r w:rsidRPr="00F00B70">
        <w:rPr>
          <w:rFonts w:ascii="Arial" w:hAnsi="Arial" w:cs="Arial"/>
          <w:color w:val="000000"/>
          <w:highlight w:val="cyan"/>
        </w:rPr>
        <w:t xml:space="preserve"> </w:t>
      </w:r>
    </w:p>
    <w:p w14:paraId="610393FA" w14:textId="77777777" w:rsidR="00CE467E" w:rsidRDefault="00F00B70">
      <w:pPr>
        <w:pStyle w:val="ac"/>
        <w:numPr>
          <w:ilvl w:val="0"/>
          <w:numId w:val="120"/>
        </w:numPr>
        <w:spacing w:after="0" w:line="360" w:lineRule="auto"/>
        <w:ind w:left="0" w:firstLine="0"/>
        <w:jc w:val="both"/>
        <w:rPr>
          <w:rFonts w:cs="Arial"/>
          <w:color w:val="000000"/>
          <w:highlight w:val="cyan"/>
        </w:rPr>
      </w:pPr>
      <w:r w:rsidRPr="00F00B70">
        <w:rPr>
          <w:rFonts w:ascii="Arial" w:hAnsi="Arial" w:cs="Arial"/>
          <w:color w:val="000000"/>
          <w:highlight w:val="cyan"/>
        </w:rPr>
        <w:t>возможностями использования компетенции каждого сотрудника по максимуму</w:t>
      </w:r>
      <w:r w:rsidR="00DF243B">
        <w:rPr>
          <w:rFonts w:ascii="Arial" w:hAnsi="Arial" w:cs="Arial"/>
          <w:color w:val="000000"/>
          <w:highlight w:val="cyan"/>
        </w:rPr>
        <w:t>;</w:t>
      </w:r>
      <w:r w:rsidRPr="00F00B70">
        <w:rPr>
          <w:rFonts w:ascii="Arial" w:hAnsi="Arial" w:cs="Arial"/>
          <w:color w:val="000000"/>
          <w:highlight w:val="cyan"/>
        </w:rPr>
        <w:t xml:space="preserve"> </w:t>
      </w:r>
    </w:p>
    <w:p w14:paraId="6150D3D5" w14:textId="77777777" w:rsidR="00CE467E" w:rsidRDefault="00F00B70">
      <w:pPr>
        <w:pStyle w:val="ac"/>
        <w:numPr>
          <w:ilvl w:val="0"/>
          <w:numId w:val="120"/>
        </w:numPr>
        <w:spacing w:after="0" w:line="360" w:lineRule="auto"/>
        <w:ind w:left="0" w:firstLine="0"/>
        <w:jc w:val="both"/>
        <w:rPr>
          <w:rFonts w:cs="Arial"/>
          <w:color w:val="000000"/>
          <w:highlight w:val="cyan"/>
        </w:rPr>
      </w:pPr>
      <w:r w:rsidRPr="00F00B70">
        <w:rPr>
          <w:rFonts w:ascii="Arial" w:hAnsi="Arial" w:cs="Arial"/>
          <w:color w:val="000000"/>
          <w:highlight w:val="cyan"/>
        </w:rPr>
        <w:t xml:space="preserve">возможностями координации индивидуальных усилий каждого для достижения общих целей. </w:t>
      </w:r>
    </w:p>
    <w:p w14:paraId="74DB6F70" w14:textId="77777777" w:rsidR="00CE467E" w:rsidRDefault="00F00B70">
      <w:pPr>
        <w:jc w:val="both"/>
        <w:rPr>
          <w:rFonts w:cs="Arial"/>
          <w:b/>
          <w:i/>
          <w:color w:val="000000"/>
          <w:szCs w:val="22"/>
        </w:rPr>
      </w:pPr>
      <w:r w:rsidRPr="00F00B70">
        <w:rPr>
          <w:rFonts w:cs="Arial"/>
          <w:b/>
          <w:i/>
          <w:color w:val="000000"/>
          <w:szCs w:val="22"/>
        </w:rPr>
        <w:t xml:space="preserve"> К </w:t>
      </w:r>
      <w:r w:rsidRPr="00F00B70">
        <w:rPr>
          <w:rFonts w:cs="Arial"/>
          <w:b/>
          <w:i/>
          <w:color w:val="000000"/>
          <w:szCs w:val="22"/>
          <w:u w:val="single"/>
        </w:rPr>
        <w:t>сильным сторонам</w:t>
      </w:r>
      <w:r w:rsidRPr="00F00B70">
        <w:rPr>
          <w:rFonts w:cs="Arial"/>
          <w:b/>
          <w:i/>
          <w:color w:val="000000"/>
          <w:szCs w:val="22"/>
        </w:rPr>
        <w:t xml:space="preserve"> относятся все отличающие ее компетенции в области: </w:t>
      </w:r>
    </w:p>
    <w:p w14:paraId="214F0C75" w14:textId="77777777" w:rsidR="00CE467E" w:rsidRDefault="00F00B70">
      <w:pPr>
        <w:pStyle w:val="ac"/>
        <w:numPr>
          <w:ilvl w:val="0"/>
          <w:numId w:val="121"/>
        </w:numPr>
        <w:spacing w:after="0" w:line="360" w:lineRule="auto"/>
        <w:ind w:left="0" w:firstLine="0"/>
        <w:jc w:val="both"/>
        <w:rPr>
          <w:rFonts w:cs="Arial"/>
          <w:color w:val="000000"/>
        </w:rPr>
      </w:pPr>
      <w:r w:rsidRPr="00F00B70">
        <w:rPr>
          <w:rFonts w:ascii="Arial" w:hAnsi="Arial" w:cs="Arial"/>
          <w:color w:val="000000"/>
        </w:rPr>
        <w:t xml:space="preserve">репутации, имидж, отношения, сложившегося в обществе и целевых потребителей к фирме/бренду, а в отдельных случаях, еще и к стране производителю или товарному </w:t>
      </w:r>
      <w:r w:rsidRPr="00F00B70">
        <w:rPr>
          <w:rFonts w:ascii="Arial" w:hAnsi="Arial" w:cs="Arial"/>
          <w:color w:val="000000"/>
        </w:rPr>
        <w:lastRenderedPageBreak/>
        <w:t xml:space="preserve">рынку </w:t>
      </w:r>
      <w:r w:rsidRPr="00F00B70">
        <w:rPr>
          <w:rFonts w:ascii="Arial" w:hAnsi="Arial" w:cs="Arial"/>
          <w:i/>
          <w:color w:val="000000"/>
        </w:rPr>
        <w:t>(«качество молока этой марки мне нравится больше всего», «наше молоко лучше импортного»</w:t>
      </w:r>
      <w:r w:rsidRPr="00F00B70">
        <w:rPr>
          <w:rFonts w:ascii="Arial" w:hAnsi="Arial" w:cs="Arial"/>
          <w:color w:val="000000"/>
        </w:rPr>
        <w:t>);</w:t>
      </w:r>
    </w:p>
    <w:p w14:paraId="709DA637" w14:textId="77777777" w:rsidR="00CE467E" w:rsidRDefault="00F00B70">
      <w:pPr>
        <w:pStyle w:val="ac"/>
        <w:numPr>
          <w:ilvl w:val="0"/>
          <w:numId w:val="121"/>
        </w:numPr>
        <w:spacing w:after="0" w:line="360" w:lineRule="auto"/>
        <w:ind w:left="0" w:firstLine="0"/>
        <w:jc w:val="both"/>
        <w:rPr>
          <w:rFonts w:cs="Arial"/>
          <w:color w:val="000000"/>
        </w:rPr>
      </w:pPr>
      <w:r w:rsidRPr="00F00B70">
        <w:rPr>
          <w:rFonts w:ascii="Arial" w:hAnsi="Arial" w:cs="Arial"/>
          <w:color w:val="000000"/>
        </w:rPr>
        <w:t xml:space="preserve">истории фирмы, но часто еще отрасли и региона/страны </w:t>
      </w:r>
      <w:r w:rsidRPr="00F00B70">
        <w:rPr>
          <w:rFonts w:ascii="Arial" w:hAnsi="Arial" w:cs="Arial"/>
          <w:i/>
          <w:color w:val="000000"/>
        </w:rPr>
        <w:t>(«это известный бренд кофе», «если выбирать из чая, какао и кофе, то я выбираю кофе»</w:t>
      </w:r>
      <w:r w:rsidRPr="00F00B70">
        <w:rPr>
          <w:rFonts w:ascii="Arial" w:hAnsi="Arial" w:cs="Arial"/>
          <w:color w:val="000000"/>
        </w:rPr>
        <w:t xml:space="preserve">); </w:t>
      </w:r>
    </w:p>
    <w:p w14:paraId="6AFE7148" w14:textId="77777777" w:rsidR="00CE467E" w:rsidRDefault="00F00B70">
      <w:pPr>
        <w:pStyle w:val="ac"/>
        <w:numPr>
          <w:ilvl w:val="0"/>
          <w:numId w:val="121"/>
        </w:numPr>
        <w:spacing w:after="0" w:line="360" w:lineRule="auto"/>
        <w:ind w:left="0" w:firstLine="0"/>
        <w:jc w:val="both"/>
        <w:rPr>
          <w:rFonts w:cs="Arial"/>
          <w:color w:val="000000"/>
        </w:rPr>
      </w:pPr>
      <w:r w:rsidRPr="00F00B70">
        <w:rPr>
          <w:rFonts w:ascii="Arial" w:hAnsi="Arial" w:cs="Arial"/>
          <w:color w:val="000000"/>
        </w:rPr>
        <w:t>финансовых, управленческих, функциональных и организационных возможностей (</w:t>
      </w:r>
      <w:r w:rsidRPr="00F00B70">
        <w:rPr>
          <w:rFonts w:ascii="Arial" w:hAnsi="Arial" w:cs="Arial"/>
          <w:i/>
          <w:color w:val="000000"/>
        </w:rPr>
        <w:t xml:space="preserve">обычно в сравнении с конкурентами, реже — по региональному признаку: </w:t>
      </w:r>
      <w:r w:rsidR="00DF243B">
        <w:rPr>
          <w:rFonts w:ascii="Arial" w:hAnsi="Arial" w:cs="Arial"/>
          <w:i/>
          <w:color w:val="000000"/>
        </w:rPr>
        <w:t>«</w:t>
      </w:r>
      <w:r w:rsidRPr="00F00B70">
        <w:rPr>
          <w:rFonts w:ascii="Arial" w:hAnsi="Arial" w:cs="Arial"/>
          <w:i/>
          <w:color w:val="000000"/>
        </w:rPr>
        <w:t>нужно направить всю прибыль</w:t>
      </w:r>
      <w:r w:rsidR="00DF243B">
        <w:rPr>
          <w:rFonts w:ascii="Arial" w:hAnsi="Arial" w:cs="Arial"/>
          <w:i/>
          <w:color w:val="000000"/>
        </w:rPr>
        <w:t xml:space="preserve"> на</w:t>
      </w:r>
      <w:r w:rsidRPr="00F00B70">
        <w:rPr>
          <w:rFonts w:ascii="Arial" w:hAnsi="Arial" w:cs="Arial"/>
          <w:i/>
          <w:color w:val="000000"/>
        </w:rPr>
        <w:t xml:space="preserve"> укрепление бренда и на расширение, пока на этом рынке не появились конкуренты</w:t>
      </w:r>
      <w:r w:rsidR="00DF243B">
        <w:rPr>
          <w:rFonts w:ascii="Arial" w:hAnsi="Arial" w:cs="Arial"/>
          <w:i/>
          <w:color w:val="000000"/>
        </w:rPr>
        <w:t>»</w:t>
      </w:r>
      <w:r w:rsidRPr="00F00B70">
        <w:rPr>
          <w:rFonts w:ascii="Arial" w:hAnsi="Arial" w:cs="Arial"/>
          <w:i/>
          <w:color w:val="000000"/>
        </w:rPr>
        <w:t xml:space="preserve">, </w:t>
      </w:r>
      <w:r w:rsidR="00DF243B">
        <w:rPr>
          <w:rFonts w:ascii="Arial" w:hAnsi="Arial" w:cs="Arial"/>
          <w:i/>
          <w:color w:val="000000"/>
        </w:rPr>
        <w:t>«</w:t>
      </w:r>
      <w:r w:rsidRPr="00F00B70">
        <w:rPr>
          <w:rFonts w:ascii="Arial" w:hAnsi="Arial" w:cs="Arial"/>
          <w:i/>
          <w:color w:val="000000"/>
        </w:rPr>
        <w:t>мы — градообразующее предприятие</w:t>
      </w:r>
      <w:r w:rsidR="00DF243B">
        <w:rPr>
          <w:rFonts w:ascii="Arial" w:hAnsi="Arial" w:cs="Arial"/>
          <w:i/>
          <w:color w:val="000000"/>
        </w:rPr>
        <w:t>»</w:t>
      </w:r>
      <w:r w:rsidRPr="00F00B70">
        <w:rPr>
          <w:rFonts w:ascii="Arial" w:hAnsi="Arial" w:cs="Arial"/>
          <w:i/>
          <w:color w:val="000000"/>
        </w:rPr>
        <w:t xml:space="preserve">, </w:t>
      </w:r>
      <w:r w:rsidR="00DF243B">
        <w:rPr>
          <w:rFonts w:ascii="Arial" w:hAnsi="Arial" w:cs="Arial"/>
          <w:i/>
          <w:color w:val="000000"/>
        </w:rPr>
        <w:t>«</w:t>
      </w:r>
      <w:r w:rsidRPr="00F00B70">
        <w:rPr>
          <w:rFonts w:ascii="Arial" w:hAnsi="Arial" w:cs="Arial"/>
          <w:i/>
          <w:color w:val="000000"/>
        </w:rPr>
        <w:t>кроме нас в нашем поселке этого никто не сделает</w:t>
      </w:r>
      <w:r w:rsidR="00DF243B">
        <w:rPr>
          <w:rFonts w:ascii="Arial" w:hAnsi="Arial" w:cs="Arial"/>
          <w:i/>
          <w:color w:val="000000"/>
        </w:rPr>
        <w:t>»</w:t>
      </w:r>
      <w:r w:rsidRPr="00F00B70">
        <w:rPr>
          <w:rFonts w:ascii="Arial" w:hAnsi="Arial" w:cs="Arial"/>
          <w:color w:val="000000"/>
        </w:rPr>
        <w:t xml:space="preserve">); </w:t>
      </w:r>
    </w:p>
    <w:p w14:paraId="3E4CC72D" w14:textId="77777777" w:rsidR="00CE467E" w:rsidRDefault="00F00B70">
      <w:pPr>
        <w:pStyle w:val="ac"/>
        <w:numPr>
          <w:ilvl w:val="0"/>
          <w:numId w:val="121"/>
        </w:numPr>
        <w:spacing w:after="0" w:line="360" w:lineRule="auto"/>
        <w:ind w:left="0" w:firstLine="0"/>
        <w:jc w:val="both"/>
        <w:rPr>
          <w:rFonts w:cs="Arial"/>
          <w:color w:val="000000"/>
        </w:rPr>
      </w:pPr>
      <w:r w:rsidRPr="00F00B70">
        <w:rPr>
          <w:rFonts w:ascii="Arial" w:hAnsi="Arial" w:cs="Arial"/>
          <w:color w:val="000000"/>
        </w:rPr>
        <w:t>расширяющих ее возможности ресурсов (</w:t>
      </w:r>
      <w:r w:rsidRPr="00F00B70">
        <w:rPr>
          <w:rFonts w:ascii="Arial" w:hAnsi="Arial" w:cs="Arial"/>
          <w:i/>
          <w:color w:val="000000"/>
        </w:rPr>
        <w:t>человеческих, материальных, организационных, финансовых, политических и т.д.</w:t>
      </w:r>
      <w:r w:rsidRPr="00F00B70">
        <w:rPr>
          <w:rFonts w:ascii="Arial" w:hAnsi="Arial" w:cs="Arial"/>
          <w:color w:val="000000"/>
        </w:rPr>
        <w:t xml:space="preserve">). </w:t>
      </w:r>
    </w:p>
    <w:p w14:paraId="2281D21B" w14:textId="77777777" w:rsidR="00CE467E" w:rsidRDefault="00537B88">
      <w:pPr>
        <w:jc w:val="both"/>
        <w:rPr>
          <w:rFonts w:cs="Arial"/>
          <w:b/>
          <w:color w:val="000000"/>
          <w:szCs w:val="22"/>
        </w:rPr>
      </w:pPr>
      <w:r>
        <w:rPr>
          <w:rFonts w:ascii="Arial CYR" w:hAnsi="Arial CYR" w:cs="Arial CYR"/>
          <w:color w:val="000000"/>
          <w:szCs w:val="22"/>
          <w:highlight w:val="green"/>
          <w:lang w:eastAsia="en-US"/>
        </w:rPr>
        <w:t xml:space="preserve">Представить для </w:t>
      </w:r>
      <w:proofErr w:type="spellStart"/>
      <w:r>
        <w:rPr>
          <w:rFonts w:ascii="Arial CYR" w:hAnsi="Arial CYR" w:cs="Arial CYR"/>
          <w:color w:val="000000"/>
          <w:szCs w:val="22"/>
          <w:highlight w:val="green"/>
          <w:lang w:eastAsia="en-US"/>
        </w:rPr>
        <w:t>iBook</w:t>
      </w:r>
      <w:proofErr w:type="spellEnd"/>
      <w:r>
        <w:rPr>
          <w:rFonts w:ascii="Arial CYR" w:hAnsi="Arial CYR" w:cs="Arial CYR"/>
          <w:color w:val="000000"/>
          <w:szCs w:val="22"/>
          <w:highlight w:val="green"/>
          <w:lang w:eastAsia="en-US"/>
        </w:rPr>
        <w:t xml:space="preserve"> как разворачивающийся список (при нажатии на слово, выделенное жирным – выезжает текст-объяснение к нему), для читалки – форматированный текст</w:t>
      </w:r>
      <w:r w:rsidRPr="00663615">
        <w:rPr>
          <w:rFonts w:cs="Arial"/>
          <w:b/>
          <w:color w:val="000000"/>
          <w:szCs w:val="22"/>
        </w:rPr>
        <w:t xml:space="preserve"> </w:t>
      </w:r>
    </w:p>
    <w:p w14:paraId="69661798" w14:textId="77777777" w:rsidR="00CE467E" w:rsidRDefault="00F00B70">
      <w:pPr>
        <w:jc w:val="both"/>
        <w:rPr>
          <w:rFonts w:cs="Arial"/>
          <w:color w:val="000000"/>
          <w:szCs w:val="22"/>
        </w:rPr>
      </w:pPr>
      <w:r w:rsidRPr="00F00B70">
        <w:rPr>
          <w:rFonts w:cs="Arial"/>
          <w:b/>
          <w:i/>
          <w:color w:val="000000"/>
          <w:szCs w:val="22"/>
          <w:highlight w:val="cyan"/>
          <w:u w:val="single"/>
        </w:rPr>
        <w:t>Слабые стороны</w:t>
      </w:r>
      <w:r w:rsidR="00696415" w:rsidRPr="00537B88">
        <w:rPr>
          <w:rFonts w:cs="Arial"/>
          <w:color w:val="000000"/>
          <w:szCs w:val="22"/>
          <w:highlight w:val="cyan"/>
        </w:rPr>
        <w:t xml:space="preserve"> — все те же самые ресурсы и компетенции, которые мы выделяли в сильных сторонах, но мешающие нормальной работе компании или препятствующие достижению поставленных целей, либо ресурсы и компетенции, которые есть у фирмы, но которые не вошли в ее сильные стороны.</w:t>
      </w:r>
    </w:p>
    <w:p w14:paraId="0CA40E7E" w14:textId="77777777" w:rsidR="00CE467E" w:rsidRDefault="00E76919">
      <w:pPr>
        <w:jc w:val="both"/>
        <w:rPr>
          <w:rFonts w:cs="Arial"/>
          <w:color w:val="000000"/>
          <w:szCs w:val="22"/>
        </w:rPr>
      </w:pPr>
      <w:r>
        <w:rPr>
          <w:rFonts w:cs="Arial"/>
          <w:b/>
          <w:i/>
          <w:noProof/>
          <w:color w:val="000000"/>
          <w:szCs w:val="22"/>
          <w:u w:val="single"/>
        </w:rPr>
        <w:drawing>
          <wp:anchor distT="0" distB="0" distL="114300" distR="114300" simplePos="0" relativeHeight="251645440" behindDoc="0" locked="0" layoutInCell="1" allowOverlap="1" wp14:anchorId="4D0AF768" wp14:editId="38C22D05">
            <wp:simplePos x="0" y="0"/>
            <wp:positionH relativeFrom="column">
              <wp:posOffset>-26035</wp:posOffset>
            </wp:positionH>
            <wp:positionV relativeFrom="paragraph">
              <wp:posOffset>80645</wp:posOffset>
            </wp:positionV>
            <wp:extent cx="1784350" cy="1789430"/>
            <wp:effectExtent l="0" t="0" r="0" b="0"/>
            <wp:wrapSquare wrapText="bothSides"/>
            <wp:docPr id="2069" name="Рисунок 2" descr="C:\Users\o_afanasiadi\Desktop\p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_afanasiadi\Desktop\plus.jpg"/>
                    <pic:cNvPicPr>
                      <a:picLocks noChangeAspect="1" noChangeArrowheads="1"/>
                    </pic:cNvPicPr>
                  </pic:nvPicPr>
                  <pic:blipFill>
                    <a:blip r:embed="rId95" cstate="print"/>
                    <a:srcRect/>
                    <a:stretch>
                      <a:fillRect/>
                    </a:stretch>
                  </pic:blipFill>
                  <pic:spPr bwMode="auto">
                    <a:xfrm>
                      <a:off x="0" y="0"/>
                      <a:ext cx="1784350" cy="1789430"/>
                    </a:xfrm>
                    <a:prstGeom prst="rect">
                      <a:avLst/>
                    </a:prstGeom>
                    <a:noFill/>
                    <a:ln w="9525">
                      <a:noFill/>
                      <a:miter lim="800000"/>
                      <a:headEnd/>
                      <a:tailEnd/>
                    </a:ln>
                  </pic:spPr>
                </pic:pic>
              </a:graphicData>
            </a:graphic>
          </wp:anchor>
        </w:drawing>
      </w:r>
      <w:r w:rsidR="00696415" w:rsidRPr="00663615">
        <w:rPr>
          <w:rFonts w:cs="Arial"/>
          <w:color w:val="000000"/>
          <w:szCs w:val="22"/>
        </w:rPr>
        <w:t xml:space="preserve">К </w:t>
      </w:r>
      <w:r w:rsidR="00F00B70" w:rsidRPr="00F00B70">
        <w:rPr>
          <w:rFonts w:cs="Arial"/>
          <w:b/>
          <w:i/>
          <w:color w:val="000000"/>
          <w:szCs w:val="22"/>
        </w:rPr>
        <w:t>слабым сторонам</w:t>
      </w:r>
      <w:r w:rsidR="00696415" w:rsidRPr="00663615">
        <w:rPr>
          <w:rFonts w:cs="Arial"/>
          <w:color w:val="000000"/>
          <w:szCs w:val="22"/>
        </w:rPr>
        <w:t xml:space="preserve"> иногда относят </w:t>
      </w:r>
      <w:commentRangeStart w:id="241"/>
      <w:r w:rsidR="00696415" w:rsidRPr="00663615">
        <w:rPr>
          <w:rFonts w:cs="Arial"/>
          <w:color w:val="000000"/>
          <w:szCs w:val="22"/>
        </w:rPr>
        <w:t>отсутствие</w:t>
      </w:r>
      <w:commentRangeEnd w:id="241"/>
      <w:r w:rsidR="00746145">
        <w:rPr>
          <w:rStyle w:val="af3"/>
        </w:rPr>
        <w:commentReference w:id="241"/>
      </w:r>
      <w:r w:rsidR="00696415" w:rsidRPr="00663615">
        <w:rPr>
          <w:rFonts w:cs="Arial"/>
          <w:color w:val="000000"/>
          <w:szCs w:val="22"/>
        </w:rPr>
        <w:t xml:space="preserve"> необходимых ресурсов и компетенций, однако только в случае, когда компания по своим технологическим или иным причинам не может обеспечить себя ими.</w:t>
      </w:r>
    </w:p>
    <w:p w14:paraId="0CCCBD4F" w14:textId="77777777" w:rsidR="00CE467E" w:rsidRDefault="00F00B70">
      <w:pPr>
        <w:jc w:val="both"/>
        <w:rPr>
          <w:rFonts w:cs="Arial"/>
          <w:color w:val="000000"/>
          <w:szCs w:val="22"/>
        </w:rPr>
      </w:pPr>
      <w:r w:rsidRPr="00F00B70">
        <w:rPr>
          <w:rFonts w:cs="Arial"/>
          <w:b/>
          <w:i/>
          <w:color w:val="000000"/>
          <w:szCs w:val="22"/>
        </w:rPr>
        <w:t>Анализ слабых сторон</w:t>
      </w:r>
      <w:r w:rsidR="00696415" w:rsidRPr="00663615">
        <w:rPr>
          <w:rFonts w:cs="Arial"/>
          <w:color w:val="000000"/>
          <w:szCs w:val="22"/>
        </w:rPr>
        <w:t xml:space="preserve"> помогает выявить те особенности фирмы, которые мешают ей эффективно функционировать или которые могут препятствовать осуществлению стратегических программ.</w:t>
      </w:r>
    </w:p>
    <w:p w14:paraId="258748C2" w14:textId="77777777" w:rsidR="00CE467E" w:rsidRDefault="00696415">
      <w:pPr>
        <w:jc w:val="both"/>
        <w:rPr>
          <w:rFonts w:cs="Arial"/>
          <w:color w:val="000000"/>
          <w:szCs w:val="22"/>
        </w:rPr>
      </w:pPr>
      <w:r w:rsidRPr="00663615">
        <w:rPr>
          <w:rFonts w:cs="Arial"/>
          <w:color w:val="000000"/>
          <w:szCs w:val="22"/>
        </w:rPr>
        <w:t>Поскольку в большинстве случаев выявленные в ходе анализа сильных и слабых сторон факторы являются качественными, их обычно перечисляют в виде простого списка в соответствующих графах матрицы</w:t>
      </w:r>
      <w:r w:rsidR="00A133BE">
        <w:rPr>
          <w:rFonts w:cs="Arial"/>
          <w:color w:val="000000"/>
          <w:szCs w:val="22"/>
        </w:rPr>
        <w:t xml:space="preserve"> (</w:t>
      </w:r>
      <w:r w:rsidRPr="00C31C4C">
        <w:rPr>
          <w:rFonts w:cs="Arial"/>
          <w:color w:val="000000"/>
          <w:szCs w:val="22"/>
          <w:shd w:val="clear" w:color="auto" w:fill="FFFF00"/>
        </w:rPr>
        <w:t>Таблиц</w:t>
      </w:r>
      <w:r w:rsidR="00A133BE">
        <w:rPr>
          <w:rFonts w:cs="Arial"/>
          <w:color w:val="000000"/>
          <w:szCs w:val="22"/>
          <w:shd w:val="clear" w:color="auto" w:fill="FFFF00"/>
        </w:rPr>
        <w:t>а</w:t>
      </w:r>
      <w:r w:rsidRPr="00C31C4C">
        <w:rPr>
          <w:rFonts w:cs="Arial"/>
          <w:color w:val="000000"/>
          <w:szCs w:val="22"/>
          <w:shd w:val="clear" w:color="auto" w:fill="FFFF00"/>
        </w:rPr>
        <w:t xml:space="preserve"> </w:t>
      </w:r>
      <w:r w:rsidR="00A133BE">
        <w:rPr>
          <w:rFonts w:cs="Arial"/>
          <w:color w:val="000000"/>
          <w:szCs w:val="22"/>
          <w:shd w:val="clear" w:color="auto" w:fill="FFFF00"/>
        </w:rPr>
        <w:t>3)</w:t>
      </w:r>
      <w:r w:rsidRPr="00C31C4C">
        <w:rPr>
          <w:rFonts w:cs="Arial"/>
          <w:color w:val="000000"/>
          <w:szCs w:val="22"/>
          <w:shd w:val="clear" w:color="auto" w:fill="FFFF00"/>
        </w:rPr>
        <w:t>.</w:t>
      </w:r>
      <w:r w:rsidRPr="00663615">
        <w:rPr>
          <w:rFonts w:cs="Arial"/>
          <w:color w:val="000000"/>
          <w:szCs w:val="22"/>
        </w:rPr>
        <w:t xml:space="preserve"> </w:t>
      </w:r>
    </w:p>
    <w:p w14:paraId="51FEF1C6" w14:textId="77777777" w:rsidR="00CE467E" w:rsidRDefault="00F00B70">
      <w:pPr>
        <w:jc w:val="both"/>
        <w:rPr>
          <w:rFonts w:cs="Arial"/>
          <w:b/>
          <w:i/>
          <w:color w:val="000000"/>
          <w:szCs w:val="22"/>
        </w:rPr>
      </w:pPr>
      <w:r w:rsidRPr="00F00B70">
        <w:rPr>
          <w:rFonts w:cs="Arial"/>
          <w:b/>
          <w:i/>
          <w:color w:val="000000"/>
          <w:szCs w:val="22"/>
        </w:rPr>
        <w:t xml:space="preserve">Вот некоторый перечень, часто встречающихся в </w:t>
      </w:r>
      <w:r w:rsidRPr="00F00B70">
        <w:rPr>
          <w:rFonts w:cs="Arial"/>
          <w:b/>
          <w:i/>
          <w:color w:val="000000"/>
          <w:szCs w:val="22"/>
          <w:u w:val="single"/>
        </w:rPr>
        <w:t>анализе сильных и слабых сторон</w:t>
      </w:r>
      <w:r w:rsidRPr="00F00B70">
        <w:rPr>
          <w:rFonts w:cs="Arial"/>
          <w:b/>
          <w:i/>
          <w:color w:val="000000"/>
          <w:szCs w:val="22"/>
        </w:rPr>
        <w:t xml:space="preserve"> факторов:</w:t>
      </w:r>
    </w:p>
    <w:p w14:paraId="3C8E14B8" w14:textId="77777777" w:rsidR="00CE467E" w:rsidRDefault="00696415">
      <w:pPr>
        <w:numPr>
          <w:ilvl w:val="2"/>
          <w:numId w:val="28"/>
        </w:numPr>
        <w:tabs>
          <w:tab w:val="clear" w:pos="2160"/>
          <w:tab w:val="left" w:pos="567"/>
        </w:tabs>
        <w:ind w:left="0" w:firstLine="0"/>
        <w:jc w:val="both"/>
        <w:rPr>
          <w:rFonts w:cs="Arial"/>
          <w:color w:val="000000"/>
          <w:szCs w:val="22"/>
        </w:rPr>
      </w:pPr>
      <w:r>
        <w:rPr>
          <w:rFonts w:cs="Arial"/>
          <w:color w:val="000000"/>
          <w:szCs w:val="22"/>
        </w:rPr>
        <w:t>Репутация компании</w:t>
      </w:r>
      <w:r w:rsidR="00A133BE">
        <w:rPr>
          <w:rFonts w:cs="Arial"/>
          <w:color w:val="000000"/>
          <w:szCs w:val="22"/>
        </w:rPr>
        <w:t>;</w:t>
      </w:r>
    </w:p>
    <w:p w14:paraId="31BD9DE1" w14:textId="77777777" w:rsidR="00CE467E" w:rsidRDefault="00696415">
      <w:pPr>
        <w:numPr>
          <w:ilvl w:val="2"/>
          <w:numId w:val="28"/>
        </w:numPr>
        <w:tabs>
          <w:tab w:val="clear" w:pos="2160"/>
          <w:tab w:val="left" w:pos="567"/>
        </w:tabs>
        <w:ind w:left="0" w:firstLine="0"/>
        <w:jc w:val="both"/>
        <w:rPr>
          <w:rFonts w:cs="Arial"/>
          <w:color w:val="000000"/>
          <w:szCs w:val="22"/>
        </w:rPr>
      </w:pPr>
      <w:r>
        <w:rPr>
          <w:rFonts w:cs="Arial"/>
          <w:color w:val="000000"/>
          <w:szCs w:val="22"/>
        </w:rPr>
        <w:t>Качество продукта</w:t>
      </w:r>
      <w:r w:rsidR="00A133BE">
        <w:rPr>
          <w:rFonts w:cs="Arial"/>
          <w:color w:val="000000"/>
          <w:szCs w:val="22"/>
        </w:rPr>
        <w:t>;</w:t>
      </w:r>
    </w:p>
    <w:p w14:paraId="525E7BB5" w14:textId="77777777" w:rsidR="00CE467E" w:rsidRDefault="00696415">
      <w:pPr>
        <w:numPr>
          <w:ilvl w:val="2"/>
          <w:numId w:val="28"/>
        </w:numPr>
        <w:tabs>
          <w:tab w:val="clear" w:pos="2160"/>
          <w:tab w:val="left" w:pos="567"/>
        </w:tabs>
        <w:ind w:left="0" w:firstLine="0"/>
        <w:jc w:val="both"/>
        <w:rPr>
          <w:rFonts w:cs="Arial"/>
          <w:color w:val="000000"/>
          <w:szCs w:val="22"/>
        </w:rPr>
      </w:pPr>
      <w:r>
        <w:rPr>
          <w:rFonts w:cs="Arial"/>
          <w:color w:val="000000"/>
          <w:szCs w:val="22"/>
        </w:rPr>
        <w:t>Качество обслуживания</w:t>
      </w:r>
      <w:r w:rsidR="00A133BE">
        <w:rPr>
          <w:rFonts w:cs="Arial"/>
          <w:color w:val="000000"/>
          <w:szCs w:val="22"/>
        </w:rPr>
        <w:t>;</w:t>
      </w:r>
    </w:p>
    <w:p w14:paraId="0DBCA6B9" w14:textId="77777777" w:rsidR="00CE467E" w:rsidRDefault="00696415">
      <w:pPr>
        <w:numPr>
          <w:ilvl w:val="2"/>
          <w:numId w:val="28"/>
        </w:numPr>
        <w:tabs>
          <w:tab w:val="clear" w:pos="2160"/>
          <w:tab w:val="left" w:pos="567"/>
        </w:tabs>
        <w:ind w:left="0" w:firstLine="0"/>
        <w:jc w:val="both"/>
        <w:rPr>
          <w:rFonts w:cs="Arial"/>
          <w:color w:val="000000"/>
          <w:szCs w:val="22"/>
        </w:rPr>
      </w:pPr>
      <w:r w:rsidRPr="00CB7F24">
        <w:rPr>
          <w:rFonts w:cs="Arial"/>
          <w:color w:val="000000"/>
          <w:szCs w:val="22"/>
        </w:rPr>
        <w:t>Доля рынка</w:t>
      </w:r>
      <w:r w:rsidR="00A133BE">
        <w:rPr>
          <w:rFonts w:cs="Arial"/>
          <w:color w:val="000000"/>
          <w:szCs w:val="22"/>
        </w:rPr>
        <w:t>;</w:t>
      </w:r>
    </w:p>
    <w:p w14:paraId="1954C420" w14:textId="77777777" w:rsidR="00CE467E" w:rsidRDefault="00696415">
      <w:pPr>
        <w:numPr>
          <w:ilvl w:val="2"/>
          <w:numId w:val="28"/>
        </w:numPr>
        <w:tabs>
          <w:tab w:val="clear" w:pos="2160"/>
          <w:tab w:val="left" w:pos="567"/>
        </w:tabs>
        <w:ind w:left="0" w:firstLine="0"/>
        <w:jc w:val="both"/>
        <w:rPr>
          <w:rFonts w:cs="Arial"/>
          <w:color w:val="000000"/>
          <w:szCs w:val="22"/>
        </w:rPr>
      </w:pPr>
      <w:r>
        <w:rPr>
          <w:rFonts w:cs="Arial"/>
          <w:color w:val="000000"/>
          <w:szCs w:val="22"/>
        </w:rPr>
        <w:t>Цена</w:t>
      </w:r>
      <w:r w:rsidR="00A133BE">
        <w:rPr>
          <w:rFonts w:cs="Arial"/>
          <w:color w:val="000000"/>
          <w:szCs w:val="22"/>
        </w:rPr>
        <w:t>;</w:t>
      </w:r>
    </w:p>
    <w:p w14:paraId="63F4CCF3" w14:textId="77777777" w:rsidR="00CE467E" w:rsidRDefault="00696415">
      <w:pPr>
        <w:numPr>
          <w:ilvl w:val="2"/>
          <w:numId w:val="28"/>
        </w:numPr>
        <w:tabs>
          <w:tab w:val="clear" w:pos="2160"/>
          <w:tab w:val="left" w:pos="567"/>
        </w:tabs>
        <w:ind w:left="0" w:firstLine="0"/>
        <w:jc w:val="both"/>
        <w:rPr>
          <w:rFonts w:cs="Arial"/>
          <w:color w:val="000000"/>
          <w:szCs w:val="22"/>
        </w:rPr>
      </w:pPr>
      <w:r>
        <w:rPr>
          <w:rFonts w:cs="Arial"/>
          <w:color w:val="000000"/>
          <w:szCs w:val="22"/>
        </w:rPr>
        <w:lastRenderedPageBreak/>
        <w:t>Логистика</w:t>
      </w:r>
      <w:r w:rsidR="00A133BE">
        <w:rPr>
          <w:rFonts w:cs="Arial"/>
          <w:color w:val="000000"/>
          <w:szCs w:val="22"/>
        </w:rPr>
        <w:t>;</w:t>
      </w:r>
    </w:p>
    <w:p w14:paraId="41677180" w14:textId="77777777" w:rsidR="00CE467E" w:rsidRDefault="00696415">
      <w:pPr>
        <w:numPr>
          <w:ilvl w:val="2"/>
          <w:numId w:val="28"/>
        </w:numPr>
        <w:tabs>
          <w:tab w:val="clear" w:pos="2160"/>
          <w:tab w:val="left" w:pos="567"/>
        </w:tabs>
        <w:ind w:left="0" w:firstLine="0"/>
        <w:jc w:val="both"/>
        <w:rPr>
          <w:rFonts w:cs="Arial"/>
          <w:color w:val="000000"/>
          <w:szCs w:val="22"/>
        </w:rPr>
      </w:pPr>
      <w:r>
        <w:rPr>
          <w:rFonts w:cs="Arial"/>
          <w:color w:val="000000"/>
          <w:szCs w:val="22"/>
        </w:rPr>
        <w:t>Эффективность продвижения</w:t>
      </w:r>
      <w:r w:rsidR="00A133BE">
        <w:rPr>
          <w:rFonts w:cs="Arial"/>
          <w:color w:val="000000"/>
          <w:szCs w:val="22"/>
        </w:rPr>
        <w:t>;</w:t>
      </w:r>
    </w:p>
    <w:p w14:paraId="387A1291" w14:textId="77777777" w:rsidR="00CE467E" w:rsidRDefault="00696415">
      <w:pPr>
        <w:numPr>
          <w:ilvl w:val="2"/>
          <w:numId w:val="28"/>
        </w:numPr>
        <w:tabs>
          <w:tab w:val="clear" w:pos="2160"/>
          <w:tab w:val="left" w:pos="567"/>
        </w:tabs>
        <w:ind w:left="0" w:firstLine="0"/>
        <w:jc w:val="both"/>
        <w:rPr>
          <w:rFonts w:cs="Arial"/>
          <w:color w:val="000000"/>
          <w:szCs w:val="22"/>
        </w:rPr>
      </w:pPr>
      <w:r w:rsidRPr="00CB7F24">
        <w:rPr>
          <w:rFonts w:cs="Arial"/>
          <w:color w:val="000000"/>
          <w:szCs w:val="22"/>
        </w:rPr>
        <w:t>К</w:t>
      </w:r>
      <w:r>
        <w:rPr>
          <w:rFonts w:cs="Arial"/>
          <w:color w:val="000000"/>
          <w:szCs w:val="22"/>
        </w:rPr>
        <w:t>ачество работы торговых агентов</w:t>
      </w:r>
      <w:r w:rsidR="00A133BE">
        <w:rPr>
          <w:rFonts w:cs="Arial"/>
          <w:color w:val="000000"/>
          <w:szCs w:val="22"/>
        </w:rPr>
        <w:t>;</w:t>
      </w:r>
    </w:p>
    <w:p w14:paraId="3E272110" w14:textId="77777777" w:rsidR="00CE467E" w:rsidRDefault="00696415">
      <w:pPr>
        <w:numPr>
          <w:ilvl w:val="2"/>
          <w:numId w:val="28"/>
        </w:numPr>
        <w:tabs>
          <w:tab w:val="clear" w:pos="2160"/>
          <w:tab w:val="left" w:pos="567"/>
        </w:tabs>
        <w:ind w:left="0" w:firstLine="0"/>
        <w:jc w:val="both"/>
        <w:rPr>
          <w:rFonts w:cs="Arial"/>
          <w:color w:val="000000"/>
          <w:szCs w:val="22"/>
        </w:rPr>
      </w:pPr>
      <w:r>
        <w:rPr>
          <w:rFonts w:cs="Arial"/>
          <w:color w:val="000000"/>
          <w:szCs w:val="22"/>
        </w:rPr>
        <w:t>Географический охват</w:t>
      </w:r>
      <w:r w:rsidR="00A133BE">
        <w:rPr>
          <w:rFonts w:cs="Arial"/>
          <w:color w:val="000000"/>
          <w:szCs w:val="22"/>
        </w:rPr>
        <w:t>;</w:t>
      </w:r>
    </w:p>
    <w:p w14:paraId="7E2C3B39" w14:textId="77777777" w:rsidR="00CE467E" w:rsidRDefault="00696415">
      <w:pPr>
        <w:numPr>
          <w:ilvl w:val="2"/>
          <w:numId w:val="28"/>
        </w:numPr>
        <w:tabs>
          <w:tab w:val="clear" w:pos="2160"/>
          <w:tab w:val="left" w:pos="567"/>
        </w:tabs>
        <w:ind w:left="0" w:firstLine="0"/>
        <w:jc w:val="both"/>
        <w:rPr>
          <w:rFonts w:cs="Arial"/>
          <w:color w:val="000000"/>
          <w:szCs w:val="22"/>
        </w:rPr>
      </w:pPr>
      <w:r>
        <w:rPr>
          <w:rFonts w:cs="Arial"/>
          <w:color w:val="000000"/>
          <w:szCs w:val="22"/>
        </w:rPr>
        <w:t>Внедрение нововведений</w:t>
      </w:r>
      <w:r w:rsidR="00A133BE">
        <w:rPr>
          <w:rFonts w:cs="Arial"/>
          <w:color w:val="000000"/>
          <w:szCs w:val="22"/>
        </w:rPr>
        <w:t>;</w:t>
      </w:r>
    </w:p>
    <w:p w14:paraId="01E906CD" w14:textId="77777777" w:rsidR="00CE467E" w:rsidRDefault="00696415">
      <w:pPr>
        <w:numPr>
          <w:ilvl w:val="2"/>
          <w:numId w:val="28"/>
        </w:numPr>
        <w:tabs>
          <w:tab w:val="clear" w:pos="2160"/>
          <w:tab w:val="left" w:pos="567"/>
        </w:tabs>
        <w:ind w:left="0" w:firstLine="0"/>
        <w:jc w:val="both"/>
        <w:rPr>
          <w:rFonts w:cs="Arial"/>
          <w:color w:val="000000"/>
          <w:szCs w:val="22"/>
        </w:rPr>
      </w:pPr>
      <w:r>
        <w:rPr>
          <w:rFonts w:cs="Arial"/>
          <w:color w:val="000000"/>
          <w:szCs w:val="22"/>
        </w:rPr>
        <w:t>Издержки</w:t>
      </w:r>
      <w:r w:rsidR="00A133BE">
        <w:rPr>
          <w:rFonts w:cs="Arial"/>
          <w:color w:val="000000"/>
          <w:szCs w:val="22"/>
        </w:rPr>
        <w:t>;</w:t>
      </w:r>
    </w:p>
    <w:p w14:paraId="63B69B25" w14:textId="77777777" w:rsidR="00CE467E" w:rsidRDefault="00696415">
      <w:pPr>
        <w:numPr>
          <w:ilvl w:val="2"/>
          <w:numId w:val="28"/>
        </w:numPr>
        <w:tabs>
          <w:tab w:val="clear" w:pos="2160"/>
          <w:tab w:val="left" w:pos="567"/>
        </w:tabs>
        <w:ind w:left="0" w:firstLine="0"/>
        <w:jc w:val="both"/>
        <w:rPr>
          <w:rFonts w:cs="Arial"/>
          <w:color w:val="000000"/>
          <w:szCs w:val="22"/>
        </w:rPr>
      </w:pPr>
      <w:r>
        <w:rPr>
          <w:rFonts w:cs="Arial"/>
          <w:color w:val="000000"/>
          <w:szCs w:val="22"/>
        </w:rPr>
        <w:t>Финансовая устойчивость</w:t>
      </w:r>
      <w:r w:rsidR="00A133BE">
        <w:rPr>
          <w:rFonts w:cs="Arial"/>
          <w:color w:val="000000"/>
          <w:szCs w:val="22"/>
        </w:rPr>
        <w:t>;</w:t>
      </w:r>
    </w:p>
    <w:p w14:paraId="6F6ACEE1" w14:textId="77777777" w:rsidR="00CE467E" w:rsidRDefault="00696415">
      <w:pPr>
        <w:numPr>
          <w:ilvl w:val="2"/>
          <w:numId w:val="28"/>
        </w:numPr>
        <w:tabs>
          <w:tab w:val="clear" w:pos="2160"/>
          <w:tab w:val="left" w:pos="567"/>
        </w:tabs>
        <w:ind w:left="0" w:firstLine="0"/>
        <w:jc w:val="both"/>
        <w:rPr>
          <w:rFonts w:cs="Arial"/>
          <w:color w:val="000000"/>
          <w:szCs w:val="22"/>
        </w:rPr>
      </w:pPr>
      <w:r>
        <w:rPr>
          <w:rFonts w:cs="Arial"/>
          <w:color w:val="000000"/>
          <w:szCs w:val="22"/>
        </w:rPr>
        <w:t>Работники</w:t>
      </w:r>
      <w:r w:rsidR="00A133BE">
        <w:rPr>
          <w:rFonts w:cs="Arial"/>
          <w:color w:val="000000"/>
          <w:szCs w:val="22"/>
        </w:rPr>
        <w:t>;</w:t>
      </w:r>
    </w:p>
    <w:p w14:paraId="6F8F88EB" w14:textId="77777777" w:rsidR="00CE467E" w:rsidRDefault="00696415">
      <w:pPr>
        <w:numPr>
          <w:ilvl w:val="2"/>
          <w:numId w:val="28"/>
        </w:numPr>
        <w:tabs>
          <w:tab w:val="clear" w:pos="2160"/>
          <w:tab w:val="left" w:pos="567"/>
        </w:tabs>
        <w:ind w:left="0" w:firstLine="0"/>
        <w:jc w:val="both"/>
        <w:rPr>
          <w:rFonts w:cs="Arial"/>
          <w:color w:val="000000"/>
          <w:szCs w:val="22"/>
        </w:rPr>
      </w:pPr>
      <w:r>
        <w:rPr>
          <w:rFonts w:cs="Arial"/>
          <w:color w:val="000000"/>
          <w:szCs w:val="22"/>
        </w:rPr>
        <w:t>Техническое оснащение</w:t>
      </w:r>
      <w:r w:rsidR="00A133BE">
        <w:rPr>
          <w:rFonts w:cs="Arial"/>
          <w:color w:val="000000"/>
          <w:szCs w:val="22"/>
        </w:rPr>
        <w:t>;</w:t>
      </w:r>
    </w:p>
    <w:p w14:paraId="708490E3" w14:textId="77777777" w:rsidR="00CE467E" w:rsidRDefault="00696415">
      <w:pPr>
        <w:numPr>
          <w:ilvl w:val="2"/>
          <w:numId w:val="28"/>
        </w:numPr>
        <w:tabs>
          <w:tab w:val="clear" w:pos="2160"/>
          <w:tab w:val="left" w:pos="567"/>
        </w:tabs>
        <w:ind w:left="0" w:firstLine="0"/>
        <w:jc w:val="both"/>
        <w:rPr>
          <w:rFonts w:cs="Arial"/>
          <w:color w:val="000000"/>
          <w:szCs w:val="22"/>
        </w:rPr>
      </w:pPr>
      <w:r w:rsidRPr="00CB7F24">
        <w:rPr>
          <w:rFonts w:cs="Arial"/>
          <w:color w:val="000000"/>
          <w:szCs w:val="22"/>
        </w:rPr>
        <w:t>С</w:t>
      </w:r>
      <w:r>
        <w:rPr>
          <w:rFonts w:cs="Arial"/>
          <w:color w:val="000000"/>
          <w:szCs w:val="22"/>
        </w:rPr>
        <w:t>пособность укладываться в сроки</w:t>
      </w:r>
      <w:r w:rsidR="00A133BE">
        <w:rPr>
          <w:rFonts w:cs="Arial"/>
          <w:color w:val="000000"/>
          <w:szCs w:val="22"/>
        </w:rPr>
        <w:t>;</w:t>
      </w:r>
    </w:p>
    <w:p w14:paraId="28B73580" w14:textId="77777777" w:rsidR="00CE467E" w:rsidRDefault="00696415">
      <w:pPr>
        <w:numPr>
          <w:ilvl w:val="2"/>
          <w:numId w:val="28"/>
        </w:numPr>
        <w:tabs>
          <w:tab w:val="clear" w:pos="2160"/>
          <w:tab w:val="left" w:pos="567"/>
        </w:tabs>
        <w:ind w:left="0" w:firstLine="0"/>
        <w:jc w:val="both"/>
        <w:rPr>
          <w:rFonts w:cs="Arial"/>
          <w:color w:val="000000"/>
          <w:szCs w:val="22"/>
        </w:rPr>
      </w:pPr>
      <w:r w:rsidRPr="00CB7F24">
        <w:rPr>
          <w:rFonts w:cs="Arial"/>
          <w:color w:val="000000"/>
          <w:szCs w:val="22"/>
        </w:rPr>
        <w:t>Гибко</w:t>
      </w:r>
      <w:r>
        <w:rPr>
          <w:rFonts w:cs="Arial"/>
          <w:color w:val="000000"/>
          <w:szCs w:val="22"/>
        </w:rPr>
        <w:t>сть, быстрая реакция на события</w:t>
      </w:r>
      <w:r w:rsidR="00A133BE">
        <w:rPr>
          <w:rFonts w:cs="Arial"/>
          <w:color w:val="000000"/>
          <w:szCs w:val="22"/>
        </w:rPr>
        <w:t>;</w:t>
      </w:r>
    </w:p>
    <w:p w14:paraId="178C2BAC" w14:textId="77777777" w:rsidR="00CE467E" w:rsidRDefault="00696415">
      <w:pPr>
        <w:numPr>
          <w:ilvl w:val="2"/>
          <w:numId w:val="28"/>
        </w:numPr>
        <w:tabs>
          <w:tab w:val="clear" w:pos="2160"/>
          <w:tab w:val="left" w:pos="567"/>
        </w:tabs>
        <w:ind w:left="0" w:firstLine="0"/>
        <w:jc w:val="both"/>
        <w:rPr>
          <w:rFonts w:cs="Arial"/>
          <w:color w:val="000000"/>
          <w:szCs w:val="22"/>
        </w:rPr>
      </w:pPr>
      <w:r>
        <w:rPr>
          <w:rFonts w:cs="Arial"/>
          <w:color w:val="000000"/>
          <w:szCs w:val="22"/>
        </w:rPr>
        <w:t>Ассортимент</w:t>
      </w:r>
      <w:r w:rsidR="00A133BE">
        <w:rPr>
          <w:rFonts w:cs="Arial"/>
          <w:color w:val="000000"/>
          <w:szCs w:val="22"/>
        </w:rPr>
        <w:t>;</w:t>
      </w:r>
    </w:p>
    <w:p w14:paraId="7774137D" w14:textId="77777777" w:rsidR="00CE467E" w:rsidRDefault="00696415">
      <w:pPr>
        <w:numPr>
          <w:ilvl w:val="2"/>
          <w:numId w:val="28"/>
        </w:numPr>
        <w:tabs>
          <w:tab w:val="clear" w:pos="2160"/>
          <w:tab w:val="left" w:pos="567"/>
        </w:tabs>
        <w:ind w:left="0" w:firstLine="0"/>
        <w:jc w:val="both"/>
        <w:rPr>
          <w:rFonts w:cs="Arial"/>
          <w:color w:val="000000"/>
          <w:szCs w:val="22"/>
        </w:rPr>
      </w:pPr>
      <w:r>
        <w:rPr>
          <w:rFonts w:cs="Arial"/>
          <w:color w:val="000000"/>
          <w:szCs w:val="22"/>
        </w:rPr>
        <w:t>Опыт</w:t>
      </w:r>
      <w:r w:rsidR="00A133BE">
        <w:rPr>
          <w:rFonts w:cs="Arial"/>
          <w:color w:val="000000"/>
          <w:szCs w:val="22"/>
        </w:rPr>
        <w:t>;</w:t>
      </w:r>
    </w:p>
    <w:p w14:paraId="3B1C907B" w14:textId="77777777" w:rsidR="00CE467E" w:rsidRDefault="00696415">
      <w:pPr>
        <w:numPr>
          <w:ilvl w:val="2"/>
          <w:numId w:val="28"/>
        </w:numPr>
        <w:tabs>
          <w:tab w:val="clear" w:pos="2160"/>
          <w:tab w:val="left" w:pos="567"/>
        </w:tabs>
        <w:ind w:left="0" w:firstLine="0"/>
        <w:jc w:val="both"/>
        <w:rPr>
          <w:rFonts w:cs="Arial"/>
          <w:color w:val="000000"/>
          <w:szCs w:val="22"/>
        </w:rPr>
      </w:pPr>
      <w:r>
        <w:rPr>
          <w:rFonts w:cs="Arial"/>
          <w:color w:val="000000"/>
          <w:szCs w:val="22"/>
        </w:rPr>
        <w:t>Ресурсы</w:t>
      </w:r>
      <w:r w:rsidR="00A133BE">
        <w:rPr>
          <w:rFonts w:cs="Arial"/>
          <w:color w:val="000000"/>
          <w:szCs w:val="22"/>
        </w:rPr>
        <w:t>;</w:t>
      </w:r>
    </w:p>
    <w:p w14:paraId="51DF9214" w14:textId="77777777" w:rsidR="00CE467E" w:rsidRDefault="00696415">
      <w:pPr>
        <w:numPr>
          <w:ilvl w:val="2"/>
          <w:numId w:val="28"/>
        </w:numPr>
        <w:tabs>
          <w:tab w:val="clear" w:pos="2160"/>
          <w:tab w:val="left" w:pos="567"/>
        </w:tabs>
        <w:ind w:left="0" w:firstLine="0"/>
        <w:jc w:val="both"/>
        <w:rPr>
          <w:rFonts w:cs="Arial"/>
          <w:color w:val="000000"/>
          <w:szCs w:val="22"/>
        </w:rPr>
      </w:pPr>
      <w:r w:rsidRPr="00CB7F24">
        <w:rPr>
          <w:rFonts w:cs="Arial"/>
          <w:color w:val="000000"/>
          <w:szCs w:val="22"/>
        </w:rPr>
        <w:t>Знание покупателей</w:t>
      </w:r>
      <w:r w:rsidR="00A133BE">
        <w:rPr>
          <w:rFonts w:cs="Arial"/>
          <w:color w:val="000000"/>
          <w:szCs w:val="22"/>
        </w:rPr>
        <w:t>.</w:t>
      </w:r>
    </w:p>
    <w:p w14:paraId="08F3E97A" w14:textId="77777777" w:rsidR="00CE467E" w:rsidRDefault="00F00B70">
      <w:pPr>
        <w:jc w:val="both"/>
        <w:rPr>
          <w:rFonts w:cs="Arial"/>
          <w:color w:val="000000"/>
          <w:szCs w:val="22"/>
        </w:rPr>
      </w:pPr>
      <w:r w:rsidRPr="00F00B70">
        <w:rPr>
          <w:rFonts w:cs="Arial"/>
          <w:b/>
          <w:i/>
          <w:color w:val="000000"/>
          <w:szCs w:val="22"/>
        </w:rPr>
        <w:t>Анализ сильных и слабых сторон – это не дело одного дня</w:t>
      </w:r>
      <w:r w:rsidR="00696415" w:rsidRPr="00CB7F24">
        <w:rPr>
          <w:rFonts w:cs="Arial"/>
          <w:color w:val="000000"/>
          <w:szCs w:val="22"/>
        </w:rPr>
        <w:t>. Для того, чтобы собрать все необходимые сведения понадобится время. Важно, чтобы данные были реальными фактами, а не чьими-то догадками. К тому же</w:t>
      </w:r>
      <w:r w:rsidR="00A133BE">
        <w:rPr>
          <w:rFonts w:cs="Arial"/>
          <w:color w:val="000000"/>
          <w:szCs w:val="22"/>
        </w:rPr>
        <w:t>,</w:t>
      </w:r>
      <w:r w:rsidR="00696415" w:rsidRPr="00CB7F24">
        <w:rPr>
          <w:rFonts w:cs="Arial"/>
          <w:color w:val="000000"/>
          <w:szCs w:val="22"/>
        </w:rPr>
        <w:t xml:space="preserve"> очень плохо, когда обязанность на создание </w:t>
      </w:r>
      <w:r w:rsidRPr="00F00B70">
        <w:rPr>
          <w:rFonts w:cs="Arial"/>
          <w:b/>
          <w:i/>
          <w:color w:val="000000"/>
          <w:szCs w:val="22"/>
        </w:rPr>
        <w:t>SWOT-анализа</w:t>
      </w:r>
      <w:r w:rsidR="00696415" w:rsidRPr="00CB7F24">
        <w:rPr>
          <w:rFonts w:cs="Arial"/>
          <w:color w:val="000000"/>
          <w:szCs w:val="22"/>
        </w:rPr>
        <w:t xml:space="preserve"> лежит на одном человеке. Получается немного однобокое видение. Сам анализ может проводиться по-разному. </w:t>
      </w:r>
      <w:r w:rsidRPr="00F00B70">
        <w:rPr>
          <w:rFonts w:cs="Arial"/>
          <w:i/>
          <w:color w:val="000000"/>
          <w:szCs w:val="22"/>
        </w:rPr>
        <w:t xml:space="preserve">Может быть, менеджер будет четко распределять данные, </w:t>
      </w:r>
      <w:r w:rsidRPr="00F00B70">
        <w:rPr>
          <w:rFonts w:cs="Arial"/>
          <w:i/>
          <w:color w:val="000000"/>
          <w:szCs w:val="22"/>
          <w:u w:val="single"/>
        </w:rPr>
        <w:t>например</w:t>
      </w:r>
      <w:r w:rsidRPr="00F00B70">
        <w:rPr>
          <w:rFonts w:cs="Arial"/>
          <w:i/>
          <w:color w:val="000000"/>
          <w:szCs w:val="22"/>
        </w:rPr>
        <w:t xml:space="preserve"> «Работники» - это сильная сторона компании, а «Ассортимент» - слабая</w:t>
      </w:r>
      <w:r w:rsidR="00696415" w:rsidRPr="00CB7F24">
        <w:rPr>
          <w:rFonts w:cs="Arial"/>
          <w:color w:val="000000"/>
          <w:szCs w:val="22"/>
        </w:rPr>
        <w:t xml:space="preserve">. А может анализ будет более сложным, но подробным. </w:t>
      </w:r>
    </w:p>
    <w:p w14:paraId="1050A97E" w14:textId="77777777" w:rsidR="00CE467E" w:rsidRDefault="00E76919">
      <w:pPr>
        <w:jc w:val="both"/>
        <w:rPr>
          <w:rFonts w:cs="Arial"/>
          <w:color w:val="000000"/>
          <w:szCs w:val="22"/>
        </w:rPr>
      </w:pPr>
      <w:r>
        <w:rPr>
          <w:rFonts w:cs="Arial"/>
          <w:b/>
          <w:i/>
          <w:noProof/>
          <w:color w:val="000000"/>
          <w:szCs w:val="22"/>
          <w:u w:val="single"/>
        </w:rPr>
        <w:drawing>
          <wp:anchor distT="0" distB="0" distL="114300" distR="114300" simplePos="0" relativeHeight="251646464" behindDoc="0" locked="0" layoutInCell="1" allowOverlap="1" wp14:anchorId="0C45E34C" wp14:editId="702DA336">
            <wp:simplePos x="0" y="0"/>
            <wp:positionH relativeFrom="column">
              <wp:posOffset>4792980</wp:posOffset>
            </wp:positionH>
            <wp:positionV relativeFrom="paragraph">
              <wp:posOffset>13966</wp:posOffset>
            </wp:positionV>
            <wp:extent cx="1162685" cy="869315"/>
            <wp:effectExtent l="0" t="0" r="0" b="0"/>
            <wp:wrapSquare wrapText="bothSides"/>
            <wp:docPr id="2071" name="Рисунок 3" descr="C:\Users\o_afanasiadi\Desktop\wpid-Vedomstvo-razrabotaet-parametryi-po-kotoryim-obschestvenno-politicheskie-SMI-budut-otlichatsya-ot-vseh-ostalnyih-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_afanasiadi\Desktop\wpid-Vedomstvo-razrabotaet-parametryi-po-kotoryim-obschestvenno-politicheskie-SMI-budut-otlichatsya-ot-vseh-ostalnyih-0.jpg"/>
                    <pic:cNvPicPr>
                      <a:picLocks noChangeAspect="1" noChangeArrowheads="1"/>
                    </pic:cNvPicPr>
                  </pic:nvPicPr>
                  <pic:blipFill>
                    <a:blip r:embed="rId96" cstate="print"/>
                    <a:srcRect/>
                    <a:stretch>
                      <a:fillRect/>
                    </a:stretch>
                  </pic:blipFill>
                  <pic:spPr bwMode="auto">
                    <a:xfrm>
                      <a:off x="0" y="0"/>
                      <a:ext cx="1162685" cy="869315"/>
                    </a:xfrm>
                    <a:prstGeom prst="rect">
                      <a:avLst/>
                    </a:prstGeom>
                    <a:noFill/>
                    <a:ln w="9525">
                      <a:noFill/>
                      <a:miter lim="800000"/>
                      <a:headEnd/>
                      <a:tailEnd/>
                    </a:ln>
                  </pic:spPr>
                </pic:pic>
              </a:graphicData>
            </a:graphic>
          </wp:anchor>
        </w:drawing>
      </w:r>
      <w:r w:rsidR="00F00B70" w:rsidRPr="00F00B70">
        <w:rPr>
          <w:rFonts w:cs="Arial"/>
          <w:b/>
          <w:i/>
          <w:color w:val="000000"/>
          <w:szCs w:val="22"/>
          <w:u w:val="single"/>
        </w:rPr>
        <w:t>Возможности и угрозы</w:t>
      </w:r>
      <w:r w:rsidR="00696415" w:rsidRPr="00A4712A">
        <w:rPr>
          <w:rFonts w:cs="Arial"/>
          <w:b/>
          <w:color w:val="000000"/>
          <w:szCs w:val="22"/>
        </w:rPr>
        <w:t>.</w:t>
      </w:r>
      <w:r w:rsidR="00696415" w:rsidRPr="00CB7F24">
        <w:rPr>
          <w:rFonts w:cs="Arial"/>
          <w:color w:val="000000"/>
          <w:szCs w:val="22"/>
        </w:rPr>
        <w:t xml:space="preserve"> Это все элементы внешней среды, которые никак не зависят о</w:t>
      </w:r>
      <w:r w:rsidR="00696415">
        <w:rPr>
          <w:rFonts w:cs="Arial"/>
          <w:color w:val="000000"/>
          <w:szCs w:val="22"/>
        </w:rPr>
        <w:t>т</w:t>
      </w:r>
      <w:r w:rsidR="00696415" w:rsidRPr="00CB7F24">
        <w:rPr>
          <w:rFonts w:cs="Arial"/>
          <w:color w:val="000000"/>
          <w:szCs w:val="22"/>
        </w:rPr>
        <w:t xml:space="preserve"> компании. При их анализе важно понимать, что данные должны быть четкими, проверенными. Иначе весь анализ может потерять смысл. </w:t>
      </w:r>
    </w:p>
    <w:p w14:paraId="0182F4C9" w14:textId="77777777" w:rsidR="00CE467E" w:rsidRDefault="00F00B70">
      <w:pPr>
        <w:jc w:val="both"/>
        <w:rPr>
          <w:rFonts w:cs="Arial"/>
          <w:color w:val="000000"/>
          <w:szCs w:val="22"/>
        </w:rPr>
      </w:pPr>
      <w:r w:rsidRPr="00F00B70">
        <w:rPr>
          <w:rFonts w:cs="Arial"/>
          <w:b/>
          <w:i/>
          <w:color w:val="000000"/>
          <w:szCs w:val="22"/>
        </w:rPr>
        <w:t>Возможности и угрозы</w:t>
      </w:r>
      <w:r w:rsidR="00696415" w:rsidRPr="00663615">
        <w:rPr>
          <w:rFonts w:cs="Arial"/>
          <w:color w:val="000000"/>
          <w:szCs w:val="22"/>
        </w:rPr>
        <w:t xml:space="preserve"> — неподвластны фирме (внешняя среда), но могут существен</w:t>
      </w:r>
      <w:r w:rsidR="00696415">
        <w:rPr>
          <w:rFonts w:cs="Arial"/>
          <w:color w:val="000000"/>
          <w:szCs w:val="22"/>
        </w:rPr>
        <w:t xml:space="preserve">но повлиять на ее деятельность. </w:t>
      </w:r>
      <w:r w:rsidRPr="00F00B70">
        <w:rPr>
          <w:rFonts w:cs="Arial"/>
          <w:b/>
          <w:i/>
          <w:color w:val="000000"/>
          <w:szCs w:val="22"/>
          <w:u w:val="single"/>
        </w:rPr>
        <w:t>Основная задача фирмы</w:t>
      </w:r>
      <w:r w:rsidRPr="00F00B70">
        <w:rPr>
          <w:rFonts w:cs="Arial"/>
          <w:b/>
          <w:i/>
          <w:color w:val="000000"/>
          <w:szCs w:val="22"/>
        </w:rPr>
        <w:t xml:space="preserve"> — быть готовой воспользоваться </w:t>
      </w:r>
      <w:commentRangeStart w:id="242"/>
      <w:r w:rsidRPr="00F00B70">
        <w:rPr>
          <w:rFonts w:cs="Arial"/>
          <w:b/>
          <w:i/>
          <w:color w:val="000000"/>
          <w:szCs w:val="22"/>
        </w:rPr>
        <w:t xml:space="preserve">возможностями и </w:t>
      </w:r>
      <w:commentRangeEnd w:id="242"/>
      <w:r w:rsidRPr="00F00B70">
        <w:rPr>
          <w:rStyle w:val="af3"/>
          <w:b/>
          <w:i/>
        </w:rPr>
        <w:commentReference w:id="242"/>
      </w:r>
      <w:r w:rsidRPr="00F00B70">
        <w:rPr>
          <w:rFonts w:cs="Arial"/>
          <w:b/>
          <w:i/>
          <w:color w:val="000000"/>
          <w:szCs w:val="22"/>
        </w:rPr>
        <w:t>нивелировать последствия угрожающих событий</w:t>
      </w:r>
      <w:r w:rsidR="00696415" w:rsidRPr="00663615">
        <w:rPr>
          <w:rFonts w:cs="Arial"/>
          <w:color w:val="000000"/>
          <w:szCs w:val="22"/>
        </w:rPr>
        <w:t>.</w:t>
      </w:r>
    </w:p>
    <w:p w14:paraId="17F5645E" w14:textId="77777777" w:rsidR="00CE467E" w:rsidRDefault="00F00B70">
      <w:pPr>
        <w:jc w:val="both"/>
        <w:rPr>
          <w:rFonts w:cs="Arial"/>
          <w:color w:val="000000"/>
          <w:szCs w:val="22"/>
        </w:rPr>
      </w:pPr>
      <w:r w:rsidRPr="00F00B70">
        <w:rPr>
          <w:rFonts w:cs="Arial"/>
          <w:b/>
          <w:i/>
          <w:color w:val="000000"/>
          <w:szCs w:val="22"/>
        </w:rPr>
        <w:t>Оценка возможностей</w:t>
      </w:r>
      <w:r w:rsidR="00696415" w:rsidRPr="00663615">
        <w:rPr>
          <w:rFonts w:cs="Arial"/>
          <w:color w:val="000000"/>
          <w:szCs w:val="22"/>
        </w:rPr>
        <w:t xml:space="preserve"> </w:t>
      </w:r>
      <w:r w:rsidRPr="00F00B70">
        <w:rPr>
          <w:rFonts w:cs="Arial"/>
          <w:b/>
          <w:i/>
          <w:color w:val="000000"/>
          <w:szCs w:val="22"/>
        </w:rPr>
        <w:t>поможет</w:t>
      </w:r>
      <w:r w:rsidR="00696415" w:rsidRPr="00663615">
        <w:rPr>
          <w:rFonts w:cs="Arial"/>
          <w:color w:val="000000"/>
          <w:szCs w:val="22"/>
        </w:rPr>
        <w:t xml:space="preserve"> не упустить ее в случае возникновения. Для уже существующих, но пока не используемых фирмой возможностей важен сам факт их выявления и фиксации. </w:t>
      </w:r>
      <w:r w:rsidRPr="00F00B70">
        <w:rPr>
          <w:rFonts w:cs="Arial"/>
          <w:b/>
          <w:i/>
          <w:color w:val="000000"/>
          <w:szCs w:val="22"/>
        </w:rPr>
        <w:t>Анализ возможностей обычно включает три взаимосвязанных компонента</w:t>
      </w:r>
      <w:r w:rsidR="00A133BE">
        <w:rPr>
          <w:rFonts w:cs="Arial"/>
          <w:color w:val="000000"/>
          <w:szCs w:val="22"/>
        </w:rPr>
        <w:t>.</w:t>
      </w:r>
      <w:r w:rsidR="00537B88" w:rsidRPr="00537B88">
        <w:rPr>
          <w:rFonts w:ascii="Arial CYR" w:hAnsi="Arial CYR" w:cs="Arial CYR"/>
          <w:color w:val="000000"/>
          <w:szCs w:val="22"/>
          <w:highlight w:val="green"/>
          <w:lang w:eastAsia="en-US"/>
        </w:rPr>
        <w:t xml:space="preserve"> </w:t>
      </w:r>
      <w:r w:rsidR="00537B88">
        <w:rPr>
          <w:rFonts w:ascii="Arial CYR" w:hAnsi="Arial CYR" w:cs="Arial CYR"/>
          <w:color w:val="000000"/>
          <w:szCs w:val="22"/>
          <w:highlight w:val="green"/>
          <w:lang w:eastAsia="en-US"/>
        </w:rPr>
        <w:t xml:space="preserve">Представить для </w:t>
      </w:r>
      <w:proofErr w:type="spellStart"/>
      <w:r w:rsidR="00537B88">
        <w:rPr>
          <w:rFonts w:ascii="Arial CYR" w:hAnsi="Arial CYR" w:cs="Arial CYR"/>
          <w:color w:val="000000"/>
          <w:szCs w:val="22"/>
          <w:highlight w:val="green"/>
          <w:lang w:eastAsia="en-US"/>
        </w:rPr>
        <w:t>iBook</w:t>
      </w:r>
      <w:proofErr w:type="spellEnd"/>
      <w:r w:rsidR="00537B88">
        <w:rPr>
          <w:rFonts w:ascii="Arial CYR" w:hAnsi="Arial CYR" w:cs="Arial CYR"/>
          <w:color w:val="000000"/>
          <w:szCs w:val="22"/>
          <w:highlight w:val="green"/>
          <w:lang w:eastAsia="en-US"/>
        </w:rPr>
        <w:t xml:space="preserve"> как разворачивающийся список (при нажатии на подчеркнутое  слово</w:t>
      </w:r>
      <w:r w:rsidR="00A133BE">
        <w:rPr>
          <w:rFonts w:ascii="Arial CYR" w:hAnsi="Arial CYR" w:cs="Arial CYR"/>
          <w:color w:val="000000"/>
          <w:szCs w:val="22"/>
          <w:highlight w:val="green"/>
          <w:lang w:eastAsia="en-US"/>
        </w:rPr>
        <w:t xml:space="preserve"> </w:t>
      </w:r>
      <w:r w:rsidR="00537B88">
        <w:rPr>
          <w:rFonts w:ascii="Arial CYR" w:hAnsi="Arial CYR" w:cs="Arial CYR"/>
          <w:color w:val="000000"/>
          <w:szCs w:val="22"/>
          <w:highlight w:val="green"/>
          <w:lang w:eastAsia="en-US"/>
        </w:rPr>
        <w:t>– выезжает текст-объяснение к нему), для читалки – форматированный текст</w:t>
      </w:r>
    </w:p>
    <w:p w14:paraId="3C18171B" w14:textId="77777777" w:rsidR="00CE467E" w:rsidRDefault="00A133BE">
      <w:pPr>
        <w:numPr>
          <w:ilvl w:val="0"/>
          <w:numId w:val="69"/>
        </w:numPr>
        <w:ind w:left="0" w:firstLine="0"/>
        <w:jc w:val="both"/>
        <w:rPr>
          <w:rFonts w:cs="Arial"/>
          <w:color w:val="000000"/>
          <w:szCs w:val="22"/>
          <w:highlight w:val="cyan"/>
        </w:rPr>
      </w:pPr>
      <w:r>
        <w:rPr>
          <w:rFonts w:cs="Arial"/>
          <w:b/>
          <w:i/>
          <w:color w:val="000000"/>
          <w:szCs w:val="22"/>
          <w:highlight w:val="cyan"/>
          <w:u w:val="single"/>
        </w:rPr>
        <w:lastRenderedPageBreak/>
        <w:t>И</w:t>
      </w:r>
      <w:r w:rsidR="00F00B70" w:rsidRPr="00F00B70">
        <w:rPr>
          <w:rFonts w:cs="Arial"/>
          <w:b/>
          <w:i/>
          <w:color w:val="000000"/>
          <w:szCs w:val="22"/>
          <w:highlight w:val="cyan"/>
          <w:u w:val="single"/>
        </w:rPr>
        <w:t>дентификация возможности</w:t>
      </w:r>
      <w:r w:rsidR="00696415" w:rsidRPr="00537B88">
        <w:rPr>
          <w:rFonts w:cs="Arial"/>
          <w:color w:val="000000"/>
          <w:szCs w:val="22"/>
          <w:highlight w:val="cyan"/>
        </w:rPr>
        <w:t>. Возможности возникают из выявления новых классов покупателей, определения неудовлетворенных потребностей или создания новых средств или способов удовлетворения потребностей существующих. Анализ возможностей связан с поиском рынков, которые организация могла бы обслуживать с прибылью для себя</w:t>
      </w:r>
      <w:r>
        <w:rPr>
          <w:rFonts w:cs="Arial"/>
          <w:color w:val="000000"/>
          <w:szCs w:val="22"/>
          <w:highlight w:val="cyan"/>
        </w:rPr>
        <w:t>.</w:t>
      </w:r>
    </w:p>
    <w:p w14:paraId="033B4B8E" w14:textId="77777777" w:rsidR="00CE467E" w:rsidRDefault="00F00B70">
      <w:pPr>
        <w:numPr>
          <w:ilvl w:val="0"/>
          <w:numId w:val="69"/>
        </w:numPr>
        <w:ind w:left="0" w:firstLine="0"/>
        <w:jc w:val="both"/>
        <w:rPr>
          <w:rFonts w:cs="Arial"/>
          <w:color w:val="000000"/>
          <w:szCs w:val="22"/>
          <w:highlight w:val="cyan"/>
        </w:rPr>
      </w:pPr>
      <w:r w:rsidRPr="00F00B70">
        <w:rPr>
          <w:rFonts w:cs="Arial"/>
          <w:b/>
          <w:i/>
          <w:color w:val="000000"/>
          <w:szCs w:val="22"/>
          <w:highlight w:val="cyan"/>
          <w:u w:val="single"/>
        </w:rPr>
        <w:t>Сопоставление возможности и организации</w:t>
      </w:r>
      <w:r w:rsidR="00696415" w:rsidRPr="00537B88">
        <w:rPr>
          <w:rFonts w:cs="Arial"/>
          <w:color w:val="000000"/>
          <w:szCs w:val="22"/>
          <w:highlight w:val="cyan"/>
        </w:rPr>
        <w:t>. В процессе устанавливается, отвечает ли выявленная рыночная возможность определению бизнеса организации, ее миссии и отличительным компетенциям. Как правило, для этого проводится оценка сильных и слабых сторон компании, определяются условия успеха на рынке</w:t>
      </w:r>
      <w:r w:rsidR="00A133BE">
        <w:rPr>
          <w:rFonts w:cs="Arial"/>
          <w:color w:val="000000"/>
          <w:szCs w:val="22"/>
          <w:highlight w:val="cyan"/>
        </w:rPr>
        <w:t>.</w:t>
      </w:r>
    </w:p>
    <w:p w14:paraId="14CE2F33" w14:textId="77777777" w:rsidR="00CE467E" w:rsidRDefault="00F00B70">
      <w:pPr>
        <w:numPr>
          <w:ilvl w:val="0"/>
          <w:numId w:val="69"/>
        </w:numPr>
        <w:ind w:left="0" w:firstLine="0"/>
        <w:jc w:val="both"/>
        <w:rPr>
          <w:rFonts w:cs="Arial"/>
          <w:color w:val="000000"/>
          <w:szCs w:val="22"/>
          <w:highlight w:val="cyan"/>
        </w:rPr>
      </w:pPr>
      <w:r w:rsidRPr="00F00B70">
        <w:rPr>
          <w:rFonts w:cs="Arial"/>
          <w:b/>
          <w:i/>
          <w:color w:val="000000"/>
          <w:szCs w:val="22"/>
          <w:highlight w:val="cyan"/>
          <w:u w:val="single"/>
        </w:rPr>
        <w:t>Оценка возможности обычно делится на две стадии</w:t>
      </w:r>
      <w:r w:rsidR="00696415" w:rsidRPr="00537B88">
        <w:rPr>
          <w:rFonts w:cs="Arial"/>
          <w:color w:val="000000"/>
          <w:szCs w:val="22"/>
          <w:highlight w:val="cyan"/>
        </w:rPr>
        <w:t xml:space="preserve">: качественную и количественную. На стадии качественной оценки привлекательность возможности сравнивается с характеристиками ее рыночной ниши. Привлекательность зависит от: </w:t>
      </w:r>
    </w:p>
    <w:p w14:paraId="44F57C3D" w14:textId="77777777" w:rsidR="00CE467E" w:rsidRDefault="00696415">
      <w:pPr>
        <w:jc w:val="both"/>
        <w:rPr>
          <w:rFonts w:cs="Arial"/>
          <w:color w:val="000000"/>
          <w:szCs w:val="22"/>
          <w:highlight w:val="cyan"/>
        </w:rPr>
      </w:pPr>
      <w:r w:rsidRPr="00537B88">
        <w:rPr>
          <w:rFonts w:cs="Arial"/>
          <w:color w:val="000000"/>
          <w:szCs w:val="22"/>
          <w:highlight w:val="cyan"/>
        </w:rPr>
        <w:t>1) активности конкурентов</w:t>
      </w:r>
      <w:r w:rsidR="004744E9">
        <w:rPr>
          <w:rFonts w:cs="Arial"/>
          <w:color w:val="000000"/>
          <w:szCs w:val="22"/>
          <w:highlight w:val="cyan"/>
        </w:rPr>
        <w:t>;</w:t>
      </w:r>
      <w:r w:rsidRPr="00537B88">
        <w:rPr>
          <w:rFonts w:cs="Arial"/>
          <w:color w:val="000000"/>
          <w:szCs w:val="22"/>
          <w:highlight w:val="cyan"/>
        </w:rPr>
        <w:t xml:space="preserve"> </w:t>
      </w:r>
    </w:p>
    <w:p w14:paraId="18AC104C" w14:textId="77777777" w:rsidR="00CE467E" w:rsidRDefault="00696415">
      <w:pPr>
        <w:jc w:val="both"/>
        <w:rPr>
          <w:rFonts w:cs="Arial"/>
          <w:color w:val="000000"/>
          <w:szCs w:val="22"/>
          <w:highlight w:val="cyan"/>
        </w:rPr>
      </w:pPr>
      <w:r w:rsidRPr="00537B88">
        <w:rPr>
          <w:rFonts w:cs="Arial"/>
          <w:color w:val="000000"/>
          <w:szCs w:val="22"/>
          <w:highlight w:val="cyan"/>
        </w:rPr>
        <w:t>2) запросов покупателей</w:t>
      </w:r>
      <w:r w:rsidR="004744E9">
        <w:rPr>
          <w:rFonts w:cs="Arial"/>
          <w:color w:val="000000"/>
          <w:szCs w:val="22"/>
          <w:highlight w:val="cyan"/>
        </w:rPr>
        <w:t>;</w:t>
      </w:r>
      <w:r w:rsidRPr="00537B88">
        <w:rPr>
          <w:rFonts w:cs="Arial"/>
          <w:color w:val="000000"/>
          <w:szCs w:val="22"/>
          <w:highlight w:val="cyan"/>
        </w:rPr>
        <w:t xml:space="preserve"> </w:t>
      </w:r>
    </w:p>
    <w:p w14:paraId="1BF9E8D0" w14:textId="77777777" w:rsidR="00CE467E" w:rsidRDefault="00696415">
      <w:pPr>
        <w:jc w:val="both"/>
        <w:rPr>
          <w:rFonts w:cs="Arial"/>
          <w:color w:val="000000"/>
          <w:szCs w:val="22"/>
          <w:highlight w:val="cyan"/>
        </w:rPr>
      </w:pPr>
      <w:r w:rsidRPr="00537B88">
        <w:rPr>
          <w:rFonts w:cs="Arial"/>
          <w:color w:val="000000"/>
          <w:szCs w:val="22"/>
          <w:highlight w:val="cyan"/>
        </w:rPr>
        <w:t>3) рыночного спроса</w:t>
      </w:r>
      <w:r w:rsidR="004744E9">
        <w:rPr>
          <w:rFonts w:cs="Arial"/>
          <w:color w:val="000000"/>
          <w:szCs w:val="22"/>
          <w:highlight w:val="cyan"/>
        </w:rPr>
        <w:t>;</w:t>
      </w:r>
      <w:r w:rsidRPr="00537B88">
        <w:rPr>
          <w:rFonts w:cs="Arial"/>
          <w:color w:val="000000"/>
          <w:szCs w:val="22"/>
          <w:highlight w:val="cyan"/>
        </w:rPr>
        <w:t xml:space="preserve"> </w:t>
      </w:r>
    </w:p>
    <w:p w14:paraId="5D6525B0" w14:textId="77777777" w:rsidR="00CE467E" w:rsidRDefault="00696415">
      <w:pPr>
        <w:jc w:val="both"/>
        <w:rPr>
          <w:rFonts w:cs="Arial"/>
          <w:color w:val="000000"/>
          <w:szCs w:val="22"/>
          <w:highlight w:val="cyan"/>
        </w:rPr>
      </w:pPr>
      <w:r w:rsidRPr="00537B88">
        <w:rPr>
          <w:rFonts w:cs="Arial"/>
          <w:color w:val="000000"/>
          <w:szCs w:val="22"/>
          <w:highlight w:val="cyan"/>
        </w:rPr>
        <w:t>4) социальных, политических, экономических и технологических сил</w:t>
      </w:r>
      <w:r w:rsidR="004744E9">
        <w:rPr>
          <w:rFonts w:cs="Arial"/>
          <w:color w:val="000000"/>
          <w:szCs w:val="22"/>
          <w:highlight w:val="cyan"/>
        </w:rPr>
        <w:t>;</w:t>
      </w:r>
      <w:r w:rsidRPr="00537B88">
        <w:rPr>
          <w:rFonts w:cs="Arial"/>
          <w:color w:val="000000"/>
          <w:szCs w:val="22"/>
          <w:highlight w:val="cyan"/>
        </w:rPr>
        <w:t xml:space="preserve"> </w:t>
      </w:r>
    </w:p>
    <w:p w14:paraId="0C63BEA3" w14:textId="77777777" w:rsidR="00CE467E" w:rsidRDefault="00696415">
      <w:pPr>
        <w:jc w:val="both"/>
        <w:rPr>
          <w:rFonts w:cs="Arial"/>
          <w:color w:val="000000"/>
          <w:szCs w:val="22"/>
          <w:highlight w:val="cyan"/>
        </w:rPr>
      </w:pPr>
      <w:r w:rsidRPr="00537B88">
        <w:rPr>
          <w:rFonts w:cs="Arial"/>
          <w:color w:val="000000"/>
          <w:szCs w:val="22"/>
          <w:highlight w:val="cyan"/>
        </w:rPr>
        <w:t xml:space="preserve">5) способностей самой организации. </w:t>
      </w:r>
    </w:p>
    <w:p w14:paraId="699523B1" w14:textId="77777777" w:rsidR="00CE467E" w:rsidRDefault="00696415">
      <w:pPr>
        <w:jc w:val="both"/>
        <w:rPr>
          <w:rFonts w:cs="Arial"/>
          <w:color w:val="000000"/>
          <w:szCs w:val="22"/>
          <w:highlight w:val="cyan"/>
        </w:rPr>
      </w:pPr>
      <w:r w:rsidRPr="00537B88">
        <w:rPr>
          <w:rFonts w:cs="Arial"/>
          <w:color w:val="000000"/>
          <w:szCs w:val="22"/>
          <w:highlight w:val="cyan"/>
        </w:rPr>
        <w:t xml:space="preserve">В свою очередь, каждый из этих факторов влечет за собой определенный тип искомых покупателей, потребности покупателей, а также средства удовлетворения этих потребностей, и все эти связи необходимо установить. На количественной стадии дается оценка потенциальной емкости рынка и прогноз объемов продаж. Здесь же составляются бюджеты финансовых, кадровых, маркетинговых и производственных ресурсов, необходимых для оценки прибыльности рыночной возможности. </w:t>
      </w:r>
    </w:p>
    <w:p w14:paraId="19872B26" w14:textId="77777777" w:rsidR="00CE467E" w:rsidRDefault="00F00B70">
      <w:pPr>
        <w:jc w:val="both"/>
        <w:rPr>
          <w:rFonts w:cs="Arial"/>
          <w:color w:val="000000"/>
          <w:szCs w:val="22"/>
        </w:rPr>
      </w:pPr>
      <w:r w:rsidRPr="00F00B70">
        <w:rPr>
          <w:rFonts w:cs="Arial"/>
          <w:b/>
          <w:i/>
          <w:color w:val="000000"/>
          <w:szCs w:val="22"/>
        </w:rPr>
        <w:t xml:space="preserve">Оценка угроз помогает </w:t>
      </w:r>
      <w:r w:rsidR="00696415" w:rsidRPr="00663615">
        <w:rPr>
          <w:rFonts w:cs="Arial"/>
          <w:color w:val="000000"/>
          <w:szCs w:val="22"/>
        </w:rPr>
        <w:t xml:space="preserve">заранее подготовиться и разработать действия по нейтрализации возникающих проблем. </w:t>
      </w:r>
      <w:r w:rsidRPr="00F00B70">
        <w:rPr>
          <w:rFonts w:cs="Arial"/>
          <w:b/>
          <w:i/>
          <w:color w:val="000000"/>
          <w:szCs w:val="22"/>
        </w:rPr>
        <w:t>Анализ угроз должен</w:t>
      </w:r>
      <w:r w:rsidR="00696415" w:rsidRPr="00663615">
        <w:rPr>
          <w:rFonts w:cs="Arial"/>
          <w:color w:val="000000"/>
          <w:szCs w:val="22"/>
        </w:rPr>
        <w:t xml:space="preserve"> стать неотъемлемой составляющей антикризисного менеджмента, необходимость которого н</w:t>
      </w:r>
      <w:r w:rsidR="004744E9">
        <w:rPr>
          <w:rFonts w:cs="Arial"/>
          <w:color w:val="000000"/>
          <w:szCs w:val="22"/>
        </w:rPr>
        <w:t>ужно</w:t>
      </w:r>
      <w:r w:rsidR="00696415" w:rsidRPr="00663615">
        <w:rPr>
          <w:rFonts w:cs="Arial"/>
          <w:color w:val="000000"/>
          <w:szCs w:val="22"/>
        </w:rPr>
        <w:t xml:space="preserve"> предусмотреть в процессе стратегического планирования.</w:t>
      </w:r>
    </w:p>
    <w:p w14:paraId="718F0F38" w14:textId="77777777" w:rsidR="00CE467E" w:rsidRDefault="00F00B70">
      <w:pPr>
        <w:jc w:val="both"/>
        <w:rPr>
          <w:rFonts w:cs="Arial"/>
          <w:color w:val="000000"/>
          <w:szCs w:val="22"/>
        </w:rPr>
      </w:pPr>
      <w:r w:rsidRPr="00F00B70">
        <w:rPr>
          <w:rFonts w:cs="Arial"/>
          <w:b/>
          <w:i/>
          <w:color w:val="000000"/>
          <w:szCs w:val="22"/>
        </w:rPr>
        <w:t xml:space="preserve">Основные угрозы организации со стороны внешней среды можно анализировать с помощью </w:t>
      </w:r>
      <w:r w:rsidRPr="00F00B70">
        <w:rPr>
          <w:rFonts w:cs="Arial"/>
          <w:b/>
          <w:i/>
          <w:color w:val="000000"/>
          <w:szCs w:val="22"/>
          <w:u w:val="single"/>
        </w:rPr>
        <w:t>модели «5 сил»</w:t>
      </w:r>
      <w:r w:rsidRPr="00F00B70">
        <w:rPr>
          <w:rFonts w:cs="Arial"/>
          <w:b/>
          <w:i/>
          <w:color w:val="000000"/>
          <w:szCs w:val="22"/>
        </w:rPr>
        <w:t xml:space="preserve"> </w:t>
      </w:r>
      <w:r w:rsidRPr="00F00B70">
        <w:rPr>
          <w:rFonts w:cs="Arial"/>
          <w:b/>
          <w:color w:val="000000"/>
          <w:szCs w:val="22"/>
        </w:rPr>
        <w:t>Майкла Портера</w:t>
      </w:r>
      <w:r w:rsidR="004744E9">
        <w:rPr>
          <w:rFonts w:cs="Arial"/>
          <w:color w:val="000000"/>
          <w:szCs w:val="22"/>
        </w:rPr>
        <w:t>.</w:t>
      </w:r>
    </w:p>
    <w:p w14:paraId="1847BCF3" w14:textId="77777777" w:rsidR="00CE467E" w:rsidRDefault="00F00B70">
      <w:pPr>
        <w:numPr>
          <w:ilvl w:val="1"/>
          <w:numId w:val="23"/>
        </w:numPr>
        <w:tabs>
          <w:tab w:val="clear" w:pos="1440"/>
        </w:tabs>
        <w:ind w:left="0" w:firstLine="0"/>
        <w:jc w:val="both"/>
        <w:rPr>
          <w:rFonts w:cs="Arial"/>
          <w:color w:val="000000"/>
          <w:szCs w:val="22"/>
        </w:rPr>
      </w:pPr>
      <w:r w:rsidRPr="00F00B70">
        <w:rPr>
          <w:rFonts w:cs="Arial"/>
          <w:b/>
          <w:i/>
          <w:color w:val="000000"/>
          <w:szCs w:val="22"/>
        </w:rPr>
        <w:t>Угроза вторжения</w:t>
      </w:r>
      <w:r w:rsidR="00696415" w:rsidRPr="00663615">
        <w:rPr>
          <w:rFonts w:cs="Arial"/>
          <w:color w:val="000000"/>
          <w:szCs w:val="22"/>
        </w:rPr>
        <w:t xml:space="preserve"> (</w:t>
      </w:r>
      <w:r w:rsidRPr="00F00B70">
        <w:rPr>
          <w:rFonts w:cs="Arial"/>
          <w:i/>
          <w:color w:val="000000"/>
          <w:szCs w:val="22"/>
        </w:rPr>
        <w:t>выход на рынок новых игроков</w:t>
      </w:r>
      <w:r w:rsidR="00696415" w:rsidRPr="00663615">
        <w:rPr>
          <w:rFonts w:cs="Arial"/>
          <w:color w:val="000000"/>
          <w:szCs w:val="22"/>
        </w:rPr>
        <w:t>)</w:t>
      </w:r>
      <w:r w:rsidR="004744E9">
        <w:rPr>
          <w:rFonts w:cs="Arial"/>
          <w:color w:val="000000"/>
          <w:szCs w:val="22"/>
        </w:rPr>
        <w:t>.</w:t>
      </w:r>
    </w:p>
    <w:p w14:paraId="13287572" w14:textId="77777777" w:rsidR="00CE467E" w:rsidRDefault="00F00B70">
      <w:pPr>
        <w:numPr>
          <w:ilvl w:val="1"/>
          <w:numId w:val="23"/>
        </w:numPr>
        <w:tabs>
          <w:tab w:val="clear" w:pos="1440"/>
        </w:tabs>
        <w:ind w:left="0" w:firstLine="0"/>
        <w:jc w:val="both"/>
        <w:rPr>
          <w:rFonts w:cs="Arial"/>
          <w:color w:val="000000"/>
          <w:szCs w:val="22"/>
        </w:rPr>
      </w:pPr>
      <w:r w:rsidRPr="00F00B70">
        <w:rPr>
          <w:rFonts w:cs="Arial"/>
          <w:b/>
          <w:i/>
          <w:color w:val="000000"/>
          <w:szCs w:val="22"/>
        </w:rPr>
        <w:t>Рыночная власть поставщиков</w:t>
      </w:r>
      <w:r w:rsidR="00696415" w:rsidRPr="00663615">
        <w:rPr>
          <w:rFonts w:cs="Arial"/>
          <w:color w:val="000000"/>
          <w:szCs w:val="22"/>
        </w:rPr>
        <w:t xml:space="preserve"> (</w:t>
      </w:r>
      <w:r w:rsidRPr="00F00B70">
        <w:rPr>
          <w:rFonts w:cs="Arial"/>
          <w:i/>
          <w:color w:val="000000"/>
          <w:szCs w:val="22"/>
          <w:u w:val="single"/>
        </w:rPr>
        <w:t>например</w:t>
      </w:r>
      <w:r w:rsidRPr="00F00B70">
        <w:rPr>
          <w:rFonts w:cs="Arial"/>
          <w:i/>
          <w:color w:val="000000"/>
          <w:szCs w:val="22"/>
        </w:rPr>
        <w:t>, неприемлемые цены аренды, цены на сырье, качество оборудования и т.д.</w:t>
      </w:r>
      <w:r w:rsidR="00696415" w:rsidRPr="00663615">
        <w:rPr>
          <w:rFonts w:cs="Arial"/>
          <w:color w:val="000000"/>
          <w:szCs w:val="22"/>
        </w:rPr>
        <w:t>);</w:t>
      </w:r>
    </w:p>
    <w:p w14:paraId="122E4E9D" w14:textId="77777777" w:rsidR="00CE467E" w:rsidRDefault="00F00B70">
      <w:pPr>
        <w:numPr>
          <w:ilvl w:val="1"/>
          <w:numId w:val="23"/>
        </w:numPr>
        <w:tabs>
          <w:tab w:val="clear" w:pos="1440"/>
        </w:tabs>
        <w:ind w:left="0" w:firstLine="0"/>
        <w:jc w:val="both"/>
        <w:rPr>
          <w:rFonts w:cs="Arial"/>
          <w:color w:val="000000"/>
          <w:szCs w:val="22"/>
        </w:rPr>
      </w:pPr>
      <w:r w:rsidRPr="00F00B70">
        <w:rPr>
          <w:rFonts w:cs="Arial"/>
          <w:b/>
          <w:i/>
          <w:color w:val="000000"/>
          <w:szCs w:val="22"/>
        </w:rPr>
        <w:t>Угроза появления субститутов</w:t>
      </w:r>
      <w:r w:rsidR="00696415" w:rsidRPr="00663615">
        <w:rPr>
          <w:rFonts w:cs="Arial"/>
          <w:color w:val="000000"/>
          <w:szCs w:val="22"/>
        </w:rPr>
        <w:t xml:space="preserve"> (</w:t>
      </w:r>
      <w:r w:rsidRPr="00F00B70">
        <w:rPr>
          <w:rFonts w:cs="Arial"/>
          <w:i/>
          <w:color w:val="000000"/>
          <w:szCs w:val="22"/>
        </w:rPr>
        <w:t>товары/услуги–заменители</w:t>
      </w:r>
      <w:r w:rsidR="00696415" w:rsidRPr="00663615">
        <w:rPr>
          <w:rFonts w:cs="Arial"/>
          <w:color w:val="000000"/>
          <w:szCs w:val="22"/>
        </w:rPr>
        <w:t>);</w:t>
      </w:r>
    </w:p>
    <w:p w14:paraId="158A995B" w14:textId="77777777" w:rsidR="00CE467E" w:rsidRDefault="00F00B70">
      <w:pPr>
        <w:numPr>
          <w:ilvl w:val="1"/>
          <w:numId w:val="23"/>
        </w:numPr>
        <w:tabs>
          <w:tab w:val="clear" w:pos="1440"/>
        </w:tabs>
        <w:ind w:left="0" w:firstLine="0"/>
        <w:jc w:val="both"/>
        <w:rPr>
          <w:rFonts w:cs="Arial"/>
          <w:color w:val="000000"/>
          <w:szCs w:val="22"/>
        </w:rPr>
      </w:pPr>
      <w:r w:rsidRPr="00F00B70">
        <w:rPr>
          <w:rFonts w:cs="Arial"/>
          <w:b/>
          <w:i/>
          <w:color w:val="000000"/>
          <w:szCs w:val="22"/>
        </w:rPr>
        <w:t xml:space="preserve">Рыночная власть покупателей </w:t>
      </w:r>
      <w:r w:rsidR="00696415" w:rsidRPr="00663615">
        <w:rPr>
          <w:rFonts w:cs="Arial"/>
          <w:color w:val="000000"/>
          <w:szCs w:val="22"/>
        </w:rPr>
        <w:t>(</w:t>
      </w:r>
      <w:r w:rsidRPr="00F00B70">
        <w:rPr>
          <w:rFonts w:cs="Arial"/>
          <w:i/>
          <w:color w:val="000000"/>
          <w:szCs w:val="22"/>
        </w:rPr>
        <w:t>ценовая чувствительность; переключение на другие формы получения услуг, ранее предоставляемых нами</w:t>
      </w:r>
      <w:r w:rsidR="00696415" w:rsidRPr="00663615">
        <w:rPr>
          <w:rFonts w:cs="Arial"/>
          <w:color w:val="000000"/>
          <w:szCs w:val="22"/>
        </w:rPr>
        <w:t>);</w:t>
      </w:r>
    </w:p>
    <w:p w14:paraId="0129F401" w14:textId="77777777" w:rsidR="00CE467E" w:rsidRDefault="00F00B70">
      <w:pPr>
        <w:numPr>
          <w:ilvl w:val="1"/>
          <w:numId w:val="23"/>
        </w:numPr>
        <w:tabs>
          <w:tab w:val="clear" w:pos="1440"/>
        </w:tabs>
        <w:ind w:left="0" w:firstLine="0"/>
        <w:jc w:val="both"/>
        <w:rPr>
          <w:rFonts w:cs="Arial"/>
          <w:color w:val="000000"/>
          <w:szCs w:val="22"/>
        </w:rPr>
      </w:pPr>
      <w:r w:rsidRPr="00F00B70">
        <w:rPr>
          <w:rFonts w:cs="Arial"/>
          <w:b/>
          <w:i/>
          <w:color w:val="000000"/>
          <w:szCs w:val="22"/>
        </w:rPr>
        <w:t>Действия конкурентов</w:t>
      </w:r>
      <w:r w:rsidR="00696415" w:rsidRPr="00663615">
        <w:rPr>
          <w:rFonts w:cs="Arial"/>
          <w:color w:val="000000"/>
          <w:szCs w:val="22"/>
        </w:rPr>
        <w:t xml:space="preserve"> (</w:t>
      </w:r>
      <w:r w:rsidRPr="00F00B70">
        <w:rPr>
          <w:rFonts w:cs="Arial"/>
          <w:i/>
          <w:color w:val="000000"/>
          <w:szCs w:val="22"/>
        </w:rPr>
        <w:t>расширение их деятельности, создание ими более привлекательных предложений и т.д</w:t>
      </w:r>
      <w:r w:rsidR="00696415" w:rsidRPr="00663615">
        <w:rPr>
          <w:rFonts w:cs="Arial"/>
          <w:color w:val="000000"/>
          <w:szCs w:val="22"/>
        </w:rPr>
        <w:t>.)</w:t>
      </w:r>
    </w:p>
    <w:p w14:paraId="418289D4" w14:textId="77777777" w:rsidR="00CE467E" w:rsidRDefault="00F00B70">
      <w:pPr>
        <w:jc w:val="both"/>
        <w:rPr>
          <w:rFonts w:cs="Arial"/>
          <w:b/>
          <w:i/>
          <w:color w:val="000000"/>
          <w:szCs w:val="22"/>
        </w:rPr>
      </w:pPr>
      <w:r w:rsidRPr="00F00B70">
        <w:rPr>
          <w:rFonts w:cs="Arial"/>
          <w:b/>
          <w:i/>
          <w:color w:val="000000"/>
          <w:szCs w:val="22"/>
        </w:rPr>
        <w:lastRenderedPageBreak/>
        <w:t xml:space="preserve">К </w:t>
      </w:r>
      <w:r w:rsidRPr="00F00B70">
        <w:rPr>
          <w:rFonts w:cs="Arial"/>
          <w:b/>
          <w:i/>
          <w:color w:val="000000"/>
          <w:szCs w:val="22"/>
          <w:u w:val="single"/>
        </w:rPr>
        <w:t>внешним возможностям и угрозам</w:t>
      </w:r>
      <w:r w:rsidRPr="00F00B70">
        <w:rPr>
          <w:rFonts w:cs="Arial"/>
          <w:b/>
          <w:i/>
          <w:color w:val="000000"/>
          <w:szCs w:val="22"/>
        </w:rPr>
        <w:t xml:space="preserve"> относятся:</w:t>
      </w:r>
    </w:p>
    <w:p w14:paraId="47EE5E16" w14:textId="77777777" w:rsidR="00CE467E" w:rsidRDefault="004744E9">
      <w:pPr>
        <w:numPr>
          <w:ilvl w:val="0"/>
          <w:numId w:val="70"/>
        </w:numPr>
        <w:ind w:left="0" w:firstLine="0"/>
        <w:jc w:val="both"/>
        <w:rPr>
          <w:rFonts w:cs="Arial"/>
          <w:color w:val="000000"/>
          <w:szCs w:val="22"/>
        </w:rPr>
      </w:pPr>
      <w:r>
        <w:rPr>
          <w:rFonts w:cs="Arial"/>
          <w:color w:val="000000"/>
          <w:szCs w:val="22"/>
        </w:rPr>
        <w:t>э</w:t>
      </w:r>
      <w:r w:rsidR="00696415" w:rsidRPr="00CB7F24">
        <w:rPr>
          <w:rFonts w:cs="Arial"/>
          <w:color w:val="000000"/>
          <w:szCs w:val="22"/>
        </w:rPr>
        <w:t>кономи</w:t>
      </w:r>
      <w:r w:rsidR="00696415">
        <w:rPr>
          <w:rFonts w:cs="Arial"/>
          <w:color w:val="000000"/>
          <w:szCs w:val="22"/>
        </w:rPr>
        <w:t>ческая ситуация в стране и мире</w:t>
      </w:r>
      <w:r>
        <w:rPr>
          <w:rFonts w:cs="Arial"/>
          <w:color w:val="000000"/>
          <w:szCs w:val="22"/>
        </w:rPr>
        <w:t>;</w:t>
      </w:r>
    </w:p>
    <w:p w14:paraId="1E9C4FA8" w14:textId="77777777" w:rsidR="00CE467E" w:rsidRDefault="004744E9">
      <w:pPr>
        <w:numPr>
          <w:ilvl w:val="0"/>
          <w:numId w:val="70"/>
        </w:numPr>
        <w:ind w:left="0" w:firstLine="0"/>
        <w:jc w:val="both"/>
        <w:rPr>
          <w:rFonts w:cs="Arial"/>
          <w:color w:val="000000"/>
          <w:szCs w:val="22"/>
        </w:rPr>
      </w:pPr>
      <w:r>
        <w:rPr>
          <w:rFonts w:cs="Arial"/>
          <w:color w:val="000000"/>
          <w:szCs w:val="22"/>
        </w:rPr>
        <w:t>д</w:t>
      </w:r>
      <w:r w:rsidR="00696415" w:rsidRPr="00CB7F24">
        <w:rPr>
          <w:rFonts w:cs="Arial"/>
          <w:color w:val="000000"/>
          <w:szCs w:val="22"/>
        </w:rPr>
        <w:t>емографическая ситуация</w:t>
      </w:r>
      <w:r>
        <w:rPr>
          <w:rFonts w:cs="Arial"/>
          <w:color w:val="000000"/>
          <w:szCs w:val="22"/>
        </w:rPr>
        <w:t>;</w:t>
      </w:r>
    </w:p>
    <w:p w14:paraId="6DA89574" w14:textId="77777777" w:rsidR="00CE467E" w:rsidRDefault="004744E9">
      <w:pPr>
        <w:numPr>
          <w:ilvl w:val="0"/>
          <w:numId w:val="70"/>
        </w:numPr>
        <w:ind w:left="0" w:firstLine="0"/>
        <w:jc w:val="both"/>
        <w:rPr>
          <w:rFonts w:cs="Arial"/>
          <w:color w:val="000000"/>
          <w:szCs w:val="22"/>
        </w:rPr>
      </w:pPr>
      <w:r>
        <w:rPr>
          <w:rFonts w:cs="Arial"/>
          <w:color w:val="000000"/>
          <w:szCs w:val="22"/>
        </w:rPr>
        <w:t>п</w:t>
      </w:r>
      <w:r w:rsidR="00696415" w:rsidRPr="00CB7F24">
        <w:rPr>
          <w:rFonts w:cs="Arial"/>
          <w:color w:val="000000"/>
          <w:szCs w:val="22"/>
        </w:rPr>
        <w:t>олитическая</w:t>
      </w:r>
      <w:r>
        <w:rPr>
          <w:rFonts w:cs="Arial"/>
          <w:color w:val="000000"/>
          <w:szCs w:val="22"/>
        </w:rPr>
        <w:t>;</w:t>
      </w:r>
    </w:p>
    <w:p w14:paraId="777A7088" w14:textId="77777777" w:rsidR="00CE467E" w:rsidRDefault="004744E9">
      <w:pPr>
        <w:numPr>
          <w:ilvl w:val="0"/>
          <w:numId w:val="70"/>
        </w:numPr>
        <w:ind w:left="0" w:firstLine="0"/>
        <w:jc w:val="both"/>
        <w:rPr>
          <w:rFonts w:cs="Arial"/>
          <w:color w:val="000000"/>
          <w:szCs w:val="22"/>
        </w:rPr>
      </w:pPr>
      <w:r>
        <w:rPr>
          <w:rFonts w:cs="Arial"/>
          <w:color w:val="000000"/>
          <w:szCs w:val="22"/>
        </w:rPr>
        <w:t>о</w:t>
      </w:r>
      <w:r w:rsidR="00696415">
        <w:rPr>
          <w:rFonts w:cs="Arial"/>
          <w:color w:val="000000"/>
          <w:szCs w:val="22"/>
        </w:rPr>
        <w:t>бщественные движения</w:t>
      </w:r>
      <w:r>
        <w:rPr>
          <w:rFonts w:cs="Arial"/>
          <w:color w:val="000000"/>
          <w:szCs w:val="22"/>
        </w:rPr>
        <w:t>;</w:t>
      </w:r>
    </w:p>
    <w:p w14:paraId="2F3C191A" w14:textId="77777777" w:rsidR="00CE467E" w:rsidRDefault="004744E9">
      <w:pPr>
        <w:numPr>
          <w:ilvl w:val="0"/>
          <w:numId w:val="70"/>
        </w:numPr>
        <w:ind w:left="0" w:firstLine="0"/>
        <w:jc w:val="both"/>
        <w:rPr>
          <w:rFonts w:cs="Arial"/>
          <w:color w:val="000000"/>
          <w:szCs w:val="22"/>
        </w:rPr>
      </w:pPr>
      <w:r>
        <w:rPr>
          <w:rFonts w:cs="Arial"/>
          <w:color w:val="000000"/>
          <w:szCs w:val="22"/>
        </w:rPr>
        <w:t>т</w:t>
      </w:r>
      <w:r w:rsidR="00696415" w:rsidRPr="00CB7F24">
        <w:rPr>
          <w:rFonts w:cs="Arial"/>
          <w:color w:val="000000"/>
          <w:szCs w:val="22"/>
        </w:rPr>
        <w:t>ехнический прогресс</w:t>
      </w:r>
      <w:r>
        <w:rPr>
          <w:rFonts w:cs="Arial"/>
          <w:color w:val="000000"/>
          <w:szCs w:val="22"/>
        </w:rPr>
        <w:t>;</w:t>
      </w:r>
    </w:p>
    <w:p w14:paraId="2F9BD27D" w14:textId="77777777" w:rsidR="00CE467E" w:rsidRDefault="004744E9">
      <w:pPr>
        <w:numPr>
          <w:ilvl w:val="0"/>
          <w:numId w:val="70"/>
        </w:numPr>
        <w:ind w:left="0" w:firstLine="0"/>
        <w:jc w:val="both"/>
        <w:rPr>
          <w:rFonts w:cs="Arial"/>
          <w:color w:val="000000"/>
          <w:szCs w:val="22"/>
        </w:rPr>
      </w:pPr>
      <w:r>
        <w:rPr>
          <w:rFonts w:cs="Arial"/>
          <w:color w:val="000000"/>
          <w:szCs w:val="22"/>
        </w:rPr>
        <w:t>а</w:t>
      </w:r>
      <w:r w:rsidR="00696415">
        <w:rPr>
          <w:rFonts w:cs="Arial"/>
          <w:color w:val="000000"/>
          <w:szCs w:val="22"/>
        </w:rPr>
        <w:t>нализ конкурентов</w:t>
      </w:r>
      <w:r>
        <w:rPr>
          <w:rFonts w:cs="Arial"/>
          <w:color w:val="000000"/>
          <w:szCs w:val="22"/>
        </w:rPr>
        <w:t>;</w:t>
      </w:r>
    </w:p>
    <w:p w14:paraId="07E6C94D" w14:textId="77777777" w:rsidR="00CE467E" w:rsidRDefault="004744E9">
      <w:pPr>
        <w:numPr>
          <w:ilvl w:val="0"/>
          <w:numId w:val="70"/>
        </w:numPr>
        <w:ind w:left="0" w:firstLine="0"/>
        <w:jc w:val="both"/>
        <w:rPr>
          <w:rFonts w:cs="Arial"/>
          <w:color w:val="000000"/>
          <w:szCs w:val="22"/>
        </w:rPr>
      </w:pPr>
      <w:r>
        <w:rPr>
          <w:rFonts w:cs="Arial"/>
          <w:color w:val="000000"/>
          <w:szCs w:val="22"/>
        </w:rPr>
        <w:t>з</w:t>
      </w:r>
      <w:r w:rsidR="00696415" w:rsidRPr="00CB7F24">
        <w:rPr>
          <w:rFonts w:cs="Arial"/>
          <w:color w:val="000000"/>
          <w:szCs w:val="22"/>
        </w:rPr>
        <w:t>аконодательства</w:t>
      </w:r>
      <w:r>
        <w:rPr>
          <w:rFonts w:cs="Arial"/>
          <w:color w:val="000000"/>
          <w:szCs w:val="22"/>
        </w:rPr>
        <w:t>;</w:t>
      </w:r>
    </w:p>
    <w:p w14:paraId="3BC531D1" w14:textId="77777777" w:rsidR="00CE467E" w:rsidRDefault="004744E9">
      <w:pPr>
        <w:numPr>
          <w:ilvl w:val="0"/>
          <w:numId w:val="70"/>
        </w:numPr>
        <w:ind w:left="0" w:firstLine="0"/>
        <w:jc w:val="both"/>
        <w:rPr>
          <w:rFonts w:cs="Arial"/>
          <w:color w:val="000000"/>
          <w:szCs w:val="22"/>
        </w:rPr>
      </w:pPr>
      <w:r>
        <w:rPr>
          <w:rFonts w:cs="Arial"/>
          <w:color w:val="000000"/>
          <w:szCs w:val="22"/>
        </w:rPr>
        <w:t>к</w:t>
      </w:r>
      <w:r w:rsidR="00696415">
        <w:rPr>
          <w:rFonts w:cs="Arial"/>
          <w:color w:val="000000"/>
          <w:szCs w:val="22"/>
        </w:rPr>
        <w:t>ультурные факторы</w:t>
      </w:r>
      <w:r>
        <w:rPr>
          <w:rFonts w:cs="Arial"/>
          <w:color w:val="000000"/>
          <w:szCs w:val="22"/>
        </w:rPr>
        <w:t>;</w:t>
      </w:r>
    </w:p>
    <w:p w14:paraId="1714E42A" w14:textId="77777777" w:rsidR="00CE467E" w:rsidRDefault="004744E9">
      <w:pPr>
        <w:numPr>
          <w:ilvl w:val="0"/>
          <w:numId w:val="70"/>
        </w:numPr>
        <w:ind w:left="0" w:firstLine="0"/>
        <w:jc w:val="both"/>
        <w:rPr>
          <w:rFonts w:cs="Arial"/>
          <w:color w:val="000000"/>
          <w:szCs w:val="22"/>
        </w:rPr>
      </w:pPr>
      <w:r>
        <w:rPr>
          <w:rFonts w:cs="Arial"/>
          <w:color w:val="000000"/>
          <w:szCs w:val="22"/>
        </w:rPr>
        <w:t>с</w:t>
      </w:r>
      <w:r w:rsidR="00696415" w:rsidRPr="00537B88">
        <w:rPr>
          <w:rFonts w:cs="Arial"/>
          <w:color w:val="000000"/>
          <w:szCs w:val="22"/>
        </w:rPr>
        <w:t>оциальные вопросы</w:t>
      </w:r>
      <w:r>
        <w:rPr>
          <w:rFonts w:cs="Arial"/>
          <w:color w:val="000000"/>
          <w:szCs w:val="22"/>
        </w:rPr>
        <w:t>;</w:t>
      </w:r>
    </w:p>
    <w:p w14:paraId="1781CC71" w14:textId="77777777" w:rsidR="00CE467E" w:rsidRDefault="003A1053">
      <w:pPr>
        <w:jc w:val="both"/>
        <w:rPr>
          <w:szCs w:val="22"/>
        </w:rPr>
      </w:pPr>
      <w:r>
        <w:rPr>
          <w:noProof/>
          <w:szCs w:val="22"/>
        </w:rPr>
        <w:drawing>
          <wp:anchor distT="0" distB="0" distL="114300" distR="114300" simplePos="0" relativeHeight="251651584" behindDoc="0" locked="0" layoutInCell="1" allowOverlap="1" wp14:anchorId="21DB4F32" wp14:editId="7579FF50">
            <wp:simplePos x="0" y="0"/>
            <wp:positionH relativeFrom="column">
              <wp:posOffset>4972486</wp:posOffset>
            </wp:positionH>
            <wp:positionV relativeFrom="paragraph">
              <wp:posOffset>2024360</wp:posOffset>
            </wp:positionV>
            <wp:extent cx="822325" cy="814070"/>
            <wp:effectExtent l="0" t="0" r="0" b="0"/>
            <wp:wrapSquare wrapText="bothSides"/>
            <wp:docPr id="2072" name="Рисунок 4" descr="C:\Users\o_afanasiadi\Desktop\fb40367d5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_afanasiadi\Desktop\fb40367d5ed1.jpg"/>
                    <pic:cNvPicPr>
                      <a:picLocks noChangeAspect="1" noChangeArrowheads="1"/>
                    </pic:cNvPicPr>
                  </pic:nvPicPr>
                  <pic:blipFill>
                    <a:blip r:embed="rId97" cstate="print"/>
                    <a:srcRect/>
                    <a:stretch>
                      <a:fillRect/>
                    </a:stretch>
                  </pic:blipFill>
                  <pic:spPr bwMode="auto">
                    <a:xfrm>
                      <a:off x="0" y="0"/>
                      <a:ext cx="822325" cy="814070"/>
                    </a:xfrm>
                    <a:prstGeom prst="rect">
                      <a:avLst/>
                    </a:prstGeom>
                    <a:noFill/>
                    <a:ln w="9525">
                      <a:noFill/>
                      <a:miter lim="800000"/>
                      <a:headEnd/>
                      <a:tailEnd/>
                    </a:ln>
                  </pic:spPr>
                </pic:pic>
              </a:graphicData>
            </a:graphic>
          </wp:anchor>
        </w:drawing>
      </w:r>
      <w:r w:rsidR="00696415" w:rsidRPr="00537B88">
        <w:rPr>
          <w:szCs w:val="22"/>
        </w:rPr>
        <w:t xml:space="preserve">Благодаря своей концептуальной простоте </w:t>
      </w:r>
      <w:r w:rsidR="00F00B70" w:rsidRPr="00F00B70">
        <w:rPr>
          <w:b/>
          <w:i/>
          <w:szCs w:val="22"/>
        </w:rPr>
        <w:t>SWOT-анализ</w:t>
      </w:r>
      <w:r w:rsidR="00696415" w:rsidRPr="00537B88">
        <w:rPr>
          <w:szCs w:val="22"/>
        </w:rPr>
        <w:t xml:space="preserve"> стал легко применимым для менеджеров и столь же подверженным неправильному применению. Для его проведения не требуются ни обширные базы данных, ни формальная подготовка. Любой, кто хоть немного знаком с компанией и имеет представление о рынке, может составить простой </w:t>
      </w:r>
      <w:r w:rsidR="00F00B70" w:rsidRPr="00F00B70">
        <w:rPr>
          <w:b/>
          <w:i/>
          <w:szCs w:val="22"/>
        </w:rPr>
        <w:t>SWOT</w:t>
      </w:r>
      <w:r w:rsidR="00696415" w:rsidRPr="00537B88">
        <w:rPr>
          <w:szCs w:val="22"/>
        </w:rPr>
        <w:t xml:space="preserve">. С другой стороны, присущая </w:t>
      </w:r>
      <w:r w:rsidR="00F00B70" w:rsidRPr="00F00B70">
        <w:rPr>
          <w:b/>
          <w:i/>
          <w:szCs w:val="22"/>
        </w:rPr>
        <w:t>анализу</w:t>
      </w:r>
      <w:r w:rsidR="00696415" w:rsidRPr="00537B88">
        <w:rPr>
          <w:szCs w:val="22"/>
        </w:rPr>
        <w:t xml:space="preserve"> простота может привести к поспешным и бессмысленным выводам, полным таких неопределенных и двусмысленных понятий, как «эксплуатационная характеристика продукта», «современное оборудование», «цены». Вдобавок, </w:t>
      </w:r>
      <w:r w:rsidR="00696415" w:rsidRPr="00746145">
        <w:rPr>
          <w:szCs w:val="22"/>
        </w:rPr>
        <w:t xml:space="preserve">пользователи иногда забывают об объективности и полагаются на </w:t>
      </w:r>
      <w:commentRangeStart w:id="243"/>
      <w:r w:rsidR="00696415" w:rsidRPr="00746145">
        <w:rPr>
          <w:szCs w:val="22"/>
        </w:rPr>
        <w:t>устаревшую</w:t>
      </w:r>
      <w:commentRangeEnd w:id="243"/>
      <w:r w:rsidR="00C65710">
        <w:rPr>
          <w:rStyle w:val="af3"/>
        </w:rPr>
        <w:commentReference w:id="243"/>
      </w:r>
      <w:r w:rsidR="00696415" w:rsidRPr="00746145">
        <w:rPr>
          <w:szCs w:val="22"/>
        </w:rPr>
        <w:t xml:space="preserve"> или ненадежную стратегическую информацию.</w:t>
      </w:r>
    </w:p>
    <w:p w14:paraId="698CD2D4" w14:textId="77777777" w:rsidR="00CE467E" w:rsidRDefault="00746145">
      <w:pPr>
        <w:jc w:val="both"/>
        <w:rPr>
          <w:b/>
          <w:szCs w:val="22"/>
        </w:rPr>
      </w:pPr>
      <w:r>
        <w:rPr>
          <w:rFonts w:ascii="Arial CYR" w:hAnsi="Arial CYR" w:cs="Arial CYR"/>
          <w:szCs w:val="22"/>
          <w:highlight w:val="green"/>
          <w:lang w:eastAsia="en-US"/>
        </w:rPr>
        <w:t>Выноска</w:t>
      </w:r>
      <w:r w:rsidR="003A1053">
        <w:rPr>
          <w:rFonts w:ascii="Arial CYR" w:hAnsi="Arial CYR" w:cs="Arial CYR"/>
          <w:szCs w:val="22"/>
          <w:lang w:eastAsia="en-US"/>
        </w:rPr>
        <w:t xml:space="preserve"> </w:t>
      </w:r>
      <w:r>
        <w:rPr>
          <w:rFonts w:ascii="Arial CYR" w:hAnsi="Arial CYR" w:cs="Arial CYR"/>
          <w:b/>
          <w:bCs/>
          <w:szCs w:val="22"/>
          <w:lang w:eastAsia="en-US"/>
        </w:rPr>
        <w:t>Обратите внимание!</w:t>
      </w:r>
      <w:r w:rsidR="003A1053">
        <w:rPr>
          <w:rFonts w:ascii="Arial CYR" w:hAnsi="Arial CYR" w:cs="Arial CYR"/>
          <w:b/>
          <w:bCs/>
          <w:szCs w:val="22"/>
          <w:lang w:eastAsia="en-US"/>
        </w:rPr>
        <w:t xml:space="preserve"> </w:t>
      </w:r>
      <w:r>
        <w:rPr>
          <w:rFonts w:ascii="Arial CYR" w:hAnsi="Arial CYR" w:cs="Arial CYR"/>
          <w:szCs w:val="22"/>
          <w:highlight w:val="green"/>
          <w:lang w:eastAsia="en-US"/>
        </w:rPr>
        <w:t xml:space="preserve">Всплывает в отдельном окне для версии </w:t>
      </w:r>
      <w:proofErr w:type="spellStart"/>
      <w:r>
        <w:rPr>
          <w:rFonts w:ascii="Arial CYR" w:hAnsi="Arial CYR" w:cs="Arial CYR"/>
          <w:szCs w:val="22"/>
          <w:highlight w:val="green"/>
          <w:lang w:eastAsia="en-US"/>
        </w:rPr>
        <w:t>iBook</w:t>
      </w:r>
      <w:proofErr w:type="spellEnd"/>
      <w:r>
        <w:rPr>
          <w:rFonts w:ascii="Arial CYR" w:hAnsi="Arial CYR" w:cs="Arial CYR"/>
          <w:szCs w:val="22"/>
          <w:highlight w:val="green"/>
          <w:lang w:eastAsia="en-US"/>
        </w:rPr>
        <w:t xml:space="preserve"> и выделение цветом, шрифтом, форматированием для читалки</w:t>
      </w:r>
      <w:r w:rsidRPr="00746145">
        <w:rPr>
          <w:b/>
          <w:szCs w:val="22"/>
        </w:rPr>
        <w:t xml:space="preserve"> </w:t>
      </w:r>
    </w:p>
    <w:p w14:paraId="5A810FAB" w14:textId="77777777" w:rsidR="00CE467E" w:rsidRDefault="00F00B70">
      <w:pPr>
        <w:jc w:val="both"/>
        <w:rPr>
          <w:b/>
          <w:szCs w:val="22"/>
        </w:rPr>
      </w:pPr>
      <w:r w:rsidRPr="00F00B70">
        <w:rPr>
          <w:b/>
          <w:i/>
          <w:szCs w:val="22"/>
        </w:rPr>
        <w:t>Во избежани</w:t>
      </w:r>
      <w:r w:rsidR="003A1053">
        <w:rPr>
          <w:b/>
          <w:i/>
          <w:szCs w:val="22"/>
        </w:rPr>
        <w:t>е</w:t>
      </w:r>
      <w:r w:rsidRPr="00F00B70">
        <w:rPr>
          <w:b/>
          <w:i/>
          <w:szCs w:val="22"/>
        </w:rPr>
        <w:t xml:space="preserve"> указанных ошибок и извлечения максимума пользы из SWOT-анализа, необходимо выполнять следующие несложные правила</w:t>
      </w:r>
      <w:r w:rsidR="00696415" w:rsidRPr="00746145">
        <w:rPr>
          <w:b/>
          <w:szCs w:val="22"/>
        </w:rPr>
        <w:t xml:space="preserve">. </w:t>
      </w:r>
    </w:p>
    <w:p w14:paraId="2442E83E" w14:textId="77777777" w:rsidR="00CE467E" w:rsidRDefault="00696415">
      <w:pPr>
        <w:jc w:val="both"/>
        <w:rPr>
          <w:i/>
          <w:szCs w:val="22"/>
          <w:highlight w:val="cyan"/>
        </w:rPr>
      </w:pPr>
      <w:r w:rsidRPr="00746145">
        <w:rPr>
          <w:szCs w:val="22"/>
          <w:highlight w:val="cyan"/>
        </w:rPr>
        <w:t xml:space="preserve">1. </w:t>
      </w:r>
      <w:r w:rsidR="00F00B70" w:rsidRPr="00F00B70">
        <w:rPr>
          <w:b/>
          <w:i/>
          <w:szCs w:val="22"/>
          <w:highlight w:val="cyan"/>
        </w:rPr>
        <w:t>Необходимо тщательно определить сферу каждого SWOT</w:t>
      </w:r>
      <w:r w:rsidR="003A1053">
        <w:rPr>
          <w:b/>
          <w:i/>
          <w:szCs w:val="22"/>
          <w:highlight w:val="cyan"/>
        </w:rPr>
        <w:t>-</w:t>
      </w:r>
      <w:r w:rsidR="00F00B70" w:rsidRPr="00F00B70">
        <w:rPr>
          <w:b/>
          <w:i/>
          <w:szCs w:val="22"/>
          <w:highlight w:val="cyan"/>
        </w:rPr>
        <w:t>анализа</w:t>
      </w:r>
      <w:r w:rsidRPr="00746145">
        <w:rPr>
          <w:szCs w:val="22"/>
          <w:highlight w:val="cyan"/>
        </w:rPr>
        <w:t xml:space="preserve">. Компании часто проводят общий анализ, охватывающий весь их бизнес. Скорее всего, он будет слишком обобщенным и бесполезным для менеджеров, которых интересуют возможности на конкретных рынках или сегментах. </w:t>
      </w:r>
      <w:r w:rsidR="00F00B70" w:rsidRPr="00F00B70">
        <w:rPr>
          <w:i/>
          <w:szCs w:val="22"/>
          <w:highlight w:val="cyan"/>
        </w:rPr>
        <w:t xml:space="preserve">Фокусирование SWOT-анализа, </w:t>
      </w:r>
      <w:r w:rsidR="00F00B70" w:rsidRPr="00F00B70">
        <w:rPr>
          <w:i/>
          <w:szCs w:val="22"/>
          <w:highlight w:val="cyan"/>
          <w:u w:val="single"/>
        </w:rPr>
        <w:t>например</w:t>
      </w:r>
      <w:r w:rsidR="00F00B70" w:rsidRPr="00F00B70">
        <w:rPr>
          <w:i/>
          <w:szCs w:val="22"/>
          <w:highlight w:val="cyan"/>
        </w:rPr>
        <w:t xml:space="preserve"> на конкретном сегменте, обеспечивает выявление наиболее важных для него сильных и слабых сторон, возможностей и угроз.</w:t>
      </w:r>
    </w:p>
    <w:p w14:paraId="35D45330" w14:textId="77777777" w:rsidR="00CE467E" w:rsidRDefault="00696415">
      <w:pPr>
        <w:jc w:val="both"/>
        <w:rPr>
          <w:szCs w:val="22"/>
          <w:highlight w:val="cyan"/>
        </w:rPr>
      </w:pPr>
      <w:r w:rsidRPr="00746145">
        <w:rPr>
          <w:szCs w:val="22"/>
          <w:highlight w:val="cyan"/>
        </w:rPr>
        <w:t xml:space="preserve">2. </w:t>
      </w:r>
      <w:r w:rsidR="00F00B70" w:rsidRPr="00F00B70">
        <w:rPr>
          <w:b/>
          <w:i/>
          <w:szCs w:val="22"/>
          <w:highlight w:val="cyan"/>
        </w:rPr>
        <w:t>Следует понять различия между элементами SWOT: силами, слабостями, возможностями и угрозами</w:t>
      </w:r>
      <w:r w:rsidRPr="00746145">
        <w:rPr>
          <w:szCs w:val="22"/>
          <w:highlight w:val="cyan"/>
        </w:rPr>
        <w:t xml:space="preserve">. Сильные и слабые стороны — это внутренние черты компании, следовательно, ей подконтрольные. Возможности и угрозы связаны с характеристиками рыночной среды и неподвластны влиянию организации. </w:t>
      </w:r>
    </w:p>
    <w:p w14:paraId="2D8828E9" w14:textId="77777777" w:rsidR="00CE467E" w:rsidRDefault="00696415">
      <w:pPr>
        <w:jc w:val="both"/>
        <w:rPr>
          <w:szCs w:val="22"/>
          <w:highlight w:val="cyan"/>
        </w:rPr>
      </w:pPr>
      <w:r w:rsidRPr="00746145">
        <w:rPr>
          <w:szCs w:val="22"/>
          <w:highlight w:val="cyan"/>
        </w:rPr>
        <w:t xml:space="preserve">3. </w:t>
      </w:r>
      <w:r w:rsidR="00F00B70" w:rsidRPr="00F00B70">
        <w:rPr>
          <w:b/>
          <w:i/>
          <w:szCs w:val="22"/>
          <w:highlight w:val="cyan"/>
        </w:rPr>
        <w:t>Сильные и слабые стороны могут считаться таковыми лишь в том случае, если так их воспринимают покупатели</w:t>
      </w:r>
      <w:r w:rsidRPr="00746145">
        <w:rPr>
          <w:szCs w:val="22"/>
          <w:highlight w:val="cyan"/>
        </w:rPr>
        <w:t xml:space="preserve">. Нужно включать в анализ только наиболее относящиеся к делу преимущества и слабости. Помните, что они должны определяться в свете предложений конкурентов. Сильная сторона будет сильной только тогда, когда </w:t>
      </w:r>
      <w:r w:rsidRPr="00746145">
        <w:rPr>
          <w:szCs w:val="22"/>
          <w:highlight w:val="cyan"/>
        </w:rPr>
        <w:lastRenderedPageBreak/>
        <w:t xml:space="preserve">таковой ее видит рынок. </w:t>
      </w:r>
      <w:r w:rsidR="00F00B70" w:rsidRPr="00F00B70">
        <w:rPr>
          <w:i/>
          <w:szCs w:val="22"/>
          <w:highlight w:val="cyan"/>
          <w:u w:val="single"/>
        </w:rPr>
        <w:t>Например</w:t>
      </w:r>
      <w:r w:rsidR="00F00B70" w:rsidRPr="00F00B70">
        <w:rPr>
          <w:i/>
          <w:szCs w:val="22"/>
          <w:highlight w:val="cyan"/>
        </w:rPr>
        <w:t>, качество продукта будет силой, только если он работает лучше, чем продукты конкурентов. И наконец, таких сильных и слабых сторон может набраться очень много, так что и не поймешь, какие из них главные.</w:t>
      </w:r>
      <w:r w:rsidRPr="00746145">
        <w:rPr>
          <w:szCs w:val="22"/>
          <w:highlight w:val="cyan"/>
        </w:rPr>
        <w:t xml:space="preserve"> Во избежание этого преимущества и слабости должны быть </w:t>
      </w:r>
      <w:proofErr w:type="spellStart"/>
      <w:r w:rsidRPr="00746145">
        <w:rPr>
          <w:szCs w:val="22"/>
          <w:highlight w:val="cyan"/>
        </w:rPr>
        <w:t>проранжированы</w:t>
      </w:r>
      <w:proofErr w:type="spellEnd"/>
      <w:r w:rsidRPr="00746145">
        <w:rPr>
          <w:szCs w:val="22"/>
          <w:highlight w:val="cyan"/>
        </w:rPr>
        <w:t xml:space="preserve"> в соответствии с их важностью в глазах покупателей.</w:t>
      </w:r>
    </w:p>
    <w:p w14:paraId="5B964FA1" w14:textId="77777777" w:rsidR="00CE467E" w:rsidRDefault="00F00B70">
      <w:pPr>
        <w:pStyle w:val="2"/>
        <w:spacing w:before="0"/>
        <w:jc w:val="both"/>
        <w:rPr>
          <w:rFonts w:ascii="Arial" w:hAnsi="Arial" w:cs="Arial"/>
          <w:b w:val="0"/>
          <w:color w:val="auto"/>
          <w:sz w:val="22"/>
          <w:szCs w:val="22"/>
          <w:highlight w:val="cyan"/>
        </w:rPr>
      </w:pPr>
      <w:r w:rsidRPr="00F00B70">
        <w:rPr>
          <w:rFonts w:ascii="Arial" w:hAnsi="Arial" w:cs="Arial"/>
          <w:b w:val="0"/>
          <w:color w:val="auto"/>
          <w:sz w:val="22"/>
          <w:szCs w:val="22"/>
          <w:highlight w:val="cyan"/>
        </w:rPr>
        <w:t xml:space="preserve">4. </w:t>
      </w:r>
      <w:r w:rsidRPr="00F00B70">
        <w:rPr>
          <w:rFonts w:ascii="Arial" w:hAnsi="Arial" w:cs="Arial"/>
          <w:i/>
          <w:color w:val="auto"/>
          <w:sz w:val="22"/>
          <w:szCs w:val="22"/>
          <w:highlight w:val="cyan"/>
        </w:rPr>
        <w:t xml:space="preserve">Необходимо быть объективным и использовать разностороннюю входную информацию. </w:t>
      </w:r>
      <w:r w:rsidRPr="00F00B70">
        <w:rPr>
          <w:rFonts w:ascii="Arial" w:hAnsi="Arial" w:cs="Arial"/>
          <w:b w:val="0"/>
          <w:color w:val="auto"/>
          <w:sz w:val="22"/>
          <w:szCs w:val="22"/>
          <w:highlight w:val="cyan"/>
        </w:rPr>
        <w:t xml:space="preserve">Конечно, не всегда удается проводить анализ по результатам обширных маркетинговых исследований, но, с другой стороны, нельзя поручать его одному человеку, поскольку он не будет столь точен и глубок, как анализ, проведенный в виде групповой дискуссии и обмена идеями. Важно понимать, что SWOT-анализ — это не просто перечисление подозрений менеджеров. Он должен в как можно большей степени основываться на объективных фактах и данных исследований. </w:t>
      </w:r>
    </w:p>
    <w:p w14:paraId="3079BD4A" w14:textId="77777777" w:rsidR="00CE467E" w:rsidRDefault="00F00B70">
      <w:pPr>
        <w:pStyle w:val="2"/>
        <w:spacing w:before="0"/>
        <w:jc w:val="both"/>
        <w:rPr>
          <w:rFonts w:ascii="Arial" w:hAnsi="Arial" w:cs="Arial"/>
          <w:b w:val="0"/>
          <w:color w:val="auto"/>
          <w:sz w:val="22"/>
          <w:szCs w:val="22"/>
        </w:rPr>
      </w:pPr>
      <w:r w:rsidRPr="00F00B70">
        <w:rPr>
          <w:rFonts w:ascii="Arial" w:hAnsi="Arial" w:cs="Arial"/>
          <w:b w:val="0"/>
          <w:color w:val="auto"/>
          <w:sz w:val="22"/>
          <w:szCs w:val="22"/>
          <w:highlight w:val="cyan"/>
        </w:rPr>
        <w:t xml:space="preserve">5. </w:t>
      </w:r>
      <w:r w:rsidRPr="00F00B70">
        <w:rPr>
          <w:rFonts w:ascii="Arial" w:hAnsi="Arial" w:cs="Arial"/>
          <w:i/>
          <w:color w:val="auto"/>
          <w:sz w:val="22"/>
          <w:szCs w:val="22"/>
          <w:highlight w:val="cyan"/>
        </w:rPr>
        <w:t>Следует избегать пространных и двусмысленных заявлений</w:t>
      </w:r>
      <w:r w:rsidRPr="00F00B70">
        <w:rPr>
          <w:rFonts w:ascii="Arial" w:hAnsi="Arial" w:cs="Arial"/>
          <w:b w:val="0"/>
          <w:color w:val="auto"/>
          <w:sz w:val="22"/>
          <w:szCs w:val="22"/>
          <w:highlight w:val="cyan"/>
        </w:rPr>
        <w:t>. Слишком часто SWOT-анализ ослабляется именно из-за того, что в него включают подобные утверждения, которые, скорее всего, ничего не значат для большинства покупателей. Чем точнее формулировки, тем полезнее будет анализ.</w:t>
      </w:r>
    </w:p>
    <w:p w14:paraId="495F85A4" w14:textId="77777777" w:rsidR="00CE467E" w:rsidRDefault="00F00B70">
      <w:pPr>
        <w:jc w:val="both"/>
        <w:rPr>
          <w:szCs w:val="22"/>
          <w:u w:val="single"/>
        </w:rPr>
      </w:pPr>
      <w:r w:rsidRPr="00F00B70">
        <w:rPr>
          <w:b/>
          <w:i/>
          <w:szCs w:val="22"/>
        </w:rPr>
        <w:t xml:space="preserve">В настоящее время можно выделить </w:t>
      </w:r>
      <w:r w:rsidRPr="00F00B70">
        <w:rPr>
          <w:b/>
          <w:i/>
          <w:szCs w:val="22"/>
          <w:u w:val="single"/>
        </w:rPr>
        <w:t>следующие основные направления развития SWOT анализа</w:t>
      </w:r>
      <w:r w:rsidR="003A1053">
        <w:rPr>
          <w:szCs w:val="22"/>
          <w:u w:val="single"/>
        </w:rPr>
        <w:t>.</w:t>
      </w:r>
    </w:p>
    <w:p w14:paraId="7096C289" w14:textId="77777777" w:rsidR="00CE467E" w:rsidRDefault="003A1053">
      <w:pPr>
        <w:pStyle w:val="ac"/>
        <w:numPr>
          <w:ilvl w:val="0"/>
          <w:numId w:val="122"/>
        </w:numPr>
        <w:spacing w:after="0" w:line="360" w:lineRule="auto"/>
        <w:ind w:left="0" w:firstLine="0"/>
        <w:jc w:val="both"/>
        <w:rPr>
          <w:rFonts w:cs="Arial"/>
        </w:rPr>
      </w:pPr>
      <w:r>
        <w:rPr>
          <w:rFonts w:ascii="Arial" w:hAnsi="Arial" w:cs="Arial"/>
        </w:rPr>
        <w:t>О</w:t>
      </w:r>
      <w:r w:rsidR="00F00B70" w:rsidRPr="00F00B70">
        <w:rPr>
          <w:rFonts w:ascii="Arial" w:hAnsi="Arial" w:cs="Arial"/>
        </w:rPr>
        <w:t xml:space="preserve">тображение в модели динамических изменений фирмы и ее конкурентной среды. </w:t>
      </w:r>
    </w:p>
    <w:p w14:paraId="62B1F96E" w14:textId="77777777" w:rsidR="00CE467E" w:rsidRDefault="003A1053">
      <w:pPr>
        <w:pStyle w:val="ac"/>
        <w:numPr>
          <w:ilvl w:val="0"/>
          <w:numId w:val="122"/>
        </w:numPr>
        <w:spacing w:after="0" w:line="360" w:lineRule="auto"/>
        <w:ind w:left="0" w:firstLine="0"/>
        <w:jc w:val="both"/>
        <w:rPr>
          <w:rFonts w:cs="Arial"/>
        </w:rPr>
      </w:pPr>
      <w:r>
        <w:rPr>
          <w:rFonts w:ascii="Arial" w:hAnsi="Arial" w:cs="Arial"/>
        </w:rPr>
        <w:t>У</w:t>
      </w:r>
      <w:r w:rsidR="00F00B70" w:rsidRPr="00F00B70">
        <w:rPr>
          <w:rFonts w:ascii="Arial" w:hAnsi="Arial" w:cs="Arial"/>
        </w:rPr>
        <w:t xml:space="preserve">чет результатов анализа фирмы и ее конкурентной среды с использованием классический моделей стратегического планирования. </w:t>
      </w:r>
    </w:p>
    <w:p w14:paraId="60BACDF2" w14:textId="77777777" w:rsidR="00CE467E" w:rsidRDefault="003A1053">
      <w:pPr>
        <w:pStyle w:val="ac"/>
        <w:numPr>
          <w:ilvl w:val="0"/>
          <w:numId w:val="122"/>
        </w:numPr>
        <w:spacing w:after="0" w:line="360" w:lineRule="auto"/>
        <w:ind w:left="0" w:firstLine="0"/>
        <w:jc w:val="both"/>
        <w:rPr>
          <w:rFonts w:cs="Arial"/>
        </w:rPr>
      </w:pPr>
      <w:r>
        <w:rPr>
          <w:rFonts w:ascii="Arial" w:hAnsi="Arial" w:cs="Arial"/>
        </w:rPr>
        <w:t>Р</w:t>
      </w:r>
      <w:r w:rsidR="00F00B70" w:rsidRPr="00F00B70">
        <w:rPr>
          <w:rFonts w:ascii="Arial" w:hAnsi="Arial" w:cs="Arial"/>
        </w:rPr>
        <w:t xml:space="preserve">азработка SWOT моделей с учетом различных сценариев развития ситуаций на рынке. </w:t>
      </w:r>
    </w:p>
    <w:p w14:paraId="797BA6B6" w14:textId="77777777" w:rsidR="00CE467E" w:rsidRDefault="00F00B70">
      <w:pPr>
        <w:pStyle w:val="ac"/>
        <w:numPr>
          <w:ilvl w:val="0"/>
          <w:numId w:val="122"/>
        </w:numPr>
        <w:spacing w:after="0" w:line="360" w:lineRule="auto"/>
        <w:ind w:left="0" w:firstLine="0"/>
        <w:jc w:val="both"/>
      </w:pPr>
      <w:r w:rsidRPr="00F00B70">
        <w:rPr>
          <w:rFonts w:ascii="Arial" w:hAnsi="Arial" w:cs="Arial"/>
        </w:rPr>
        <w:t>SWOT-анализ применяется для:</w:t>
      </w:r>
    </w:p>
    <w:p w14:paraId="17B7803E" w14:textId="77777777" w:rsidR="00CE467E" w:rsidRDefault="00F00B70">
      <w:pPr>
        <w:numPr>
          <w:ilvl w:val="0"/>
          <w:numId w:val="123"/>
        </w:numPr>
        <w:ind w:left="709"/>
        <w:jc w:val="both"/>
        <w:rPr>
          <w:szCs w:val="22"/>
        </w:rPr>
      </w:pPr>
      <w:r w:rsidRPr="00F00B70">
        <w:rPr>
          <w:b/>
          <w:i/>
          <w:szCs w:val="22"/>
        </w:rPr>
        <w:t>анализа факторов конкурентного окружения</w:t>
      </w:r>
      <w:r w:rsidR="00696415" w:rsidRPr="00C31C4C">
        <w:rPr>
          <w:szCs w:val="22"/>
        </w:rPr>
        <w:t>. В настоящее время в рамках технологий стратегического планирования SWOT</w:t>
      </w:r>
      <w:r w:rsidR="000503B9">
        <w:rPr>
          <w:szCs w:val="22"/>
        </w:rPr>
        <w:t>-</w:t>
      </w:r>
      <w:r w:rsidR="00696415" w:rsidRPr="00C31C4C">
        <w:rPr>
          <w:szCs w:val="22"/>
        </w:rPr>
        <w:t>анализ рассматривается как отдельный этап оценки и структурирования информации, собранной в соответствии с классическими моделями PEST, моделями Портера, и т.д.</w:t>
      </w:r>
      <w:r w:rsidR="000503B9">
        <w:rPr>
          <w:szCs w:val="22"/>
        </w:rPr>
        <w:t>;</w:t>
      </w:r>
      <w:r w:rsidR="00696415" w:rsidRPr="00C31C4C">
        <w:rPr>
          <w:szCs w:val="22"/>
        </w:rPr>
        <w:t xml:space="preserve"> </w:t>
      </w:r>
    </w:p>
    <w:p w14:paraId="75BF8231" w14:textId="77777777" w:rsidR="00CE467E" w:rsidRDefault="00F00B70">
      <w:pPr>
        <w:numPr>
          <w:ilvl w:val="0"/>
          <w:numId w:val="123"/>
        </w:numPr>
        <w:ind w:left="709"/>
        <w:jc w:val="both"/>
        <w:rPr>
          <w:szCs w:val="22"/>
        </w:rPr>
      </w:pPr>
      <w:r w:rsidRPr="00F00B70">
        <w:rPr>
          <w:b/>
          <w:i/>
          <w:szCs w:val="22"/>
        </w:rPr>
        <w:t>планирования реализации стратегий</w:t>
      </w:r>
      <w:r w:rsidR="00696415" w:rsidRPr="00C31C4C">
        <w:rPr>
          <w:szCs w:val="22"/>
        </w:rPr>
        <w:t>. Для планирования реализации стратегий, разработанных на основе SWOT</w:t>
      </w:r>
      <w:r w:rsidR="000503B9">
        <w:rPr>
          <w:szCs w:val="22"/>
        </w:rPr>
        <w:t>-</w:t>
      </w:r>
      <w:r w:rsidR="00696415" w:rsidRPr="00C31C4C">
        <w:rPr>
          <w:szCs w:val="22"/>
        </w:rPr>
        <w:t xml:space="preserve">моделей проф. </w:t>
      </w:r>
      <w:proofErr w:type="spellStart"/>
      <w:r w:rsidRPr="00F00B70">
        <w:rPr>
          <w:b/>
          <w:szCs w:val="22"/>
        </w:rPr>
        <w:t>Weihrich</w:t>
      </w:r>
      <w:proofErr w:type="spellEnd"/>
      <w:r w:rsidR="00696415" w:rsidRPr="00C31C4C">
        <w:rPr>
          <w:szCs w:val="22"/>
        </w:rPr>
        <w:t xml:space="preserve">, используют матрицы </w:t>
      </w:r>
      <w:proofErr w:type="spellStart"/>
      <w:r w:rsidR="00696415" w:rsidRPr="00C31C4C">
        <w:rPr>
          <w:szCs w:val="22"/>
        </w:rPr>
        <w:t>balanced</w:t>
      </w:r>
      <w:proofErr w:type="spellEnd"/>
      <w:r w:rsidR="00696415" w:rsidRPr="00C31C4C">
        <w:rPr>
          <w:szCs w:val="22"/>
        </w:rPr>
        <w:t xml:space="preserve"> </w:t>
      </w:r>
      <w:proofErr w:type="spellStart"/>
      <w:r w:rsidR="00696415" w:rsidRPr="00C31C4C">
        <w:rPr>
          <w:szCs w:val="22"/>
        </w:rPr>
        <w:t>scorecard</w:t>
      </w:r>
      <w:proofErr w:type="spellEnd"/>
      <w:r w:rsidR="00696415" w:rsidRPr="00C31C4C">
        <w:rPr>
          <w:szCs w:val="22"/>
        </w:rPr>
        <w:t>. Этот инструмент позволяет определить наиболее важные направления стратегического развития и наиболее важных исполнителей стратегий</w:t>
      </w:r>
      <w:r w:rsidR="000503B9">
        <w:rPr>
          <w:szCs w:val="22"/>
        </w:rPr>
        <w:t>;</w:t>
      </w:r>
    </w:p>
    <w:p w14:paraId="4EF2906E" w14:textId="77777777" w:rsidR="00CE467E" w:rsidRDefault="00F00B70">
      <w:pPr>
        <w:numPr>
          <w:ilvl w:val="0"/>
          <w:numId w:val="123"/>
        </w:numPr>
        <w:ind w:left="709"/>
        <w:jc w:val="both"/>
        <w:rPr>
          <w:szCs w:val="22"/>
        </w:rPr>
      </w:pPr>
      <w:r w:rsidRPr="00F00B70">
        <w:rPr>
          <w:b/>
          <w:i/>
          <w:szCs w:val="22"/>
        </w:rPr>
        <w:t>конкурентной</w:t>
      </w:r>
      <w:r w:rsidRPr="00F00B70">
        <w:rPr>
          <w:b/>
          <w:i/>
          <w:szCs w:val="22"/>
          <w:lang w:val="en-US"/>
        </w:rPr>
        <w:t xml:space="preserve"> </w:t>
      </w:r>
      <w:r w:rsidRPr="00F00B70">
        <w:rPr>
          <w:b/>
          <w:i/>
          <w:szCs w:val="22"/>
        </w:rPr>
        <w:t>разведки</w:t>
      </w:r>
      <w:r w:rsidR="00696415" w:rsidRPr="00C31C4C">
        <w:rPr>
          <w:szCs w:val="22"/>
          <w:lang w:val="en-US"/>
        </w:rPr>
        <w:t xml:space="preserve">. </w:t>
      </w:r>
      <w:r w:rsidR="00696415" w:rsidRPr="00C31C4C">
        <w:rPr>
          <w:szCs w:val="22"/>
        </w:rPr>
        <w:t>По</w:t>
      </w:r>
      <w:r w:rsidR="00696415" w:rsidRPr="00C31C4C">
        <w:rPr>
          <w:szCs w:val="22"/>
          <w:lang w:val="en-US"/>
        </w:rPr>
        <w:t xml:space="preserve"> </w:t>
      </w:r>
      <w:r w:rsidR="00696415" w:rsidRPr="00C31C4C">
        <w:rPr>
          <w:szCs w:val="22"/>
        </w:rPr>
        <w:t>данным</w:t>
      </w:r>
      <w:r w:rsidR="00696415" w:rsidRPr="00C31C4C">
        <w:rPr>
          <w:szCs w:val="22"/>
          <w:lang w:val="en-US"/>
        </w:rPr>
        <w:t xml:space="preserve"> </w:t>
      </w:r>
      <w:r w:rsidR="00696415" w:rsidRPr="00C31C4C">
        <w:rPr>
          <w:szCs w:val="22"/>
        </w:rPr>
        <w:t>обзора</w:t>
      </w:r>
      <w:r w:rsidR="00696415" w:rsidRPr="00C31C4C">
        <w:rPr>
          <w:szCs w:val="22"/>
          <w:lang w:val="en-US"/>
        </w:rPr>
        <w:t xml:space="preserve"> (Survey of SCIP membership conducted by The Pine Ridge Group, Inc. and the T.W. Powell Company, 1998.) </w:t>
      </w:r>
      <w:r w:rsidR="00696415" w:rsidRPr="00C31C4C">
        <w:rPr>
          <w:szCs w:val="22"/>
        </w:rPr>
        <w:t xml:space="preserve">SWOT-анализ широко используется в конкурентной разведке. В 55,2% случаев </w:t>
      </w:r>
      <w:r w:rsidR="00696415" w:rsidRPr="00C31C4C">
        <w:rPr>
          <w:szCs w:val="22"/>
        </w:rPr>
        <w:lastRenderedPageBreak/>
        <w:t>выполнения конкурентной разведки был использован SWOT</w:t>
      </w:r>
      <w:r w:rsidR="000503B9">
        <w:rPr>
          <w:szCs w:val="22"/>
        </w:rPr>
        <w:t>-</w:t>
      </w:r>
      <w:r w:rsidR="00696415" w:rsidRPr="00C31C4C">
        <w:rPr>
          <w:szCs w:val="22"/>
        </w:rPr>
        <w:t>анализ для изучения разведывательной информации о конкурентах.</w:t>
      </w:r>
    </w:p>
    <w:p w14:paraId="4A9BA4E7" w14:textId="77777777" w:rsidR="00CE467E" w:rsidRDefault="00CE467E">
      <w:pPr>
        <w:jc w:val="both"/>
        <w:rPr>
          <w:color w:val="003CB4"/>
          <w:szCs w:val="22"/>
        </w:rPr>
      </w:pPr>
    </w:p>
    <w:p w14:paraId="5011FCB2" w14:textId="77777777" w:rsidR="00CE467E" w:rsidRDefault="00F00B70">
      <w:pPr>
        <w:pStyle w:val="1"/>
        <w:spacing w:before="0" w:after="0"/>
        <w:jc w:val="both"/>
        <w:rPr>
          <w:color w:val="003CB4"/>
        </w:rPr>
      </w:pPr>
      <w:r w:rsidRPr="00F00B70">
        <w:rPr>
          <w:color w:val="003CB4"/>
        </w:rPr>
        <w:t xml:space="preserve">3.2. Конкуренция и </w:t>
      </w:r>
      <w:proofErr w:type="spellStart"/>
      <w:r w:rsidRPr="00F00B70">
        <w:rPr>
          <w:color w:val="003CB4"/>
        </w:rPr>
        <w:t>конкурентноспособность</w:t>
      </w:r>
      <w:bookmarkEnd w:id="235"/>
      <w:bookmarkEnd w:id="236"/>
      <w:proofErr w:type="spellEnd"/>
    </w:p>
    <w:p w14:paraId="5D181D24" w14:textId="77777777" w:rsidR="00CE467E" w:rsidRDefault="007709E6">
      <w:pPr>
        <w:suppressAutoHyphens/>
        <w:autoSpaceDE w:val="0"/>
        <w:autoSpaceDN w:val="0"/>
        <w:adjustRightInd w:val="0"/>
        <w:jc w:val="both"/>
        <w:rPr>
          <w:rFonts w:ascii="Arial CYR" w:hAnsi="Arial CYR" w:cs="Arial CYR"/>
          <w:color w:val="000000"/>
          <w:szCs w:val="22"/>
          <w:highlight w:val="green"/>
          <w:lang w:eastAsia="en-US"/>
        </w:rPr>
      </w:pPr>
      <w:r>
        <w:rPr>
          <w:color w:val="000000"/>
          <w:szCs w:val="22"/>
        </w:rPr>
        <w:t xml:space="preserve">Развитие капиталистических отношений через проявление конкуренции побуждает увеличивать эффективность деятельности компании. Поэтому современные экономисты предлагают разработку маркетинговых стратегий. Изучению разработки стратегий фирмы много внимания уделял известный специалист в области маркетинга </w:t>
      </w:r>
      <w:r w:rsidR="00F00B70" w:rsidRPr="00F00B70">
        <w:rPr>
          <w:b/>
          <w:color w:val="000000"/>
          <w:szCs w:val="22"/>
        </w:rPr>
        <w:t>Майкл Портер</w:t>
      </w:r>
      <w:r>
        <w:rPr>
          <w:color w:val="000000"/>
          <w:szCs w:val="22"/>
        </w:rPr>
        <w:t xml:space="preserve">. </w:t>
      </w:r>
      <w:r w:rsidR="00F00B70" w:rsidRPr="00F00B70">
        <w:rPr>
          <w:b/>
          <w:i/>
          <w:color w:val="000000"/>
          <w:szCs w:val="22"/>
        </w:rPr>
        <w:t xml:space="preserve">Он выделил </w:t>
      </w:r>
      <w:r w:rsidR="00F00B70" w:rsidRPr="00F00B70">
        <w:rPr>
          <w:b/>
          <w:i/>
          <w:color w:val="000000"/>
          <w:szCs w:val="22"/>
          <w:u w:val="single"/>
        </w:rPr>
        <w:t>пять основных сил,</w:t>
      </w:r>
      <w:r w:rsidR="00F00B70" w:rsidRPr="00F00B70">
        <w:rPr>
          <w:b/>
          <w:i/>
          <w:color w:val="000000"/>
          <w:szCs w:val="22"/>
        </w:rPr>
        <w:t xml:space="preserve"> влияющих на состояние конкуренции в отрасли</w:t>
      </w:r>
      <w:r>
        <w:rPr>
          <w:color w:val="000000"/>
          <w:szCs w:val="22"/>
        </w:rPr>
        <w:t>:</w:t>
      </w:r>
      <w:r w:rsidR="00C65710">
        <w:rPr>
          <w:color w:val="000000"/>
          <w:szCs w:val="22"/>
        </w:rPr>
        <w:t xml:space="preserve"> </w:t>
      </w:r>
      <w:r w:rsidR="00C65710">
        <w:rPr>
          <w:rFonts w:ascii="Arial CYR" w:hAnsi="Arial CYR" w:cs="Arial CYR"/>
          <w:color w:val="000000"/>
          <w:szCs w:val="22"/>
          <w:highlight w:val="green"/>
          <w:lang w:eastAsia="en-US"/>
        </w:rPr>
        <w:t xml:space="preserve">Представить для </w:t>
      </w:r>
      <w:proofErr w:type="spellStart"/>
      <w:r w:rsidR="00C65710">
        <w:rPr>
          <w:rFonts w:ascii="Arial CYR" w:hAnsi="Arial CYR" w:cs="Arial CYR"/>
          <w:color w:val="000000"/>
          <w:szCs w:val="22"/>
          <w:highlight w:val="green"/>
          <w:lang w:eastAsia="en-US"/>
        </w:rPr>
        <w:t>iBook</w:t>
      </w:r>
      <w:proofErr w:type="spellEnd"/>
      <w:r w:rsidR="00C65710">
        <w:rPr>
          <w:rFonts w:ascii="Arial CYR" w:hAnsi="Arial CYR" w:cs="Arial CYR"/>
          <w:color w:val="000000"/>
          <w:szCs w:val="22"/>
          <w:highlight w:val="green"/>
          <w:lang w:eastAsia="en-US"/>
        </w:rPr>
        <w:t xml:space="preserve"> как разворачивающийся список, для читалки – форматированный текст</w:t>
      </w:r>
    </w:p>
    <w:p w14:paraId="0122DE2D" w14:textId="77777777" w:rsidR="00CE467E" w:rsidRDefault="00F00B70">
      <w:pPr>
        <w:pStyle w:val="ac"/>
        <w:numPr>
          <w:ilvl w:val="0"/>
          <w:numId w:val="124"/>
        </w:numPr>
        <w:spacing w:line="360" w:lineRule="auto"/>
        <w:jc w:val="both"/>
        <w:rPr>
          <w:rFonts w:cs="Arial"/>
          <w:color w:val="000000"/>
          <w:highlight w:val="cyan"/>
        </w:rPr>
      </w:pPr>
      <w:r w:rsidRPr="00F00B70">
        <w:rPr>
          <w:rFonts w:ascii="Arial" w:hAnsi="Arial" w:cs="Arial"/>
          <w:color w:val="000000"/>
          <w:highlight w:val="cyan"/>
        </w:rPr>
        <w:t xml:space="preserve">угроза вторжения новых конкурентов; </w:t>
      </w:r>
    </w:p>
    <w:p w14:paraId="31B20DA2" w14:textId="77777777" w:rsidR="00CE467E" w:rsidRDefault="00F00B70">
      <w:pPr>
        <w:pStyle w:val="ac"/>
        <w:numPr>
          <w:ilvl w:val="0"/>
          <w:numId w:val="124"/>
        </w:numPr>
        <w:spacing w:line="360" w:lineRule="auto"/>
        <w:jc w:val="both"/>
        <w:rPr>
          <w:rFonts w:cs="Arial"/>
          <w:color w:val="000000"/>
          <w:highlight w:val="cyan"/>
        </w:rPr>
      </w:pPr>
      <w:r w:rsidRPr="00F00B70">
        <w:rPr>
          <w:rFonts w:ascii="Arial" w:hAnsi="Arial" w:cs="Arial"/>
          <w:color w:val="000000"/>
          <w:highlight w:val="cyan"/>
        </w:rPr>
        <w:t xml:space="preserve">рыночная власть продавца; </w:t>
      </w:r>
    </w:p>
    <w:p w14:paraId="16C1DCEB" w14:textId="77777777" w:rsidR="00CE467E" w:rsidRDefault="00F00B70">
      <w:pPr>
        <w:pStyle w:val="ac"/>
        <w:numPr>
          <w:ilvl w:val="0"/>
          <w:numId w:val="124"/>
        </w:numPr>
        <w:spacing w:line="360" w:lineRule="auto"/>
        <w:jc w:val="both"/>
        <w:rPr>
          <w:rFonts w:cs="Arial"/>
          <w:color w:val="000000"/>
          <w:highlight w:val="cyan"/>
        </w:rPr>
      </w:pPr>
      <w:r w:rsidRPr="00F00B70">
        <w:rPr>
          <w:rFonts w:ascii="Arial" w:hAnsi="Arial" w:cs="Arial"/>
          <w:color w:val="000000"/>
          <w:highlight w:val="cyan"/>
        </w:rPr>
        <w:t xml:space="preserve">рыночная власть потребителя; </w:t>
      </w:r>
    </w:p>
    <w:p w14:paraId="2644D2EA" w14:textId="77777777" w:rsidR="00CE467E" w:rsidRDefault="00F00B70">
      <w:pPr>
        <w:pStyle w:val="ac"/>
        <w:numPr>
          <w:ilvl w:val="0"/>
          <w:numId w:val="124"/>
        </w:numPr>
        <w:spacing w:line="360" w:lineRule="auto"/>
        <w:jc w:val="both"/>
        <w:rPr>
          <w:rFonts w:cs="Arial"/>
          <w:color w:val="000000"/>
          <w:highlight w:val="cyan"/>
        </w:rPr>
      </w:pPr>
      <w:r w:rsidRPr="00F00B70">
        <w:rPr>
          <w:rFonts w:ascii="Arial" w:hAnsi="Arial" w:cs="Arial"/>
          <w:color w:val="000000"/>
          <w:highlight w:val="cyan"/>
        </w:rPr>
        <w:t xml:space="preserve">угроза появления продуктов-заменителей; </w:t>
      </w:r>
    </w:p>
    <w:p w14:paraId="395C2B4B" w14:textId="77777777" w:rsidR="00CE467E" w:rsidRDefault="00F00B70">
      <w:pPr>
        <w:pStyle w:val="ac"/>
        <w:numPr>
          <w:ilvl w:val="0"/>
          <w:numId w:val="124"/>
        </w:numPr>
        <w:spacing w:line="360" w:lineRule="auto"/>
        <w:jc w:val="both"/>
        <w:rPr>
          <w:rFonts w:cs="Arial"/>
          <w:color w:val="000000"/>
          <w:highlight w:val="cyan"/>
        </w:rPr>
      </w:pPr>
      <w:r w:rsidRPr="00F00B70">
        <w:rPr>
          <w:rFonts w:cs="Arial"/>
          <w:color w:val="000000"/>
          <w:highlight w:val="cyan"/>
        </w:rPr>
        <w:t xml:space="preserve">стремление добиваться выгодного положения среди текущих конкурентов. </w:t>
      </w:r>
    </w:p>
    <w:p w14:paraId="1FF5BAFF" w14:textId="77777777" w:rsidR="00CE467E" w:rsidRDefault="00E76919">
      <w:pPr>
        <w:pStyle w:val="ac"/>
        <w:spacing w:line="360" w:lineRule="auto"/>
        <w:jc w:val="center"/>
        <w:rPr>
          <w:rFonts w:ascii="Arial CYR" w:hAnsi="Arial CYR" w:cs="Arial CYR"/>
          <w:color w:val="000000"/>
          <w:highlight w:val="green"/>
        </w:rPr>
      </w:pPr>
      <w:r>
        <w:rPr>
          <w:noProof/>
          <w:color w:val="000000"/>
          <w:lang w:eastAsia="ru-RU"/>
        </w:rPr>
        <w:drawing>
          <wp:inline distT="0" distB="0" distL="0" distR="0" wp14:anchorId="64448B35" wp14:editId="349D66DE">
            <wp:extent cx="3893001" cy="3106297"/>
            <wp:effectExtent l="0" t="0" r="0" b="0"/>
            <wp:docPr id="3073" name="Рисунок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05390" cy="3116183"/>
                    </a:xfrm>
                    <a:prstGeom prst="rect">
                      <a:avLst/>
                    </a:prstGeom>
                    <a:noFill/>
                  </pic:spPr>
                </pic:pic>
              </a:graphicData>
            </a:graphic>
          </wp:inline>
        </w:drawing>
      </w:r>
    </w:p>
    <w:p w14:paraId="3113833B" w14:textId="77777777" w:rsidR="00CE467E" w:rsidRDefault="00C65710">
      <w:pPr>
        <w:pStyle w:val="ac"/>
        <w:spacing w:line="360" w:lineRule="auto"/>
        <w:jc w:val="center"/>
        <w:rPr>
          <w:color w:val="000000"/>
        </w:rPr>
      </w:pPr>
      <w:r>
        <w:rPr>
          <w:rFonts w:ascii="Arial CYR" w:hAnsi="Arial CYR" w:cs="Arial CYR"/>
          <w:color w:val="000000"/>
          <w:highlight w:val="green"/>
        </w:rPr>
        <w:t xml:space="preserve">Интерактивный рисунок для </w:t>
      </w:r>
      <w:proofErr w:type="spellStart"/>
      <w:r>
        <w:rPr>
          <w:rFonts w:ascii="Arial CYR" w:hAnsi="Arial CYR" w:cs="Arial CYR"/>
          <w:color w:val="000000"/>
          <w:highlight w:val="green"/>
        </w:rPr>
        <w:t>ibook</w:t>
      </w:r>
      <w:proofErr w:type="spellEnd"/>
      <w:r>
        <w:rPr>
          <w:rFonts w:ascii="Arial CYR" w:hAnsi="Arial CYR" w:cs="Arial CYR"/>
          <w:color w:val="000000"/>
          <w:highlight w:val="green"/>
        </w:rPr>
        <w:t xml:space="preserve"> (последовательное появление блоков) и статичный рисунок для читалки</w:t>
      </w:r>
    </w:p>
    <w:p w14:paraId="549E49EC" w14:textId="77777777" w:rsidR="007709E6" w:rsidRDefault="007709E6">
      <w:pPr>
        <w:pStyle w:val="a8"/>
        <w:widowControl w:val="0"/>
        <w:jc w:val="both"/>
        <w:rPr>
          <w:color w:val="000000"/>
          <w:sz w:val="22"/>
          <w:szCs w:val="22"/>
        </w:rPr>
      </w:pPr>
      <w:r>
        <w:rPr>
          <w:color w:val="000000"/>
          <w:sz w:val="22"/>
          <w:szCs w:val="22"/>
        </w:rPr>
        <w:t>К сожалению, многие компании безразличны к формированию конкурентоспособности. Это показывают результаты опроса</w:t>
      </w:r>
      <w:r w:rsidR="00F00B70" w:rsidRPr="00F00B70">
        <w:rPr>
          <w:color w:val="000000"/>
          <w:sz w:val="22"/>
          <w:szCs w:val="22"/>
        </w:rPr>
        <w:t xml:space="preserve"> (</w:t>
      </w:r>
      <w:r>
        <w:rPr>
          <w:color w:val="000000"/>
          <w:sz w:val="22"/>
          <w:szCs w:val="22"/>
        </w:rPr>
        <w:t>Рис.12</w:t>
      </w:r>
      <w:r w:rsidR="00F00B70" w:rsidRPr="00F00B70">
        <w:rPr>
          <w:color w:val="000000"/>
          <w:sz w:val="22"/>
          <w:szCs w:val="22"/>
        </w:rPr>
        <w:t>)</w:t>
      </w:r>
      <w:r>
        <w:rPr>
          <w:color w:val="000000"/>
          <w:sz w:val="22"/>
          <w:szCs w:val="22"/>
        </w:rPr>
        <w:t>.</w:t>
      </w:r>
    </w:p>
    <w:p w14:paraId="5786B441" w14:textId="77777777" w:rsidR="00E76107" w:rsidRPr="00867BE1" w:rsidRDefault="00E76107">
      <w:pPr>
        <w:pStyle w:val="a8"/>
        <w:widowControl w:val="0"/>
        <w:jc w:val="both"/>
        <w:rPr>
          <w:color w:val="003CB4"/>
          <w:sz w:val="22"/>
          <w:szCs w:val="22"/>
        </w:rPr>
      </w:pPr>
    </w:p>
    <w:p w14:paraId="65BE136D" w14:textId="77777777" w:rsidR="00E76107" w:rsidRPr="00867BE1" w:rsidRDefault="00F00B70" w:rsidP="000D4063">
      <w:pPr>
        <w:pStyle w:val="1"/>
        <w:spacing w:before="0" w:after="0"/>
        <w:rPr>
          <w:color w:val="003CB4"/>
        </w:rPr>
      </w:pPr>
      <w:bookmarkStart w:id="244" w:name="_Toc210732439"/>
      <w:bookmarkStart w:id="245" w:name="_Toc217108039"/>
      <w:r w:rsidRPr="00F00B70">
        <w:rPr>
          <w:color w:val="003CB4"/>
        </w:rPr>
        <w:t>3.3. Проблемы определения характеристик</w:t>
      </w:r>
    </w:p>
    <w:p w14:paraId="47FC396E" w14:textId="77777777" w:rsidR="00996506" w:rsidRPr="00867BE1" w:rsidRDefault="00F00B70" w:rsidP="000D4063">
      <w:pPr>
        <w:pStyle w:val="1"/>
        <w:spacing w:before="0" w:after="0"/>
        <w:rPr>
          <w:color w:val="003CB4"/>
        </w:rPr>
      </w:pPr>
      <w:r w:rsidRPr="00F00B70">
        <w:rPr>
          <w:color w:val="003CB4"/>
        </w:rPr>
        <w:lastRenderedPageBreak/>
        <w:t xml:space="preserve"> </w:t>
      </w:r>
      <w:proofErr w:type="spellStart"/>
      <w:r w:rsidRPr="00F00B70">
        <w:rPr>
          <w:color w:val="003CB4"/>
        </w:rPr>
        <w:t>конкурентноспособности</w:t>
      </w:r>
      <w:bookmarkEnd w:id="244"/>
      <w:bookmarkEnd w:id="245"/>
      <w:proofErr w:type="spellEnd"/>
    </w:p>
    <w:p w14:paraId="3233FBF7" w14:textId="77777777" w:rsidR="00996506" w:rsidRDefault="00996506" w:rsidP="000D4063">
      <w:pPr>
        <w:pStyle w:val="a8"/>
        <w:widowControl w:val="0"/>
        <w:jc w:val="both"/>
        <w:rPr>
          <w:color w:val="000000"/>
          <w:sz w:val="22"/>
          <w:szCs w:val="22"/>
        </w:rPr>
      </w:pPr>
      <w:r>
        <w:rPr>
          <w:color w:val="000000"/>
          <w:sz w:val="22"/>
          <w:szCs w:val="22"/>
        </w:rPr>
        <w:t xml:space="preserve">Формулировка экономического смысла термина </w:t>
      </w:r>
      <w:r w:rsidR="00F00B70" w:rsidRPr="00F00B70">
        <w:rPr>
          <w:b/>
          <w:i/>
          <w:color w:val="000000"/>
          <w:sz w:val="22"/>
          <w:szCs w:val="22"/>
        </w:rPr>
        <w:t>«конкурентоспособность»</w:t>
      </w:r>
      <w:r>
        <w:rPr>
          <w:color w:val="000000"/>
          <w:sz w:val="22"/>
          <w:szCs w:val="22"/>
        </w:rPr>
        <w:t xml:space="preserve"> также по-разному интерпретируется исследователями. Сложность в приведении однозначного определения термина </w:t>
      </w:r>
      <w:r w:rsidR="00F00B70" w:rsidRPr="00F00B70">
        <w:rPr>
          <w:b/>
          <w:i/>
          <w:color w:val="000000"/>
          <w:sz w:val="22"/>
          <w:szCs w:val="22"/>
        </w:rPr>
        <w:t>«конкурентоспособность»</w:t>
      </w:r>
      <w:r>
        <w:rPr>
          <w:color w:val="000000"/>
          <w:sz w:val="22"/>
          <w:szCs w:val="22"/>
        </w:rPr>
        <w:t xml:space="preserve"> продиктована самой природой этого</w:t>
      </w:r>
      <w:r w:rsidR="00F12F1A">
        <w:rPr>
          <w:color w:val="000000"/>
          <w:sz w:val="22"/>
          <w:szCs w:val="22"/>
        </w:rPr>
        <w:t xml:space="preserve"> </w:t>
      </w:r>
      <w:r>
        <w:rPr>
          <w:color w:val="000000"/>
          <w:sz w:val="22"/>
          <w:szCs w:val="22"/>
        </w:rPr>
        <w:t>явления. Сегодня можно лишь констатировать схожесть или различия терминологии, но универсальной формулировки нет.</w:t>
      </w:r>
      <w:r w:rsidR="00C65710" w:rsidRPr="00C65710">
        <w:rPr>
          <w:rFonts w:ascii="Arial CYR" w:hAnsi="Arial CYR" w:cs="Arial CYR"/>
          <w:color w:val="000000"/>
          <w:szCs w:val="22"/>
          <w:highlight w:val="green"/>
          <w:lang w:eastAsia="en-US"/>
        </w:rPr>
        <w:t xml:space="preserve"> </w:t>
      </w:r>
      <w:r w:rsidR="00F00B70" w:rsidRPr="00F00B70">
        <w:rPr>
          <w:rFonts w:ascii="Arial CYR" w:hAnsi="Arial CYR" w:cs="Arial CYR"/>
          <w:color w:val="000000"/>
          <w:sz w:val="22"/>
          <w:szCs w:val="22"/>
          <w:highlight w:val="green"/>
          <w:lang w:eastAsia="en-US"/>
        </w:rPr>
        <w:t xml:space="preserve">Интерактивный рисунок для </w:t>
      </w:r>
      <w:proofErr w:type="spellStart"/>
      <w:r w:rsidR="00F00B70" w:rsidRPr="00F00B70">
        <w:rPr>
          <w:rFonts w:ascii="Arial CYR" w:hAnsi="Arial CYR" w:cs="Arial CYR"/>
          <w:color w:val="000000"/>
          <w:sz w:val="22"/>
          <w:szCs w:val="22"/>
          <w:highlight w:val="green"/>
          <w:lang w:eastAsia="en-US"/>
        </w:rPr>
        <w:t>ibook</w:t>
      </w:r>
      <w:proofErr w:type="spellEnd"/>
      <w:r w:rsidR="00F00B70" w:rsidRPr="00F00B70">
        <w:rPr>
          <w:rFonts w:ascii="Arial CYR" w:hAnsi="Arial CYR" w:cs="Arial CYR"/>
          <w:color w:val="000000"/>
          <w:sz w:val="22"/>
          <w:szCs w:val="22"/>
          <w:highlight w:val="green"/>
          <w:lang w:eastAsia="en-US"/>
        </w:rPr>
        <w:t xml:space="preserve"> (последовательное появление блоков) и статичный рисунок для читалки</w:t>
      </w:r>
    </w:p>
    <w:p w14:paraId="0F5605C1" w14:textId="77777777" w:rsidR="007709E6" w:rsidRDefault="007709E6" w:rsidP="000D4063">
      <w:pPr>
        <w:pStyle w:val="a8"/>
        <w:widowControl w:val="0"/>
        <w:jc w:val="center"/>
        <w:rPr>
          <w:color w:val="000000"/>
          <w:sz w:val="22"/>
          <w:szCs w:val="22"/>
        </w:rPr>
      </w:pPr>
      <w:r>
        <w:rPr>
          <w:noProof/>
          <w:color w:val="000000"/>
          <w:sz w:val="22"/>
          <w:szCs w:val="22"/>
        </w:rPr>
        <w:drawing>
          <wp:inline distT="0" distB="0" distL="0" distR="0" wp14:anchorId="15801ABB" wp14:editId="6E8E47BB">
            <wp:extent cx="3491345" cy="1811265"/>
            <wp:effectExtent l="0" t="0" r="0" b="0"/>
            <wp:docPr id="10" name="Рисунок 10" descr="pi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12"/>
                    <pic:cNvPicPr>
                      <a:picLocks noChangeAspect="1" noChangeArrowheads="1"/>
                    </pic:cNvPicPr>
                  </pic:nvPicPr>
                  <pic:blipFill>
                    <a:blip r:embed="rId99" cstate="print"/>
                    <a:srcRect/>
                    <a:stretch>
                      <a:fillRect/>
                    </a:stretch>
                  </pic:blipFill>
                  <pic:spPr bwMode="auto">
                    <a:xfrm>
                      <a:off x="0" y="0"/>
                      <a:ext cx="3504206" cy="1817937"/>
                    </a:xfrm>
                    <a:prstGeom prst="rect">
                      <a:avLst/>
                    </a:prstGeom>
                    <a:noFill/>
                    <a:ln w="9525">
                      <a:noFill/>
                      <a:miter lim="800000"/>
                      <a:headEnd/>
                      <a:tailEnd/>
                    </a:ln>
                  </pic:spPr>
                </pic:pic>
              </a:graphicData>
            </a:graphic>
          </wp:inline>
        </w:drawing>
      </w:r>
    </w:p>
    <w:p w14:paraId="72277A7A" w14:textId="77777777" w:rsidR="00E76107" w:rsidRPr="00905401" w:rsidRDefault="00F00B70">
      <w:pPr>
        <w:pStyle w:val="1"/>
        <w:spacing w:before="0" w:after="0"/>
        <w:jc w:val="center"/>
        <w:rPr>
          <w:color w:val="1F497D" w:themeColor="text2"/>
          <w:sz w:val="22"/>
        </w:rPr>
      </w:pPr>
      <w:bookmarkStart w:id="246" w:name="_Toc210732309"/>
      <w:bookmarkStart w:id="247" w:name="_Toc210732438"/>
      <w:bookmarkStart w:id="248" w:name="_Toc217108038"/>
      <w:r w:rsidRPr="00F00B70">
        <w:rPr>
          <w:color w:val="1F497D" w:themeColor="text2"/>
          <w:sz w:val="22"/>
        </w:rPr>
        <w:t xml:space="preserve">Рис. 12. Уровень безразличия предприятий к факторам формирования </w:t>
      </w:r>
      <w:proofErr w:type="spellStart"/>
      <w:r w:rsidRPr="00F00B70">
        <w:rPr>
          <w:color w:val="1F497D" w:themeColor="text2"/>
          <w:sz w:val="22"/>
        </w:rPr>
        <w:t>конкурентноспособности</w:t>
      </w:r>
      <w:bookmarkEnd w:id="246"/>
      <w:bookmarkEnd w:id="247"/>
      <w:bookmarkEnd w:id="248"/>
      <w:proofErr w:type="spellEnd"/>
      <w:r w:rsidR="00E76107">
        <w:rPr>
          <w:color w:val="1F497D" w:themeColor="text2"/>
          <w:sz w:val="22"/>
        </w:rPr>
        <w:t>.</w:t>
      </w:r>
    </w:p>
    <w:p w14:paraId="6F929174" w14:textId="77777777" w:rsidR="007709E6" w:rsidRDefault="007709E6" w:rsidP="000D4063">
      <w:pPr>
        <w:pStyle w:val="a8"/>
        <w:widowControl w:val="0"/>
        <w:jc w:val="both"/>
        <w:rPr>
          <w:color w:val="000000"/>
          <w:sz w:val="22"/>
          <w:szCs w:val="22"/>
        </w:rPr>
      </w:pPr>
      <w:r>
        <w:rPr>
          <w:color w:val="000000"/>
          <w:sz w:val="22"/>
          <w:szCs w:val="22"/>
        </w:rPr>
        <w:t xml:space="preserve">Во-первых, необходимо различать </w:t>
      </w:r>
      <w:r w:rsidR="00F00B70" w:rsidRPr="00F00B70">
        <w:rPr>
          <w:b/>
          <w:i/>
          <w:color w:val="000000"/>
          <w:sz w:val="22"/>
          <w:szCs w:val="22"/>
        </w:rPr>
        <w:t>конкурентоспособность на микро- и макроуровнях.</w:t>
      </w:r>
      <w:r>
        <w:rPr>
          <w:color w:val="000000"/>
          <w:sz w:val="22"/>
          <w:szCs w:val="22"/>
        </w:rPr>
        <w:t xml:space="preserve"> </w:t>
      </w:r>
    </w:p>
    <w:p w14:paraId="64E30826" w14:textId="77777777" w:rsidR="007709E6" w:rsidRDefault="00F00B70" w:rsidP="000D4063">
      <w:pPr>
        <w:pStyle w:val="a8"/>
        <w:widowControl w:val="0"/>
        <w:jc w:val="both"/>
        <w:rPr>
          <w:color w:val="000000"/>
          <w:sz w:val="22"/>
          <w:szCs w:val="22"/>
        </w:rPr>
      </w:pPr>
      <w:r w:rsidRPr="00F00B70">
        <w:rPr>
          <w:b/>
          <w:i/>
          <w:color w:val="000000"/>
          <w:sz w:val="22"/>
          <w:szCs w:val="22"/>
        </w:rPr>
        <w:t>Конкурентоспособность региона можно охарактеризовать</w:t>
      </w:r>
      <w:r w:rsidR="007709E6">
        <w:rPr>
          <w:color w:val="000000"/>
          <w:sz w:val="22"/>
          <w:szCs w:val="22"/>
        </w:rPr>
        <w:t xml:space="preserve"> по совокупности данных о конкурентоспособности государств, находящихся в нем, государства — данных о конкурентоспособности компаний</w:t>
      </w:r>
      <w:r w:rsidRPr="00F00B70">
        <w:rPr>
          <w:b/>
          <w:i/>
          <w:color w:val="000000"/>
          <w:sz w:val="22"/>
          <w:szCs w:val="22"/>
        </w:rPr>
        <w:t xml:space="preserve">. Конкурентоспособность компании </w:t>
      </w:r>
      <w:r w:rsidR="007709E6">
        <w:rPr>
          <w:color w:val="000000"/>
          <w:sz w:val="22"/>
          <w:szCs w:val="22"/>
        </w:rPr>
        <w:t xml:space="preserve">во многом зависит от конкурентоспособности товара, продвигаемого на рынок данной компанией. </w:t>
      </w:r>
      <w:r w:rsidRPr="00F00B70">
        <w:rPr>
          <w:b/>
          <w:i/>
          <w:color w:val="000000"/>
          <w:sz w:val="22"/>
          <w:szCs w:val="22"/>
        </w:rPr>
        <w:t>Но для характеристики конкурентоспособности на каждом уровне необходимо учитывать ряд дополнительных факторов</w:t>
      </w:r>
      <w:r w:rsidR="007709E6">
        <w:rPr>
          <w:color w:val="000000"/>
          <w:sz w:val="22"/>
          <w:szCs w:val="22"/>
        </w:rPr>
        <w:t>.</w:t>
      </w:r>
      <w:r w:rsidR="009B5446" w:rsidRPr="009B5446">
        <w:rPr>
          <w:rFonts w:ascii="Arial CYR" w:hAnsi="Arial CYR" w:cs="Arial CYR"/>
          <w:color w:val="000000"/>
          <w:szCs w:val="22"/>
          <w:highlight w:val="green"/>
          <w:lang w:eastAsia="en-US"/>
        </w:rPr>
        <w:t xml:space="preserve"> </w:t>
      </w:r>
      <w:r w:rsidRPr="00F00B70">
        <w:rPr>
          <w:rFonts w:ascii="Arial CYR" w:hAnsi="Arial CYR" w:cs="Arial CYR"/>
          <w:color w:val="000000"/>
          <w:sz w:val="22"/>
          <w:szCs w:val="22"/>
          <w:highlight w:val="green"/>
          <w:lang w:eastAsia="en-US"/>
        </w:rPr>
        <w:t xml:space="preserve">Интерактивный рисунок для </w:t>
      </w:r>
      <w:proofErr w:type="spellStart"/>
      <w:r w:rsidRPr="00F00B70">
        <w:rPr>
          <w:rFonts w:ascii="Arial CYR" w:hAnsi="Arial CYR" w:cs="Arial CYR"/>
          <w:color w:val="000000"/>
          <w:sz w:val="22"/>
          <w:szCs w:val="22"/>
          <w:highlight w:val="green"/>
          <w:lang w:eastAsia="en-US"/>
        </w:rPr>
        <w:t>ibook</w:t>
      </w:r>
      <w:proofErr w:type="spellEnd"/>
      <w:r w:rsidRPr="00F00B70">
        <w:rPr>
          <w:rFonts w:ascii="Arial CYR" w:hAnsi="Arial CYR" w:cs="Arial CYR"/>
          <w:color w:val="000000"/>
          <w:sz w:val="22"/>
          <w:szCs w:val="22"/>
          <w:highlight w:val="green"/>
          <w:lang w:eastAsia="en-US"/>
        </w:rPr>
        <w:t xml:space="preserve"> (последовательное появление блоков) и статичный рисунок для читалки</w:t>
      </w:r>
    </w:p>
    <w:p w14:paraId="74BC8121" w14:textId="77777777" w:rsidR="007709E6" w:rsidRDefault="007709E6" w:rsidP="000D4063">
      <w:pPr>
        <w:pStyle w:val="a8"/>
        <w:widowControl w:val="0"/>
        <w:jc w:val="center"/>
        <w:rPr>
          <w:color w:val="000000"/>
          <w:sz w:val="22"/>
          <w:szCs w:val="22"/>
        </w:rPr>
      </w:pPr>
      <w:r>
        <w:rPr>
          <w:noProof/>
          <w:color w:val="000000"/>
          <w:sz w:val="22"/>
          <w:szCs w:val="22"/>
        </w:rPr>
        <w:drawing>
          <wp:inline distT="0" distB="0" distL="0" distR="0" wp14:anchorId="6362BBEE" wp14:editId="5DD081FC">
            <wp:extent cx="1438392" cy="1413163"/>
            <wp:effectExtent l="0" t="0" r="0" b="0"/>
            <wp:docPr id="11" name="Рисунок 11" descr="pic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13"/>
                    <pic:cNvPicPr>
                      <a:picLocks noChangeAspect="1" noChangeArrowheads="1"/>
                    </pic:cNvPicPr>
                  </pic:nvPicPr>
                  <pic:blipFill>
                    <a:blip r:embed="rId100" cstate="print"/>
                    <a:srcRect/>
                    <a:stretch>
                      <a:fillRect/>
                    </a:stretch>
                  </pic:blipFill>
                  <pic:spPr bwMode="auto">
                    <a:xfrm>
                      <a:off x="0" y="0"/>
                      <a:ext cx="1449660" cy="1424233"/>
                    </a:xfrm>
                    <a:prstGeom prst="rect">
                      <a:avLst/>
                    </a:prstGeom>
                    <a:noFill/>
                    <a:ln w="9525">
                      <a:noFill/>
                      <a:miter lim="800000"/>
                      <a:headEnd/>
                      <a:tailEnd/>
                    </a:ln>
                  </pic:spPr>
                </pic:pic>
              </a:graphicData>
            </a:graphic>
          </wp:inline>
        </w:drawing>
      </w:r>
    </w:p>
    <w:p w14:paraId="7EB2BB55" w14:textId="77777777" w:rsidR="007709E6" w:rsidRPr="00905401" w:rsidRDefault="00F00B70" w:rsidP="000D4063">
      <w:pPr>
        <w:pStyle w:val="1"/>
        <w:spacing w:before="0" w:after="0"/>
        <w:jc w:val="center"/>
        <w:rPr>
          <w:color w:val="1F497D" w:themeColor="text2"/>
          <w:sz w:val="22"/>
        </w:rPr>
      </w:pPr>
      <w:bookmarkStart w:id="249" w:name="_Toc210732311"/>
      <w:bookmarkStart w:id="250" w:name="_Toc210732440"/>
      <w:bookmarkStart w:id="251" w:name="_Toc217108040"/>
      <w:r w:rsidRPr="00F00B70">
        <w:rPr>
          <w:color w:val="1F497D" w:themeColor="text2"/>
          <w:sz w:val="22"/>
        </w:rPr>
        <w:t xml:space="preserve">Рис. 13. Микро- и макроуровни </w:t>
      </w:r>
      <w:proofErr w:type="spellStart"/>
      <w:r w:rsidRPr="00F00B70">
        <w:rPr>
          <w:color w:val="1F497D" w:themeColor="text2"/>
          <w:sz w:val="22"/>
        </w:rPr>
        <w:t>конкурентноспособности</w:t>
      </w:r>
      <w:bookmarkEnd w:id="249"/>
      <w:bookmarkEnd w:id="250"/>
      <w:bookmarkEnd w:id="251"/>
      <w:proofErr w:type="spellEnd"/>
      <w:r w:rsidRPr="00F00B70">
        <w:rPr>
          <w:color w:val="1F497D" w:themeColor="text2"/>
          <w:sz w:val="22"/>
        </w:rPr>
        <w:t xml:space="preserve">. </w:t>
      </w:r>
    </w:p>
    <w:p w14:paraId="29C99EE5" w14:textId="77777777" w:rsidR="007709E6" w:rsidRPr="00905401" w:rsidRDefault="00F00B70" w:rsidP="000D4063">
      <w:pPr>
        <w:pStyle w:val="a8"/>
        <w:widowControl w:val="0"/>
        <w:jc w:val="both"/>
        <w:rPr>
          <w:i/>
          <w:color w:val="000000"/>
          <w:sz w:val="22"/>
          <w:szCs w:val="22"/>
        </w:rPr>
      </w:pPr>
      <w:r w:rsidRPr="00F00B70">
        <w:rPr>
          <w:i/>
          <w:color w:val="000000"/>
          <w:sz w:val="22"/>
          <w:szCs w:val="22"/>
          <w:u w:val="single"/>
        </w:rPr>
        <w:t>Например</w:t>
      </w:r>
      <w:r w:rsidRPr="00F00B70">
        <w:rPr>
          <w:i/>
          <w:color w:val="000000"/>
          <w:sz w:val="22"/>
          <w:szCs w:val="22"/>
        </w:rPr>
        <w:t xml:space="preserve">, для характеристики конкурентоспособности товара многие экономисты используют два фактора: цена и качество. Очевидна важность этих факторов, но помимо них будут играть также важную роль предпочтения потребителей, </w:t>
      </w:r>
      <w:r w:rsidRPr="00F00B70">
        <w:rPr>
          <w:i/>
          <w:color w:val="000000"/>
          <w:sz w:val="22"/>
          <w:szCs w:val="22"/>
        </w:rPr>
        <w:lastRenderedPageBreak/>
        <w:t>репутация компании и многие другие.</w:t>
      </w:r>
      <w:r w:rsidR="007709E6">
        <w:rPr>
          <w:color w:val="000000"/>
          <w:sz w:val="22"/>
          <w:szCs w:val="22"/>
        </w:rPr>
        <w:t xml:space="preserve"> </w:t>
      </w:r>
      <w:r w:rsidRPr="00F00B70">
        <w:rPr>
          <w:b/>
          <w:i/>
          <w:color w:val="000000"/>
          <w:sz w:val="22"/>
          <w:szCs w:val="22"/>
        </w:rPr>
        <w:t>Конкурентоспособность компании зависит</w:t>
      </w:r>
      <w:r w:rsidR="007709E6">
        <w:rPr>
          <w:color w:val="000000"/>
          <w:sz w:val="22"/>
          <w:szCs w:val="22"/>
        </w:rPr>
        <w:t xml:space="preserve"> от товаров, которые она продвигает на рынок, эффективности управления, наличия обоснованной стратегии и т.д.</w:t>
      </w:r>
      <w:r w:rsidR="00905401">
        <w:rPr>
          <w:color w:val="000000"/>
          <w:sz w:val="22"/>
          <w:szCs w:val="22"/>
        </w:rPr>
        <w:t>.</w:t>
      </w:r>
      <w:r w:rsidR="007709E6">
        <w:rPr>
          <w:color w:val="000000"/>
          <w:sz w:val="22"/>
          <w:szCs w:val="22"/>
        </w:rPr>
        <w:t xml:space="preserve"> То же можно сказать и о </w:t>
      </w:r>
      <w:r w:rsidRPr="00F00B70">
        <w:rPr>
          <w:b/>
          <w:i/>
          <w:color w:val="000000"/>
          <w:sz w:val="22"/>
          <w:szCs w:val="22"/>
        </w:rPr>
        <w:t>конкурентоспособности государства</w:t>
      </w:r>
      <w:r w:rsidR="007709E6">
        <w:rPr>
          <w:color w:val="000000"/>
          <w:sz w:val="22"/>
          <w:szCs w:val="22"/>
        </w:rPr>
        <w:t xml:space="preserve">, составляющими которой будут конкурентоспособности товаров, компаний, работающих на территории данной страны. Важно отметить, что существует ряд факторов, которые могут сделать неконкурентоспособным государство, даже если показатели конкурентоспособности всех компаний, работающих на его территории, будут выше любого другого государства. </w:t>
      </w:r>
      <w:r w:rsidRPr="00F00B70">
        <w:rPr>
          <w:i/>
          <w:color w:val="000000"/>
          <w:sz w:val="22"/>
          <w:szCs w:val="22"/>
          <w:u w:val="single"/>
        </w:rPr>
        <w:t>Например</w:t>
      </w:r>
      <w:r w:rsidRPr="00F00B70">
        <w:rPr>
          <w:i/>
          <w:color w:val="000000"/>
          <w:sz w:val="22"/>
          <w:szCs w:val="22"/>
        </w:rPr>
        <w:t>, введение эмбарго на продукцию данного государства со стороны внешнего мира, экономическая изоляция, авторитет страны и т.д.. В то же время может быть и такое, что товар по показателям качества и цены, уступающий зарубежным аналогам благодаря репутации страны или компании его происхождения будет конкурентоспособен на мировом рынке. Предпочтение японской электротехники и автомобилей в целом, а не конкретного образца</w:t>
      </w:r>
      <w:r w:rsidR="007709E6">
        <w:rPr>
          <w:color w:val="000000"/>
          <w:sz w:val="22"/>
          <w:szCs w:val="22"/>
        </w:rPr>
        <w:t xml:space="preserve">. Все множество факторов, влияющих на определения </w:t>
      </w:r>
      <w:r w:rsidRPr="00F00B70">
        <w:rPr>
          <w:b/>
          <w:i/>
          <w:color w:val="000000"/>
          <w:sz w:val="22"/>
          <w:szCs w:val="22"/>
        </w:rPr>
        <w:t>экономической категории конкурентоспособности</w:t>
      </w:r>
      <w:r w:rsidR="007709E6">
        <w:rPr>
          <w:color w:val="000000"/>
          <w:sz w:val="22"/>
          <w:szCs w:val="22"/>
        </w:rPr>
        <w:t xml:space="preserve">, затрудняет формулирование универсального определения. Так, профессор </w:t>
      </w:r>
      <w:r w:rsidRPr="00F00B70">
        <w:rPr>
          <w:b/>
          <w:color w:val="000000"/>
          <w:sz w:val="22"/>
          <w:szCs w:val="22"/>
        </w:rPr>
        <w:t xml:space="preserve">Ю. </w:t>
      </w:r>
      <w:proofErr w:type="spellStart"/>
      <w:r w:rsidRPr="00F00B70">
        <w:rPr>
          <w:b/>
          <w:color w:val="000000"/>
          <w:sz w:val="22"/>
          <w:szCs w:val="22"/>
        </w:rPr>
        <w:t>Кормнов</w:t>
      </w:r>
      <w:proofErr w:type="spellEnd"/>
      <w:r w:rsidR="007709E6">
        <w:rPr>
          <w:color w:val="000000"/>
          <w:sz w:val="22"/>
          <w:szCs w:val="22"/>
        </w:rPr>
        <w:t xml:space="preserve"> утверждает, что </w:t>
      </w:r>
      <w:r w:rsidRPr="00F00B70">
        <w:rPr>
          <w:i/>
          <w:color w:val="000000"/>
          <w:sz w:val="22"/>
          <w:szCs w:val="22"/>
        </w:rPr>
        <w:t xml:space="preserve">универсального определения конкурентоспособности нет и быть не может, а все зависит от того, применительно к какому объекту (предмету) или субъекту оно относится. </w:t>
      </w:r>
    </w:p>
    <w:p w14:paraId="36E18A23" w14:textId="77777777" w:rsidR="009B5446" w:rsidRDefault="009B5446" w:rsidP="000D4063">
      <w:pPr>
        <w:suppressAutoHyphens/>
        <w:autoSpaceDE w:val="0"/>
        <w:autoSpaceDN w:val="0"/>
        <w:adjustRightInd w:val="0"/>
        <w:rPr>
          <w:rFonts w:ascii="Arial CYR" w:hAnsi="Arial CYR" w:cs="Arial CYR"/>
          <w:color w:val="000000"/>
          <w:szCs w:val="22"/>
          <w:highlight w:val="green"/>
          <w:lang w:eastAsia="en-US"/>
        </w:rPr>
      </w:pPr>
      <w:r>
        <w:rPr>
          <w:rFonts w:ascii="Arial CYR" w:hAnsi="Arial CYR" w:cs="Arial CYR"/>
          <w:color w:val="000000"/>
          <w:szCs w:val="22"/>
          <w:highlight w:val="green"/>
          <w:lang w:eastAsia="en-US"/>
        </w:rPr>
        <w:t xml:space="preserve">Представить для </w:t>
      </w:r>
      <w:proofErr w:type="spellStart"/>
      <w:r>
        <w:rPr>
          <w:rFonts w:ascii="Arial CYR" w:hAnsi="Arial CYR" w:cs="Arial CYR"/>
          <w:color w:val="000000"/>
          <w:szCs w:val="22"/>
          <w:highlight w:val="green"/>
          <w:lang w:eastAsia="en-US"/>
        </w:rPr>
        <w:t>iBook</w:t>
      </w:r>
      <w:proofErr w:type="spellEnd"/>
      <w:r>
        <w:rPr>
          <w:rFonts w:ascii="Arial CYR" w:hAnsi="Arial CYR" w:cs="Arial CYR"/>
          <w:color w:val="000000"/>
          <w:szCs w:val="22"/>
          <w:highlight w:val="green"/>
          <w:lang w:eastAsia="en-US"/>
        </w:rPr>
        <w:t xml:space="preserve"> как разворачивающийся список, для читалки (при нажатии на блок последовательно появляются все определения данного слова) – форматированный текст</w:t>
      </w:r>
    </w:p>
    <w:p w14:paraId="057D3D7B" w14:textId="77777777" w:rsidR="00CE467E" w:rsidRDefault="00536736">
      <w:pPr>
        <w:pStyle w:val="a8"/>
        <w:widowControl w:val="0"/>
        <w:jc w:val="center"/>
        <w:rPr>
          <w:b/>
          <w:color w:val="000000"/>
          <w:sz w:val="22"/>
          <w:szCs w:val="22"/>
        </w:rPr>
      </w:pPr>
      <w:r>
        <w:rPr>
          <w:rFonts w:ascii="Arial CYR" w:hAnsi="Arial CYR" w:cs="Arial CYR"/>
          <w:color w:val="FFFFFF" w:themeColor="background1"/>
          <w:szCs w:val="22"/>
          <w:lang w:eastAsia="en-US"/>
        </w:rPr>
      </w:r>
      <w:r>
        <w:rPr>
          <w:rFonts w:ascii="Arial CYR" w:hAnsi="Arial CYR" w:cs="Arial CYR"/>
          <w:color w:val="FFFFFF" w:themeColor="background1"/>
          <w:szCs w:val="22"/>
          <w:lang w:eastAsia="en-US"/>
        </w:rPr>
        <w:pict w14:anchorId="58FAFFE6">
          <v:shape id="_x0000_s1044" type="#_x0000_t202" style="width:276.4pt;height:51.7pt;mso-left-percent:-10001;mso-top-percent:-10001;mso-position-horizontal:absolute;mso-position-horizontal-relative:char;mso-position-vertical:absolute;mso-position-vertical-relative:line;mso-left-percent:-10001;mso-top-percent:-10001;mso-width-relative:margin;mso-height-relative:margin" fillcolor="#8064a2 [3207]" strokecolor="#8064a2 [3207]" strokeweight="10pt">
            <v:stroke linestyle="thinThin"/>
            <v:shadow color="#868686"/>
            <v:textbox style="mso-next-textbox:#_x0000_s1044">
              <w:txbxContent>
                <w:p w14:paraId="622FD433" w14:textId="77777777" w:rsidR="00536736" w:rsidRPr="00905401" w:rsidRDefault="00536736" w:rsidP="00905401">
                  <w:pPr>
                    <w:pStyle w:val="a8"/>
                    <w:widowControl w:val="0"/>
                    <w:jc w:val="center"/>
                    <w:rPr>
                      <w:b/>
                      <w:color w:val="FFFFFF" w:themeColor="background1"/>
                      <w:sz w:val="48"/>
                      <w:szCs w:val="48"/>
                    </w:rPr>
                  </w:pPr>
                  <w:r w:rsidRPr="00F00B70">
                    <w:rPr>
                      <w:b/>
                      <w:color w:val="FFFFFF" w:themeColor="background1"/>
                      <w:sz w:val="48"/>
                      <w:szCs w:val="48"/>
                    </w:rPr>
                    <w:t>Конкуренция - это</w:t>
                  </w:r>
                </w:p>
                <w:p w14:paraId="5FEC8942" w14:textId="77777777" w:rsidR="00536736" w:rsidRDefault="00536736" w:rsidP="00905401"/>
              </w:txbxContent>
            </v:textbox>
            <w10:wrap type="none"/>
            <w10:anchorlock/>
          </v:shape>
        </w:pict>
      </w:r>
    </w:p>
    <w:p w14:paraId="30AC4637" w14:textId="77777777" w:rsidR="00CE467E" w:rsidRDefault="007709E6">
      <w:pPr>
        <w:pStyle w:val="a8"/>
        <w:widowControl w:val="0"/>
        <w:jc w:val="both"/>
        <w:rPr>
          <w:b/>
          <w:color w:val="000000"/>
          <w:sz w:val="22"/>
          <w:szCs w:val="22"/>
          <w:highlight w:val="lightGray"/>
        </w:rPr>
      </w:pPr>
      <w:r w:rsidRPr="000A187E">
        <w:rPr>
          <w:color w:val="000000"/>
          <w:sz w:val="22"/>
          <w:szCs w:val="22"/>
          <w:highlight w:val="lightGray"/>
        </w:rPr>
        <w:t xml:space="preserve">Другой исследователь проблемы конкурентоспособности профессор </w:t>
      </w:r>
      <w:r w:rsidR="00F00B70" w:rsidRPr="00F00B70">
        <w:rPr>
          <w:b/>
          <w:color w:val="000000"/>
          <w:sz w:val="22"/>
          <w:szCs w:val="22"/>
          <w:highlight w:val="lightGray"/>
        </w:rPr>
        <w:t xml:space="preserve">Р. </w:t>
      </w:r>
      <w:proofErr w:type="spellStart"/>
      <w:r w:rsidR="00F00B70" w:rsidRPr="00F00B70">
        <w:rPr>
          <w:b/>
          <w:color w:val="000000"/>
          <w:sz w:val="22"/>
          <w:szCs w:val="22"/>
          <w:highlight w:val="lightGray"/>
        </w:rPr>
        <w:t>Фасхутдинов</w:t>
      </w:r>
      <w:proofErr w:type="spellEnd"/>
      <w:r w:rsidRPr="000A187E">
        <w:rPr>
          <w:color w:val="000000"/>
          <w:sz w:val="22"/>
          <w:szCs w:val="22"/>
          <w:highlight w:val="lightGray"/>
        </w:rPr>
        <w:t xml:space="preserve"> определяет ее как </w:t>
      </w:r>
      <w:r w:rsidR="00F00B70" w:rsidRPr="00F00B70">
        <w:rPr>
          <w:b/>
          <w:i/>
          <w:iCs/>
          <w:color w:val="000000"/>
          <w:sz w:val="22"/>
          <w:szCs w:val="22"/>
          <w:highlight w:val="lightGray"/>
        </w:rPr>
        <w:t>свойство объектов, характеризующее степень удовлетворения конкретной потребности по сравнению с лучшими аналогичными объектами, представленными на данном рынке</w:t>
      </w:r>
      <w:r w:rsidR="00F00B70" w:rsidRPr="00F00B70">
        <w:rPr>
          <w:b/>
          <w:color w:val="000000"/>
          <w:sz w:val="22"/>
          <w:szCs w:val="22"/>
          <w:highlight w:val="lightGray"/>
        </w:rPr>
        <w:t xml:space="preserve">. </w:t>
      </w:r>
    </w:p>
    <w:p w14:paraId="5C0E7E1A" w14:textId="77777777" w:rsidR="00CE467E" w:rsidRDefault="00F00B70">
      <w:pPr>
        <w:pStyle w:val="a8"/>
        <w:widowControl w:val="0"/>
        <w:jc w:val="both"/>
        <w:rPr>
          <w:color w:val="000000"/>
          <w:sz w:val="22"/>
          <w:szCs w:val="22"/>
          <w:highlight w:val="lightGray"/>
        </w:rPr>
      </w:pPr>
      <w:r w:rsidRPr="00F00B70">
        <w:rPr>
          <w:b/>
          <w:color w:val="000000"/>
          <w:sz w:val="22"/>
          <w:szCs w:val="22"/>
          <w:highlight w:val="lightGray"/>
        </w:rPr>
        <w:t>М. Эрлих</w:t>
      </w:r>
      <w:r w:rsidR="007709E6" w:rsidRPr="000A187E">
        <w:rPr>
          <w:color w:val="000000"/>
          <w:sz w:val="22"/>
          <w:szCs w:val="22"/>
          <w:highlight w:val="lightGray"/>
        </w:rPr>
        <w:t xml:space="preserve"> и </w:t>
      </w:r>
      <w:r w:rsidRPr="00F00B70">
        <w:rPr>
          <w:b/>
          <w:color w:val="000000"/>
          <w:sz w:val="22"/>
          <w:szCs w:val="22"/>
          <w:highlight w:val="lightGray"/>
        </w:rPr>
        <w:t xml:space="preserve">Дж. </w:t>
      </w:r>
      <w:proofErr w:type="spellStart"/>
      <w:r w:rsidRPr="00F00B70">
        <w:rPr>
          <w:b/>
          <w:color w:val="000000"/>
          <w:sz w:val="22"/>
          <w:szCs w:val="22"/>
          <w:highlight w:val="lightGray"/>
        </w:rPr>
        <w:t>Хайн</w:t>
      </w:r>
      <w:proofErr w:type="spellEnd"/>
      <w:r w:rsidR="007709E6" w:rsidRPr="000A187E">
        <w:rPr>
          <w:color w:val="000000"/>
          <w:sz w:val="22"/>
          <w:szCs w:val="22"/>
          <w:highlight w:val="lightGray"/>
        </w:rPr>
        <w:t xml:space="preserve"> утверждают, что </w:t>
      </w:r>
      <w:r w:rsidRPr="00F00B70">
        <w:rPr>
          <w:b/>
          <w:i/>
          <w:iCs/>
          <w:color w:val="000000"/>
          <w:sz w:val="22"/>
          <w:szCs w:val="22"/>
          <w:highlight w:val="lightGray"/>
        </w:rPr>
        <w:t>конкурентоспособность — это способность страны или фирмы продавать свои товары</w:t>
      </w:r>
      <w:r w:rsidRPr="00F00B70">
        <w:rPr>
          <w:b/>
          <w:color w:val="000000"/>
          <w:sz w:val="22"/>
          <w:szCs w:val="22"/>
          <w:highlight w:val="lightGray"/>
        </w:rPr>
        <w:t>.</w:t>
      </w:r>
      <w:r w:rsidR="007709E6" w:rsidRPr="000A187E">
        <w:rPr>
          <w:color w:val="000000"/>
          <w:sz w:val="22"/>
          <w:szCs w:val="22"/>
          <w:highlight w:val="lightGray"/>
        </w:rPr>
        <w:t xml:space="preserve"> </w:t>
      </w:r>
    </w:p>
    <w:p w14:paraId="33088848" w14:textId="77777777" w:rsidR="00CE467E" w:rsidRDefault="007709E6">
      <w:pPr>
        <w:pStyle w:val="a8"/>
        <w:widowControl w:val="0"/>
        <w:jc w:val="both"/>
        <w:rPr>
          <w:b/>
          <w:color w:val="000000"/>
          <w:sz w:val="22"/>
          <w:szCs w:val="22"/>
          <w:highlight w:val="lightGray"/>
        </w:rPr>
      </w:pPr>
      <w:r w:rsidRPr="000A187E">
        <w:rPr>
          <w:color w:val="000000"/>
          <w:sz w:val="22"/>
          <w:szCs w:val="22"/>
          <w:highlight w:val="lightGray"/>
        </w:rPr>
        <w:t xml:space="preserve">Интересное определение конкурентоспособности дал </w:t>
      </w:r>
      <w:r w:rsidR="00F00B70" w:rsidRPr="00F00B70">
        <w:rPr>
          <w:b/>
          <w:color w:val="000000"/>
          <w:sz w:val="22"/>
          <w:szCs w:val="22"/>
          <w:highlight w:val="lightGray"/>
        </w:rPr>
        <w:t>Европейский форум по проблемам управлени</w:t>
      </w:r>
      <w:r w:rsidRPr="000A187E">
        <w:rPr>
          <w:color w:val="000000"/>
          <w:sz w:val="22"/>
          <w:szCs w:val="22"/>
          <w:highlight w:val="lightGray"/>
        </w:rPr>
        <w:t xml:space="preserve">я, согласно которому </w:t>
      </w:r>
      <w:r w:rsidR="00F00B70" w:rsidRPr="00F00B70">
        <w:rPr>
          <w:b/>
          <w:i/>
          <w:iCs/>
          <w:color w:val="000000"/>
          <w:sz w:val="22"/>
          <w:szCs w:val="22"/>
          <w:highlight w:val="lightGray"/>
        </w:rPr>
        <w:t>это реальная и потенциальная возможности фирм в существующих для них условиях проектировать, изготовлять и сбывать товары, которые по ценовым и неценовым характеристикам более привлекательны для потребителя, чем товары их конкурентов</w:t>
      </w:r>
      <w:r w:rsidR="00F00B70" w:rsidRPr="00F00B70">
        <w:rPr>
          <w:b/>
          <w:color w:val="000000"/>
          <w:sz w:val="22"/>
          <w:szCs w:val="22"/>
          <w:highlight w:val="lightGray"/>
        </w:rPr>
        <w:t xml:space="preserve">. </w:t>
      </w:r>
    </w:p>
    <w:p w14:paraId="69610E04" w14:textId="77777777" w:rsidR="007709E6" w:rsidRPr="00A22BC1" w:rsidRDefault="007709E6" w:rsidP="000D4063">
      <w:pPr>
        <w:pStyle w:val="a8"/>
        <w:widowControl w:val="0"/>
        <w:numPr>
          <w:ilvl w:val="0"/>
          <w:numId w:val="74"/>
        </w:numPr>
        <w:ind w:left="0" w:firstLine="0"/>
        <w:jc w:val="both"/>
        <w:rPr>
          <w:b/>
          <w:color w:val="000000"/>
          <w:sz w:val="22"/>
          <w:szCs w:val="22"/>
          <w:highlight w:val="lightGray"/>
        </w:rPr>
      </w:pPr>
      <w:r w:rsidRPr="000A187E">
        <w:rPr>
          <w:color w:val="000000"/>
          <w:sz w:val="22"/>
          <w:szCs w:val="22"/>
          <w:highlight w:val="lightGray"/>
        </w:rPr>
        <w:t xml:space="preserve">Один из известнейших исследователей вопросов конкуренции </w:t>
      </w:r>
      <w:r w:rsidR="00F00B70" w:rsidRPr="00F00B70">
        <w:rPr>
          <w:b/>
          <w:color w:val="000000"/>
          <w:sz w:val="22"/>
          <w:szCs w:val="22"/>
          <w:highlight w:val="lightGray"/>
        </w:rPr>
        <w:t>Майкл Портер</w:t>
      </w:r>
      <w:r w:rsidRPr="000A187E">
        <w:rPr>
          <w:color w:val="000000"/>
          <w:sz w:val="22"/>
          <w:szCs w:val="22"/>
          <w:highlight w:val="lightGray"/>
        </w:rPr>
        <w:t xml:space="preserve"> </w:t>
      </w:r>
      <w:r w:rsidRPr="000A187E">
        <w:rPr>
          <w:color w:val="000000"/>
          <w:sz w:val="22"/>
          <w:szCs w:val="22"/>
          <w:highlight w:val="lightGray"/>
        </w:rPr>
        <w:lastRenderedPageBreak/>
        <w:t xml:space="preserve">определял </w:t>
      </w:r>
      <w:r w:rsidR="00F00B70" w:rsidRPr="00F00B70">
        <w:rPr>
          <w:b/>
          <w:i/>
          <w:iCs/>
          <w:color w:val="000000"/>
          <w:sz w:val="22"/>
          <w:szCs w:val="22"/>
          <w:highlight w:val="lightGray"/>
        </w:rPr>
        <w:t>конкурентоспособность как «свойство товара, услуги, субъекта рыночных отношений выступать на рынке наравне с присутствующими там аналогичными товарами, услугами или конкурирующими субъектами рыночных отношений»</w:t>
      </w:r>
      <w:r w:rsidR="00F00B70" w:rsidRPr="00F00B70">
        <w:rPr>
          <w:b/>
          <w:color w:val="000000"/>
          <w:sz w:val="22"/>
          <w:szCs w:val="22"/>
          <w:highlight w:val="lightGray"/>
        </w:rPr>
        <w:t>.</w:t>
      </w:r>
    </w:p>
    <w:p w14:paraId="4B63A3D1" w14:textId="77777777" w:rsidR="005602F4" w:rsidRDefault="005602F4" w:rsidP="000D4063">
      <w:pPr>
        <w:pStyle w:val="a8"/>
        <w:widowControl w:val="0"/>
        <w:jc w:val="both"/>
        <w:rPr>
          <w:color w:val="000000"/>
          <w:sz w:val="22"/>
          <w:szCs w:val="22"/>
        </w:rPr>
      </w:pPr>
      <w:r w:rsidRPr="006413E3">
        <w:rPr>
          <w:color w:val="000000"/>
          <w:sz w:val="22"/>
          <w:szCs w:val="22"/>
          <w:highlight w:val="yellow"/>
        </w:rPr>
        <w:t xml:space="preserve">Видеовставка 20. </w:t>
      </w:r>
      <w:r w:rsidR="00F00B70" w:rsidRPr="00F00B70">
        <w:rPr>
          <w:b/>
          <w:i/>
          <w:color w:val="000000"/>
          <w:sz w:val="22"/>
          <w:szCs w:val="22"/>
          <w:highlight w:val="yellow"/>
          <w:u w:val="single"/>
        </w:rPr>
        <w:t>Это интересно</w:t>
      </w:r>
      <w:r w:rsidRPr="006413E3">
        <w:rPr>
          <w:color w:val="000000"/>
          <w:sz w:val="22"/>
          <w:szCs w:val="22"/>
          <w:highlight w:val="yellow"/>
        </w:rPr>
        <w:t>.</w:t>
      </w:r>
      <w:r w:rsidR="00CF6952">
        <w:rPr>
          <w:color w:val="000000"/>
          <w:sz w:val="22"/>
          <w:szCs w:val="22"/>
          <w:highlight w:val="yellow"/>
        </w:rPr>
        <w:t xml:space="preserve"> </w:t>
      </w:r>
      <w:r w:rsidRPr="006413E3">
        <w:rPr>
          <w:color w:val="000000"/>
          <w:sz w:val="22"/>
          <w:szCs w:val="22"/>
          <w:highlight w:val="yellow"/>
        </w:rPr>
        <w:t xml:space="preserve">Сегодня какой бы острый накал не носила конкурентная борьба между производителями товаров и услуг принято считаться с мнением конкурентов и обсуждать проблемы, характерные для данного рынка, сообща. Этот подход пришел в Россию с Запада, где понятие цивилизованного рынка предполагает деловое общение между конкурирующими организациями с целью выработки конкретных решений. Наиболее распространенной формой взаимодействия между конкурентами является круглый стол, посвященный, </w:t>
      </w:r>
      <w:r w:rsidR="00F00B70" w:rsidRPr="00F00B70">
        <w:rPr>
          <w:i/>
          <w:color w:val="000000"/>
          <w:sz w:val="22"/>
          <w:szCs w:val="22"/>
          <w:highlight w:val="yellow"/>
          <w:u w:val="single"/>
        </w:rPr>
        <w:t>например</w:t>
      </w:r>
      <w:r w:rsidR="00F00B70" w:rsidRPr="00F00B70">
        <w:rPr>
          <w:i/>
          <w:color w:val="000000"/>
          <w:sz w:val="22"/>
          <w:szCs w:val="22"/>
          <w:highlight w:val="yellow"/>
        </w:rPr>
        <w:t>, проблемам государственного регулирования отрасли, если оно есть, или создания правил цивилизованной торговли и так далее</w:t>
      </w:r>
      <w:r w:rsidRPr="006413E3">
        <w:rPr>
          <w:color w:val="000000"/>
          <w:sz w:val="22"/>
          <w:szCs w:val="22"/>
          <w:highlight w:val="yellow"/>
        </w:rPr>
        <w:t>. Многие компании используют эту форму как элемент стратегии продвижения, но в ряде случаев совместные решения позволяют влиять на рынок.</w:t>
      </w:r>
    </w:p>
    <w:p w14:paraId="48906623" w14:textId="77777777" w:rsidR="00CC7B88" w:rsidRDefault="00CC7B88" w:rsidP="000D4063">
      <w:pPr>
        <w:pStyle w:val="a8"/>
        <w:widowControl w:val="0"/>
        <w:jc w:val="both"/>
        <w:rPr>
          <w:color w:val="000000"/>
          <w:sz w:val="22"/>
          <w:szCs w:val="22"/>
        </w:rPr>
      </w:pPr>
      <w:r w:rsidRPr="0039525B">
        <w:rPr>
          <w:color w:val="000000"/>
          <w:sz w:val="22"/>
          <w:szCs w:val="22"/>
          <w:highlight w:val="green"/>
        </w:rPr>
        <w:t>Статичный рисунок для читалки:</w:t>
      </w:r>
    </w:p>
    <w:p w14:paraId="66AB250E" w14:textId="77777777" w:rsidR="00CE467E" w:rsidRDefault="00CC7B88">
      <w:pPr>
        <w:pStyle w:val="a8"/>
        <w:widowControl w:val="0"/>
        <w:jc w:val="center"/>
        <w:rPr>
          <w:color w:val="000000"/>
          <w:sz w:val="22"/>
          <w:szCs w:val="22"/>
        </w:rPr>
      </w:pPr>
      <w:commentRangeStart w:id="252"/>
      <w:commentRangeStart w:id="253"/>
      <w:r>
        <w:rPr>
          <w:noProof/>
          <w:color w:val="000000"/>
          <w:sz w:val="22"/>
          <w:szCs w:val="22"/>
        </w:rPr>
        <w:drawing>
          <wp:inline distT="0" distB="0" distL="0" distR="0" wp14:anchorId="30380BD9" wp14:editId="712B4FE2">
            <wp:extent cx="2159569" cy="4061361"/>
            <wp:effectExtent l="0" t="0" r="0" b="0"/>
            <wp:docPr id="2065" name="Рисунок 18" descr="C:\Users\o_afanasiadi\Desktop\Без имени-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_afanasiadi\Desktop\Без имени-1.jpg"/>
                    <pic:cNvPicPr>
                      <a:picLocks noChangeAspect="1" noChangeArrowheads="1"/>
                    </pic:cNvPicPr>
                  </pic:nvPicPr>
                  <pic:blipFill>
                    <a:blip r:embed="rId101" cstate="print"/>
                    <a:srcRect/>
                    <a:stretch>
                      <a:fillRect/>
                    </a:stretch>
                  </pic:blipFill>
                  <pic:spPr bwMode="auto">
                    <a:xfrm>
                      <a:off x="0" y="0"/>
                      <a:ext cx="2172476" cy="4085635"/>
                    </a:xfrm>
                    <a:prstGeom prst="rect">
                      <a:avLst/>
                    </a:prstGeom>
                    <a:noFill/>
                    <a:ln w="9525">
                      <a:noFill/>
                      <a:miter lim="800000"/>
                      <a:headEnd/>
                      <a:tailEnd/>
                    </a:ln>
                  </pic:spPr>
                </pic:pic>
              </a:graphicData>
            </a:graphic>
          </wp:inline>
        </w:drawing>
      </w:r>
      <w:commentRangeEnd w:id="252"/>
      <w:commentRangeEnd w:id="253"/>
      <w:r w:rsidR="00A22BC1">
        <w:rPr>
          <w:rStyle w:val="af3"/>
          <w:rFonts w:cs="Times New Roman"/>
        </w:rPr>
        <w:commentReference w:id="252"/>
      </w:r>
      <w:r>
        <w:rPr>
          <w:rStyle w:val="af3"/>
          <w:rFonts w:cs="Times New Roman"/>
        </w:rPr>
        <w:commentReference w:id="253"/>
      </w:r>
    </w:p>
    <w:p w14:paraId="4EB969D8" w14:textId="77777777" w:rsidR="007709E6" w:rsidRDefault="007709E6" w:rsidP="000D4063">
      <w:pPr>
        <w:pStyle w:val="a8"/>
        <w:widowControl w:val="0"/>
        <w:jc w:val="both"/>
        <w:rPr>
          <w:color w:val="000000"/>
          <w:sz w:val="22"/>
          <w:szCs w:val="22"/>
        </w:rPr>
      </w:pPr>
      <w:r>
        <w:rPr>
          <w:color w:val="000000"/>
          <w:sz w:val="22"/>
          <w:szCs w:val="22"/>
        </w:rPr>
        <w:t xml:space="preserve">Существует множество подходов к </w:t>
      </w:r>
      <w:r w:rsidR="00F00B70" w:rsidRPr="00F00B70">
        <w:rPr>
          <w:b/>
          <w:i/>
          <w:color w:val="000000"/>
          <w:sz w:val="22"/>
          <w:szCs w:val="22"/>
        </w:rPr>
        <w:t>оценке конкурентоспособности</w:t>
      </w:r>
      <w:r>
        <w:rPr>
          <w:color w:val="000000"/>
          <w:sz w:val="22"/>
          <w:szCs w:val="22"/>
        </w:rPr>
        <w:t xml:space="preserve">. Так как оценка конкурентоспособности является ключевой в задаче выбора правильной конкурентной стратегии, следует остановиться более подробно на соответствующих методиках. </w:t>
      </w:r>
    </w:p>
    <w:p w14:paraId="3A1E628E" w14:textId="77777777" w:rsidR="00A22BC1" w:rsidRDefault="00A22BC1" w:rsidP="000D4063">
      <w:pPr>
        <w:pStyle w:val="1"/>
        <w:spacing w:before="0" w:after="0"/>
      </w:pPr>
      <w:bookmarkStart w:id="254" w:name="_Toc210732441"/>
      <w:bookmarkStart w:id="255" w:name="_Toc217108041"/>
    </w:p>
    <w:p w14:paraId="3AB7A852" w14:textId="77777777" w:rsidR="007709E6" w:rsidRPr="00867BE1" w:rsidRDefault="00F00B70" w:rsidP="000D4063">
      <w:pPr>
        <w:pStyle w:val="1"/>
        <w:spacing w:before="0" w:after="0"/>
        <w:rPr>
          <w:color w:val="003CB4"/>
        </w:rPr>
      </w:pPr>
      <w:r w:rsidRPr="00F00B70">
        <w:rPr>
          <w:color w:val="003CB4"/>
        </w:rPr>
        <w:t>3.4. Расчет показателя конкурентоспособности</w:t>
      </w:r>
      <w:bookmarkEnd w:id="254"/>
      <w:bookmarkEnd w:id="255"/>
    </w:p>
    <w:p w14:paraId="32C11740" w14:textId="77777777" w:rsidR="007709E6" w:rsidRPr="005D5F51" w:rsidRDefault="007709E6" w:rsidP="000D4063">
      <w:pPr>
        <w:pStyle w:val="a8"/>
        <w:widowControl w:val="0"/>
        <w:jc w:val="both"/>
        <w:rPr>
          <w:b/>
          <w:i/>
          <w:color w:val="000000"/>
          <w:sz w:val="22"/>
          <w:szCs w:val="22"/>
        </w:rPr>
      </w:pPr>
      <w:r>
        <w:rPr>
          <w:color w:val="000000"/>
          <w:sz w:val="22"/>
          <w:szCs w:val="22"/>
        </w:rPr>
        <w:t xml:space="preserve">Изучая экономическую литературу, посвященную </w:t>
      </w:r>
      <w:r w:rsidR="00F00B70" w:rsidRPr="00F00B70">
        <w:rPr>
          <w:b/>
          <w:i/>
          <w:color w:val="000000"/>
          <w:sz w:val="22"/>
          <w:szCs w:val="22"/>
        </w:rPr>
        <w:t>оценке конкурентоспособности</w:t>
      </w:r>
      <w:r>
        <w:rPr>
          <w:color w:val="000000"/>
          <w:sz w:val="22"/>
          <w:szCs w:val="22"/>
        </w:rPr>
        <w:t xml:space="preserve"> легко заметить разницу между подходами экономистов стран с рыночной экономикой и отечественных. Общее в них только то, что оценка всегда субъективна. Так, </w:t>
      </w:r>
      <w:r w:rsidR="00F00B70" w:rsidRPr="00F00B70">
        <w:rPr>
          <w:b/>
          <w:i/>
          <w:color w:val="000000"/>
          <w:sz w:val="22"/>
          <w:szCs w:val="22"/>
        </w:rPr>
        <w:t xml:space="preserve">основной метод, используемый при анализе, — </w:t>
      </w:r>
      <w:r w:rsidR="00F00B70" w:rsidRPr="00F00B70">
        <w:rPr>
          <w:b/>
          <w:i/>
          <w:color w:val="000000"/>
          <w:sz w:val="22"/>
          <w:szCs w:val="22"/>
          <w:u w:val="single"/>
        </w:rPr>
        <w:t>метод экспертных оценок</w:t>
      </w:r>
      <w:r w:rsidR="00F00B70" w:rsidRPr="00F00B70">
        <w:rPr>
          <w:b/>
          <w:i/>
          <w:color w:val="000000"/>
          <w:sz w:val="22"/>
          <w:szCs w:val="22"/>
        </w:rPr>
        <w:t>.</w:t>
      </w:r>
      <w:r>
        <w:rPr>
          <w:color w:val="000000"/>
          <w:sz w:val="22"/>
          <w:szCs w:val="22"/>
        </w:rPr>
        <w:t xml:space="preserve"> </w:t>
      </w:r>
      <w:r w:rsidR="00F00B70" w:rsidRPr="00F00B70">
        <w:rPr>
          <w:b/>
          <w:i/>
          <w:color w:val="000000"/>
          <w:sz w:val="22"/>
          <w:szCs w:val="22"/>
        </w:rPr>
        <w:t xml:space="preserve">Главное направление развития методик — </w:t>
      </w:r>
      <w:r w:rsidR="00F00B70" w:rsidRPr="00F00B70">
        <w:rPr>
          <w:b/>
          <w:i/>
          <w:color w:val="000000"/>
          <w:sz w:val="22"/>
          <w:szCs w:val="22"/>
          <w:u w:val="single"/>
        </w:rPr>
        <w:t>замена данного метода там, где это возможно</w:t>
      </w:r>
      <w:r w:rsidR="00F00B70" w:rsidRPr="00F00B70">
        <w:rPr>
          <w:color w:val="000000"/>
          <w:sz w:val="22"/>
          <w:szCs w:val="22"/>
          <w:u w:val="single"/>
        </w:rPr>
        <w:t>.</w:t>
      </w:r>
      <w:r>
        <w:rPr>
          <w:color w:val="000000"/>
          <w:sz w:val="22"/>
          <w:szCs w:val="22"/>
        </w:rPr>
        <w:t xml:space="preserve"> </w:t>
      </w:r>
      <w:r w:rsidR="00F00B70" w:rsidRPr="00F00B70">
        <w:rPr>
          <w:b/>
          <w:i/>
          <w:color w:val="000000"/>
          <w:sz w:val="22"/>
          <w:szCs w:val="22"/>
        </w:rPr>
        <w:t xml:space="preserve">Основное отличие оценки конкурентоспособности западными экономистами — </w:t>
      </w:r>
      <w:r w:rsidR="00F00B70" w:rsidRPr="00F00B70">
        <w:rPr>
          <w:b/>
          <w:i/>
          <w:color w:val="000000"/>
          <w:sz w:val="22"/>
          <w:szCs w:val="22"/>
          <w:u w:val="single"/>
        </w:rPr>
        <w:t>комплексный подход</w:t>
      </w:r>
      <w:r>
        <w:rPr>
          <w:color w:val="000000"/>
          <w:sz w:val="22"/>
          <w:szCs w:val="22"/>
        </w:rPr>
        <w:t xml:space="preserve">. Как правило, методики включают в себя </w:t>
      </w:r>
      <w:r w:rsidR="00F00B70" w:rsidRPr="00F00B70">
        <w:rPr>
          <w:b/>
          <w:i/>
          <w:color w:val="000000"/>
          <w:sz w:val="22"/>
          <w:szCs w:val="22"/>
        </w:rPr>
        <w:t>оценку по ряду показателей</w:t>
      </w:r>
      <w:r>
        <w:rPr>
          <w:color w:val="000000"/>
          <w:sz w:val="22"/>
          <w:szCs w:val="22"/>
        </w:rPr>
        <w:t xml:space="preserve">, результатом которой является предложение изменений маркетинговой стратегии или внесение корректив текущей стратегии. </w:t>
      </w:r>
      <w:r w:rsidR="00F00B70" w:rsidRPr="00F00B70">
        <w:rPr>
          <w:b/>
          <w:i/>
          <w:color w:val="000000"/>
          <w:sz w:val="22"/>
          <w:szCs w:val="22"/>
        </w:rPr>
        <w:t xml:space="preserve">Оценка конкурентоспособности отечественными экономистами, в основном, ограничивается расчетом ряда качественных показателей. </w:t>
      </w:r>
    </w:p>
    <w:p w14:paraId="34A5B456" w14:textId="77777777" w:rsidR="007709E6" w:rsidRDefault="00F00B70" w:rsidP="000D4063">
      <w:pPr>
        <w:pStyle w:val="a8"/>
        <w:widowControl w:val="0"/>
        <w:jc w:val="both"/>
        <w:rPr>
          <w:color w:val="000000"/>
          <w:sz w:val="22"/>
          <w:szCs w:val="22"/>
        </w:rPr>
      </w:pPr>
      <w:r w:rsidRPr="00F00B70">
        <w:rPr>
          <w:b/>
          <w:i/>
          <w:color w:val="000000"/>
          <w:sz w:val="22"/>
          <w:szCs w:val="22"/>
        </w:rPr>
        <w:t>При оценке конкурентоспособности по отечественным методикам</w:t>
      </w:r>
      <w:r w:rsidR="007709E6">
        <w:rPr>
          <w:color w:val="000000"/>
          <w:sz w:val="22"/>
          <w:szCs w:val="22"/>
        </w:rPr>
        <w:t xml:space="preserve"> обычно предполагается, что </w:t>
      </w:r>
      <w:r w:rsidRPr="00F00B70">
        <w:rPr>
          <w:b/>
          <w:i/>
          <w:color w:val="000000"/>
          <w:sz w:val="22"/>
          <w:szCs w:val="22"/>
        </w:rPr>
        <w:t>конкурентоспособность компании</w:t>
      </w:r>
      <w:r w:rsidR="007709E6">
        <w:rPr>
          <w:color w:val="000000"/>
          <w:sz w:val="22"/>
          <w:szCs w:val="22"/>
        </w:rPr>
        <w:t xml:space="preserve"> может сопоставляться с термином </w:t>
      </w:r>
      <w:r w:rsidRPr="00F00B70">
        <w:rPr>
          <w:b/>
          <w:i/>
          <w:color w:val="000000"/>
          <w:sz w:val="22"/>
          <w:szCs w:val="22"/>
          <w:u w:val="single"/>
        </w:rPr>
        <w:t>«эффективность»</w:t>
      </w:r>
      <w:r w:rsidR="007709E6">
        <w:rPr>
          <w:color w:val="000000"/>
          <w:sz w:val="22"/>
          <w:szCs w:val="22"/>
        </w:rPr>
        <w:t xml:space="preserve">, а </w:t>
      </w:r>
      <w:r w:rsidRPr="00F00B70">
        <w:rPr>
          <w:b/>
          <w:i/>
          <w:color w:val="000000"/>
          <w:sz w:val="22"/>
          <w:szCs w:val="22"/>
        </w:rPr>
        <w:t xml:space="preserve">конкурентоспособность товара — </w:t>
      </w:r>
      <w:r w:rsidRPr="00F00B70">
        <w:rPr>
          <w:b/>
          <w:i/>
          <w:color w:val="000000"/>
          <w:sz w:val="22"/>
          <w:szCs w:val="22"/>
          <w:u w:val="single"/>
        </w:rPr>
        <w:t>с «качеством»</w:t>
      </w:r>
      <w:r w:rsidRPr="00F00B70">
        <w:rPr>
          <w:b/>
          <w:i/>
          <w:color w:val="000000"/>
          <w:sz w:val="22"/>
          <w:szCs w:val="22"/>
        </w:rPr>
        <w:t>,</w:t>
      </w:r>
      <w:r w:rsidR="007709E6">
        <w:rPr>
          <w:color w:val="000000"/>
          <w:sz w:val="22"/>
          <w:szCs w:val="22"/>
        </w:rPr>
        <w:t xml:space="preserve"> для изучения данного явления достаточно было бы рассчитать показатели, характеризующие эффективность и качество. </w:t>
      </w:r>
      <w:r w:rsidRPr="00F00B70">
        <w:rPr>
          <w:b/>
          <w:i/>
          <w:color w:val="000000"/>
          <w:sz w:val="22"/>
          <w:szCs w:val="22"/>
        </w:rPr>
        <w:t>Базой сравнения могут выступать: потребность покупателей, величина необходимого полезного эффекта, конкурирующий товар, гипотетический образец, группа аналогов</w:t>
      </w:r>
      <w:r w:rsidR="007709E6">
        <w:rPr>
          <w:color w:val="000000"/>
          <w:sz w:val="22"/>
          <w:szCs w:val="22"/>
        </w:rPr>
        <w:t xml:space="preserve">. </w:t>
      </w:r>
      <w:r w:rsidR="00C65710">
        <w:rPr>
          <w:rFonts w:ascii="Arial CYR" w:hAnsi="Arial CYR" w:cs="Arial CYR"/>
          <w:color w:val="000000"/>
          <w:szCs w:val="22"/>
          <w:highlight w:val="green"/>
          <w:lang w:eastAsia="en-US"/>
        </w:rPr>
        <w:t xml:space="preserve">Интерактивный рисунок для </w:t>
      </w:r>
      <w:proofErr w:type="spellStart"/>
      <w:r w:rsidR="00C65710">
        <w:rPr>
          <w:rFonts w:ascii="Arial CYR" w:hAnsi="Arial CYR" w:cs="Arial CYR"/>
          <w:color w:val="000000"/>
          <w:szCs w:val="22"/>
          <w:highlight w:val="green"/>
          <w:lang w:eastAsia="en-US"/>
        </w:rPr>
        <w:t>ibook</w:t>
      </w:r>
      <w:proofErr w:type="spellEnd"/>
      <w:r w:rsidR="00C65710">
        <w:rPr>
          <w:rFonts w:ascii="Arial CYR" w:hAnsi="Arial CYR" w:cs="Arial CYR"/>
          <w:color w:val="000000"/>
          <w:szCs w:val="22"/>
          <w:highlight w:val="green"/>
          <w:lang w:eastAsia="en-US"/>
        </w:rPr>
        <w:t xml:space="preserve"> (последовательное появление блоков) и статичный рисунок для читалки</w:t>
      </w:r>
    </w:p>
    <w:p w14:paraId="54042906" w14:textId="77777777" w:rsidR="00F81CD8" w:rsidRDefault="00E76919">
      <w:pPr>
        <w:pStyle w:val="a8"/>
        <w:widowControl w:val="0"/>
        <w:jc w:val="center"/>
        <w:rPr>
          <w:color w:val="000000"/>
          <w:sz w:val="22"/>
          <w:szCs w:val="22"/>
        </w:rPr>
      </w:pPr>
      <w:commentRangeStart w:id="256"/>
      <w:r>
        <w:rPr>
          <w:noProof/>
          <w:color w:val="000000"/>
          <w:sz w:val="22"/>
          <w:szCs w:val="22"/>
        </w:rPr>
        <w:drawing>
          <wp:inline distT="0" distB="0" distL="0" distR="0" wp14:anchorId="25A478F4" wp14:editId="31C0F931">
            <wp:extent cx="2929445" cy="2095173"/>
            <wp:effectExtent l="0" t="0" r="0" b="0"/>
            <wp:docPr id="3074" name="Рисунок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38305" cy="2101510"/>
                    </a:xfrm>
                    <a:prstGeom prst="rect">
                      <a:avLst/>
                    </a:prstGeom>
                    <a:noFill/>
                  </pic:spPr>
                </pic:pic>
              </a:graphicData>
            </a:graphic>
          </wp:inline>
        </w:drawing>
      </w:r>
      <w:commentRangeEnd w:id="256"/>
      <w:r w:rsidR="00D75659">
        <w:rPr>
          <w:rStyle w:val="af3"/>
          <w:rFonts w:cs="Times New Roman"/>
        </w:rPr>
        <w:commentReference w:id="256"/>
      </w:r>
      <w:r w:rsidR="00F81CD8">
        <w:rPr>
          <w:rStyle w:val="af3"/>
          <w:rFonts w:cs="Times New Roman"/>
        </w:rPr>
        <w:commentReference w:id="257"/>
      </w:r>
    </w:p>
    <w:p w14:paraId="3EA6A698" w14:textId="77777777" w:rsidR="007709E6" w:rsidRDefault="007709E6" w:rsidP="000D4063">
      <w:pPr>
        <w:pStyle w:val="a8"/>
        <w:widowControl w:val="0"/>
        <w:jc w:val="both"/>
        <w:rPr>
          <w:color w:val="000000"/>
          <w:sz w:val="22"/>
          <w:szCs w:val="22"/>
        </w:rPr>
      </w:pPr>
      <w:r>
        <w:rPr>
          <w:color w:val="000000"/>
          <w:sz w:val="22"/>
          <w:szCs w:val="22"/>
        </w:rPr>
        <w:t>В том случае, когда базой сравнения является потребность покупателей, осуществляется выбор номенклатуры и установление величин параметров потребности покупателей, оцениваемой и конкурирующей продукции, которыми потребитель пользуется при оценке продукции на рынке, а также весомости этих параметров в общем их наборе.</w:t>
      </w:r>
    </w:p>
    <w:p w14:paraId="1A51DFC6" w14:textId="77777777" w:rsidR="007709E6" w:rsidRDefault="007709E6" w:rsidP="000D4063">
      <w:pPr>
        <w:pStyle w:val="a8"/>
        <w:widowControl w:val="0"/>
        <w:jc w:val="both"/>
        <w:rPr>
          <w:color w:val="000000"/>
          <w:sz w:val="22"/>
          <w:szCs w:val="22"/>
        </w:rPr>
      </w:pPr>
      <w:r>
        <w:rPr>
          <w:color w:val="000000"/>
          <w:sz w:val="22"/>
          <w:szCs w:val="22"/>
        </w:rPr>
        <w:t xml:space="preserve">Когда за базу сравнения принимается величина необходимого потребителю полезного </w:t>
      </w:r>
      <w:r>
        <w:rPr>
          <w:color w:val="000000"/>
          <w:sz w:val="22"/>
          <w:szCs w:val="22"/>
        </w:rPr>
        <w:lastRenderedPageBreak/>
        <w:t>эффекта продукции, а также сумма средств, которые потребитель готов израсходовать на приобретение, и потребление продукции, выделяются сам полезный эффект в качестве эталона или сумма средств.</w:t>
      </w:r>
    </w:p>
    <w:p w14:paraId="52027E81" w14:textId="77777777" w:rsidR="007709E6" w:rsidRDefault="007709E6" w:rsidP="000D4063">
      <w:pPr>
        <w:pStyle w:val="a8"/>
        <w:widowControl w:val="0"/>
        <w:jc w:val="both"/>
        <w:rPr>
          <w:color w:val="000000"/>
          <w:sz w:val="22"/>
          <w:szCs w:val="22"/>
        </w:rPr>
      </w:pPr>
      <w:r>
        <w:rPr>
          <w:color w:val="000000"/>
          <w:sz w:val="22"/>
          <w:szCs w:val="22"/>
        </w:rPr>
        <w:t xml:space="preserve">Если оцениваемая продукция имеет конкурента, то </w:t>
      </w:r>
      <w:r w:rsidR="00F00B70" w:rsidRPr="00F00B70">
        <w:rPr>
          <w:b/>
          <w:i/>
          <w:color w:val="000000"/>
          <w:sz w:val="22"/>
          <w:szCs w:val="22"/>
        </w:rPr>
        <w:t>товар-образец</w:t>
      </w:r>
      <w:r>
        <w:rPr>
          <w:color w:val="000000"/>
          <w:sz w:val="22"/>
          <w:szCs w:val="22"/>
        </w:rPr>
        <w:t xml:space="preserve"> моделирует потребность и выступает в качестве материализованных требований, которым должна удовлетворять продукция, подлежащая оценке.</w:t>
      </w:r>
    </w:p>
    <w:p w14:paraId="44BBF0F5" w14:textId="77777777" w:rsidR="007709E6" w:rsidRDefault="007709E6" w:rsidP="000D4063">
      <w:pPr>
        <w:pStyle w:val="a8"/>
        <w:widowControl w:val="0"/>
        <w:jc w:val="both"/>
        <w:rPr>
          <w:color w:val="000000"/>
          <w:sz w:val="22"/>
          <w:szCs w:val="22"/>
        </w:rPr>
      </w:pPr>
      <w:r>
        <w:rPr>
          <w:color w:val="000000"/>
          <w:sz w:val="22"/>
          <w:szCs w:val="22"/>
        </w:rPr>
        <w:t xml:space="preserve">Иногда в качестве базы сравнения выступает </w:t>
      </w:r>
      <w:r w:rsidR="00F00B70" w:rsidRPr="00F00B70">
        <w:rPr>
          <w:b/>
          <w:i/>
          <w:color w:val="000000"/>
          <w:sz w:val="22"/>
          <w:szCs w:val="22"/>
        </w:rPr>
        <w:t>гипотетический образец</w:t>
      </w:r>
      <w:r>
        <w:rPr>
          <w:color w:val="000000"/>
          <w:sz w:val="22"/>
          <w:szCs w:val="22"/>
        </w:rPr>
        <w:t xml:space="preserve">, который представляет собой среднее значение параметров группы изделий. Такая процедура используется в том случае, когда информации по конкретному образцу аналогу недостаточно. </w:t>
      </w:r>
      <w:r w:rsidR="00F00B70" w:rsidRPr="00F00B70">
        <w:rPr>
          <w:b/>
          <w:i/>
          <w:color w:val="000000"/>
          <w:sz w:val="22"/>
          <w:szCs w:val="22"/>
        </w:rPr>
        <w:t>Дифференциальный метод оценки конкурентоспособности, основанный на использовании единичных параметров анализируемой продукции и базы сравнения и их сопоставлении</w:t>
      </w:r>
      <w:r>
        <w:rPr>
          <w:color w:val="000000"/>
          <w:sz w:val="22"/>
          <w:szCs w:val="22"/>
        </w:rPr>
        <w:t>.</w:t>
      </w:r>
      <w:r w:rsidR="00C65710" w:rsidRPr="00C65710">
        <w:rPr>
          <w:rFonts w:ascii="Arial CYR" w:hAnsi="Arial CYR" w:cs="Arial CYR"/>
          <w:color w:val="000000"/>
          <w:szCs w:val="22"/>
          <w:highlight w:val="green"/>
          <w:lang w:eastAsia="en-US"/>
        </w:rPr>
        <w:t xml:space="preserve"> </w:t>
      </w:r>
      <w:r w:rsidR="00C65710">
        <w:rPr>
          <w:rFonts w:ascii="Arial CYR" w:hAnsi="Arial CYR" w:cs="Arial CYR"/>
          <w:color w:val="000000"/>
          <w:szCs w:val="22"/>
          <w:highlight w:val="green"/>
          <w:lang w:eastAsia="en-US"/>
        </w:rPr>
        <w:t xml:space="preserve">Интерактивный рисунок для </w:t>
      </w:r>
      <w:proofErr w:type="spellStart"/>
      <w:r w:rsidR="00C65710">
        <w:rPr>
          <w:rFonts w:ascii="Arial CYR" w:hAnsi="Arial CYR" w:cs="Arial CYR"/>
          <w:color w:val="000000"/>
          <w:szCs w:val="22"/>
          <w:highlight w:val="green"/>
          <w:lang w:eastAsia="en-US"/>
        </w:rPr>
        <w:t>ibook</w:t>
      </w:r>
      <w:proofErr w:type="spellEnd"/>
      <w:r w:rsidR="00C65710">
        <w:rPr>
          <w:rFonts w:ascii="Arial CYR" w:hAnsi="Arial CYR" w:cs="Arial CYR"/>
          <w:color w:val="000000"/>
          <w:szCs w:val="22"/>
          <w:highlight w:val="green"/>
          <w:lang w:eastAsia="en-US"/>
        </w:rPr>
        <w:t xml:space="preserve"> (последовательное появление блоков) и статичный рисунок для читалки</w:t>
      </w:r>
    </w:p>
    <w:p w14:paraId="7917B587" w14:textId="77777777" w:rsidR="00DD2D88" w:rsidRDefault="00DD2D88" w:rsidP="000D4063">
      <w:pPr>
        <w:pStyle w:val="a8"/>
        <w:widowControl w:val="0"/>
        <w:jc w:val="center"/>
        <w:rPr>
          <w:color w:val="000000"/>
          <w:sz w:val="22"/>
          <w:szCs w:val="22"/>
        </w:rPr>
      </w:pPr>
      <w:commentRangeStart w:id="258"/>
      <w:commentRangeStart w:id="259"/>
      <w:r w:rsidRPr="00DD2D88">
        <w:rPr>
          <w:noProof/>
          <w:color w:val="000000"/>
          <w:sz w:val="22"/>
          <w:szCs w:val="22"/>
        </w:rPr>
        <w:drawing>
          <wp:inline distT="0" distB="0" distL="0" distR="0" wp14:anchorId="53248A64" wp14:editId="3BDE0402">
            <wp:extent cx="3687289" cy="2192431"/>
            <wp:effectExtent l="0" t="0" r="0" b="0"/>
            <wp:docPr id="2051" name="Picture 3" descr="http://www.bestreferat.ru/images/paper/94/28/53928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http://www.bestreferat.ru/images/paper/94/28/5392894.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701762" cy="2201037"/>
                    </a:xfrm>
                    <a:prstGeom prst="rect">
                      <a:avLst/>
                    </a:prstGeom>
                    <a:noFill/>
                    <a:extLst/>
                  </pic:spPr>
                </pic:pic>
              </a:graphicData>
            </a:graphic>
          </wp:inline>
        </w:drawing>
      </w:r>
      <w:commentRangeEnd w:id="258"/>
      <w:commentRangeEnd w:id="259"/>
      <w:r w:rsidR="00D75659">
        <w:rPr>
          <w:rStyle w:val="af3"/>
          <w:rFonts w:cs="Times New Roman"/>
        </w:rPr>
        <w:commentReference w:id="258"/>
      </w:r>
      <w:r>
        <w:rPr>
          <w:rStyle w:val="af3"/>
          <w:rFonts w:cs="Times New Roman"/>
        </w:rPr>
        <w:commentReference w:id="259"/>
      </w:r>
    </w:p>
    <w:p w14:paraId="1D9BE3AC" w14:textId="77777777" w:rsidR="007709E6" w:rsidRDefault="00F00B70" w:rsidP="000D4063">
      <w:pPr>
        <w:pStyle w:val="a8"/>
        <w:widowControl w:val="0"/>
        <w:jc w:val="both"/>
        <w:rPr>
          <w:color w:val="000000"/>
          <w:sz w:val="22"/>
          <w:szCs w:val="22"/>
        </w:rPr>
      </w:pPr>
      <w:r w:rsidRPr="00F00B70">
        <w:rPr>
          <w:b/>
          <w:i/>
          <w:color w:val="000000"/>
          <w:sz w:val="22"/>
          <w:szCs w:val="22"/>
        </w:rPr>
        <w:t>Оценка конкурентоспособности товара</w:t>
      </w:r>
      <w:r w:rsidR="007709E6">
        <w:rPr>
          <w:color w:val="000000"/>
          <w:sz w:val="22"/>
          <w:szCs w:val="22"/>
        </w:rPr>
        <w:t xml:space="preserve"> производится путем сопоставления параметров анализируемой продукции с параметрами базы сравнения. Сравнение проводится по группам технических и экономических параметров.</w:t>
      </w:r>
    </w:p>
    <w:p w14:paraId="0079F90E" w14:textId="77777777" w:rsidR="007709E6" w:rsidRDefault="00F00B70" w:rsidP="000D4063">
      <w:pPr>
        <w:pStyle w:val="a8"/>
        <w:widowControl w:val="0"/>
        <w:jc w:val="both"/>
        <w:rPr>
          <w:color w:val="000000"/>
          <w:sz w:val="22"/>
          <w:szCs w:val="22"/>
        </w:rPr>
      </w:pPr>
      <w:r w:rsidRPr="00F00B70">
        <w:rPr>
          <w:b/>
          <w:i/>
          <w:color w:val="000000"/>
          <w:sz w:val="22"/>
          <w:szCs w:val="22"/>
        </w:rPr>
        <w:t xml:space="preserve">Если за базу оценки принимается потребность, расчет единичного показателя конкурентоспособности </w:t>
      </w:r>
      <w:proofErr w:type="spellStart"/>
      <w:r w:rsidRPr="00F00B70">
        <w:rPr>
          <w:b/>
          <w:i/>
          <w:color w:val="000000"/>
          <w:sz w:val="22"/>
          <w:szCs w:val="22"/>
        </w:rPr>
        <w:t>Ki</w:t>
      </w:r>
      <w:proofErr w:type="spellEnd"/>
      <w:r w:rsidRPr="00F00B70">
        <w:rPr>
          <w:b/>
          <w:i/>
          <w:color w:val="000000"/>
          <w:sz w:val="22"/>
          <w:szCs w:val="22"/>
        </w:rPr>
        <w:t xml:space="preserve"> производится по формуле</w:t>
      </w:r>
      <w:r w:rsidR="007709E6">
        <w:rPr>
          <w:color w:val="000000"/>
          <w:sz w:val="22"/>
          <w:szCs w:val="22"/>
        </w:rPr>
        <w:t>:</w:t>
      </w:r>
      <w:r w:rsidR="00C65710" w:rsidRPr="00C65710">
        <w:rPr>
          <w:rFonts w:ascii="Arial CYR" w:hAnsi="Arial CYR" w:cs="Arial CYR"/>
          <w:color w:val="000000"/>
          <w:szCs w:val="22"/>
          <w:highlight w:val="green"/>
          <w:lang w:eastAsia="en-US"/>
        </w:rPr>
        <w:t xml:space="preserve"> </w:t>
      </w:r>
      <w:r w:rsidR="00C65710">
        <w:rPr>
          <w:rFonts w:ascii="Arial CYR" w:hAnsi="Arial CYR" w:cs="Arial CYR"/>
          <w:color w:val="000000"/>
          <w:szCs w:val="22"/>
          <w:highlight w:val="green"/>
          <w:lang w:eastAsia="en-US"/>
        </w:rPr>
        <w:t>Масштабируемая формула</w:t>
      </w:r>
    </w:p>
    <w:p w14:paraId="62545112" w14:textId="77777777" w:rsidR="007709E6" w:rsidRDefault="007709E6" w:rsidP="000D4063">
      <w:pPr>
        <w:pStyle w:val="a8"/>
        <w:widowControl w:val="0"/>
        <w:jc w:val="center"/>
        <w:rPr>
          <w:color w:val="000000"/>
          <w:sz w:val="22"/>
          <w:szCs w:val="22"/>
        </w:rPr>
      </w:pPr>
      <w:r>
        <w:rPr>
          <w:noProof/>
          <w:color w:val="000000"/>
          <w:sz w:val="22"/>
          <w:szCs w:val="22"/>
          <w:bdr w:val="single" w:sz="8" w:space="11" w:color="3BB162" w:frame="1"/>
        </w:rPr>
        <w:drawing>
          <wp:inline distT="0" distB="0" distL="0" distR="0" wp14:anchorId="4F4C86DC" wp14:editId="45DE805C">
            <wp:extent cx="1233170" cy="403860"/>
            <wp:effectExtent l="19050" t="0" r="0" b="0"/>
            <wp:docPr id="12" name="Рисунок 12"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01"/>
                    <pic:cNvPicPr>
                      <a:picLocks noChangeAspect="1" noChangeArrowheads="1"/>
                    </pic:cNvPicPr>
                  </pic:nvPicPr>
                  <pic:blipFill>
                    <a:blip r:embed="rId104" cstate="print"/>
                    <a:srcRect/>
                    <a:stretch>
                      <a:fillRect/>
                    </a:stretch>
                  </pic:blipFill>
                  <pic:spPr bwMode="auto">
                    <a:xfrm>
                      <a:off x="0" y="0"/>
                      <a:ext cx="1233170" cy="403860"/>
                    </a:xfrm>
                    <a:prstGeom prst="rect">
                      <a:avLst/>
                    </a:prstGeom>
                    <a:noFill/>
                    <a:ln w="9525">
                      <a:noFill/>
                      <a:miter lim="800000"/>
                      <a:headEnd/>
                      <a:tailEnd/>
                    </a:ln>
                  </pic:spPr>
                </pic:pic>
              </a:graphicData>
            </a:graphic>
          </wp:inline>
        </w:drawing>
      </w:r>
    </w:p>
    <w:p w14:paraId="57B70837" w14:textId="77777777" w:rsidR="007709E6" w:rsidRDefault="007709E6" w:rsidP="000D4063">
      <w:pPr>
        <w:pStyle w:val="a8"/>
        <w:widowControl w:val="0"/>
        <w:jc w:val="both"/>
        <w:rPr>
          <w:color w:val="000000"/>
          <w:sz w:val="22"/>
          <w:szCs w:val="22"/>
        </w:rPr>
      </w:pPr>
      <w:r w:rsidRPr="000A187E">
        <w:rPr>
          <w:b/>
          <w:color w:val="000000"/>
          <w:sz w:val="22"/>
          <w:szCs w:val="22"/>
        </w:rPr>
        <w:t xml:space="preserve">где </w:t>
      </w:r>
      <w:proofErr w:type="spellStart"/>
      <w:r w:rsidRPr="000A187E">
        <w:rPr>
          <w:b/>
          <w:color w:val="000000"/>
          <w:sz w:val="22"/>
          <w:szCs w:val="22"/>
        </w:rPr>
        <w:t>Кi</w:t>
      </w:r>
      <w:proofErr w:type="spellEnd"/>
      <w:r>
        <w:rPr>
          <w:color w:val="000000"/>
          <w:sz w:val="22"/>
          <w:szCs w:val="22"/>
        </w:rPr>
        <w:t xml:space="preserve"> — показатель конкурентоспособности по </w:t>
      </w:r>
      <w:r w:rsidRPr="000A187E">
        <w:rPr>
          <w:b/>
          <w:color w:val="000000"/>
          <w:sz w:val="22"/>
          <w:szCs w:val="22"/>
        </w:rPr>
        <w:t>i-</w:t>
      </w:r>
      <w:proofErr w:type="spellStart"/>
      <w:r w:rsidRPr="000A187E">
        <w:rPr>
          <w:b/>
          <w:color w:val="000000"/>
          <w:sz w:val="22"/>
          <w:szCs w:val="22"/>
        </w:rPr>
        <w:t>му</w:t>
      </w:r>
      <w:proofErr w:type="spellEnd"/>
      <w:r w:rsidRPr="000A187E">
        <w:rPr>
          <w:b/>
          <w:color w:val="000000"/>
          <w:sz w:val="22"/>
          <w:szCs w:val="22"/>
        </w:rPr>
        <w:t xml:space="preserve"> </w:t>
      </w:r>
      <w:r>
        <w:rPr>
          <w:color w:val="000000"/>
          <w:sz w:val="22"/>
          <w:szCs w:val="22"/>
        </w:rPr>
        <w:t>параметру</w:t>
      </w:r>
      <w:r w:rsidR="000A187E">
        <w:rPr>
          <w:color w:val="000000"/>
          <w:sz w:val="22"/>
          <w:szCs w:val="22"/>
        </w:rPr>
        <w:t>,</w:t>
      </w:r>
      <w:r>
        <w:rPr>
          <w:color w:val="000000"/>
          <w:sz w:val="22"/>
          <w:szCs w:val="22"/>
        </w:rPr>
        <w:t xml:space="preserve"> где </w:t>
      </w:r>
      <w:r w:rsidRPr="000A187E">
        <w:rPr>
          <w:b/>
          <w:color w:val="000000"/>
          <w:sz w:val="22"/>
          <w:szCs w:val="22"/>
        </w:rPr>
        <w:t xml:space="preserve">(i = 1, 2, 3, ..., n); </w:t>
      </w:r>
      <w:proofErr w:type="spellStart"/>
      <w:r w:rsidRPr="000A187E">
        <w:rPr>
          <w:b/>
          <w:color w:val="000000"/>
          <w:sz w:val="22"/>
          <w:szCs w:val="22"/>
        </w:rPr>
        <w:t>Pi</w:t>
      </w:r>
      <w:proofErr w:type="spellEnd"/>
      <w:r w:rsidRPr="000A187E">
        <w:rPr>
          <w:b/>
          <w:color w:val="000000"/>
          <w:sz w:val="22"/>
          <w:szCs w:val="22"/>
        </w:rPr>
        <w:t xml:space="preserve"> —</w:t>
      </w:r>
      <w:r>
        <w:rPr>
          <w:color w:val="000000"/>
          <w:sz w:val="22"/>
          <w:szCs w:val="22"/>
        </w:rPr>
        <w:t xml:space="preserve"> величина i-го параметра для анализируемой продукции;</w:t>
      </w:r>
    </w:p>
    <w:p w14:paraId="23C301C5" w14:textId="77777777" w:rsidR="007709E6" w:rsidRDefault="007709E6" w:rsidP="000D4063">
      <w:pPr>
        <w:pStyle w:val="a8"/>
        <w:widowControl w:val="0"/>
        <w:jc w:val="both"/>
        <w:rPr>
          <w:color w:val="000000"/>
          <w:sz w:val="22"/>
          <w:szCs w:val="22"/>
        </w:rPr>
      </w:pPr>
      <w:proofErr w:type="spellStart"/>
      <w:r w:rsidRPr="000A187E">
        <w:rPr>
          <w:b/>
          <w:color w:val="000000"/>
          <w:sz w:val="22"/>
          <w:szCs w:val="22"/>
        </w:rPr>
        <w:t>Pio</w:t>
      </w:r>
      <w:proofErr w:type="spellEnd"/>
      <w:r w:rsidRPr="000A187E">
        <w:rPr>
          <w:b/>
          <w:color w:val="000000"/>
          <w:sz w:val="22"/>
          <w:szCs w:val="22"/>
        </w:rPr>
        <w:t xml:space="preserve"> </w:t>
      </w:r>
      <w:r>
        <w:rPr>
          <w:color w:val="000000"/>
          <w:sz w:val="22"/>
          <w:szCs w:val="22"/>
        </w:rPr>
        <w:t xml:space="preserve">— величина i-го параметра, при котором потребность удовлетворяется полностью; </w:t>
      </w:r>
    </w:p>
    <w:p w14:paraId="0B27A99A" w14:textId="77777777" w:rsidR="007709E6" w:rsidRDefault="007709E6" w:rsidP="000D4063">
      <w:pPr>
        <w:pStyle w:val="a8"/>
        <w:widowControl w:val="0"/>
        <w:jc w:val="both"/>
        <w:rPr>
          <w:color w:val="000000"/>
          <w:sz w:val="22"/>
          <w:szCs w:val="22"/>
        </w:rPr>
      </w:pPr>
      <w:r w:rsidRPr="000A187E">
        <w:rPr>
          <w:b/>
          <w:color w:val="000000"/>
          <w:sz w:val="22"/>
          <w:szCs w:val="22"/>
        </w:rPr>
        <w:t>n</w:t>
      </w:r>
      <w:r>
        <w:rPr>
          <w:color w:val="000000"/>
          <w:sz w:val="22"/>
          <w:szCs w:val="22"/>
        </w:rPr>
        <w:t xml:space="preserve"> — количество параметров.</w:t>
      </w:r>
    </w:p>
    <w:p w14:paraId="0BA233EB" w14:textId="77777777" w:rsidR="007709E6" w:rsidRDefault="007709E6" w:rsidP="000D4063">
      <w:pPr>
        <w:pStyle w:val="a8"/>
        <w:widowControl w:val="0"/>
        <w:jc w:val="both"/>
        <w:rPr>
          <w:color w:val="000000"/>
          <w:sz w:val="22"/>
          <w:szCs w:val="22"/>
        </w:rPr>
      </w:pPr>
      <w:r>
        <w:rPr>
          <w:color w:val="000000"/>
          <w:sz w:val="22"/>
          <w:szCs w:val="22"/>
        </w:rPr>
        <w:lastRenderedPageBreak/>
        <w:t xml:space="preserve">Так как параметры могут оцениваться различным способом, то при оценке по нормативным параметрам единичный показатель принимает только два значения — </w:t>
      </w:r>
      <w:r w:rsidR="00F00B70" w:rsidRPr="00F00B70">
        <w:rPr>
          <w:b/>
          <w:color w:val="000000"/>
          <w:sz w:val="22"/>
          <w:szCs w:val="22"/>
        </w:rPr>
        <w:t>1</w:t>
      </w:r>
      <w:r>
        <w:rPr>
          <w:color w:val="000000"/>
          <w:sz w:val="22"/>
          <w:szCs w:val="22"/>
        </w:rPr>
        <w:t xml:space="preserve"> или </w:t>
      </w:r>
      <w:r w:rsidR="00F00B70" w:rsidRPr="00F00B70">
        <w:rPr>
          <w:b/>
          <w:color w:val="000000"/>
          <w:sz w:val="22"/>
          <w:szCs w:val="22"/>
        </w:rPr>
        <w:t>0</w:t>
      </w:r>
      <w:r>
        <w:rPr>
          <w:color w:val="000000"/>
          <w:sz w:val="22"/>
          <w:szCs w:val="22"/>
        </w:rPr>
        <w:t xml:space="preserve">. При этом если анализируемая продукция соответствует обязательным нормам и стандартам, показатель равен </w:t>
      </w:r>
      <w:r w:rsidR="00F00B70" w:rsidRPr="00F00B70">
        <w:rPr>
          <w:b/>
          <w:color w:val="000000"/>
          <w:sz w:val="22"/>
          <w:szCs w:val="22"/>
        </w:rPr>
        <w:t>1</w:t>
      </w:r>
      <w:r>
        <w:rPr>
          <w:color w:val="000000"/>
          <w:sz w:val="22"/>
          <w:szCs w:val="22"/>
        </w:rPr>
        <w:t>, если параметр продукции в норм</w:t>
      </w:r>
      <w:r w:rsidR="008F2500">
        <w:rPr>
          <w:color w:val="000000"/>
          <w:sz w:val="22"/>
          <w:szCs w:val="22"/>
        </w:rPr>
        <w:t>е</w:t>
      </w:r>
      <w:r>
        <w:rPr>
          <w:color w:val="000000"/>
          <w:sz w:val="22"/>
          <w:szCs w:val="22"/>
        </w:rPr>
        <w:t xml:space="preserve"> и стандарты не укладывается, то показатель равен </w:t>
      </w:r>
      <w:r w:rsidR="00F00B70" w:rsidRPr="00F00B70">
        <w:rPr>
          <w:b/>
          <w:color w:val="000000"/>
          <w:sz w:val="22"/>
          <w:szCs w:val="22"/>
        </w:rPr>
        <w:t>0</w:t>
      </w:r>
      <w:r>
        <w:rPr>
          <w:color w:val="000000"/>
          <w:sz w:val="22"/>
          <w:szCs w:val="22"/>
        </w:rPr>
        <w:t xml:space="preserve">. При оценке по техническим и экономическим параметрам </w:t>
      </w:r>
      <w:r w:rsidR="00F00B70" w:rsidRPr="00F00B70">
        <w:rPr>
          <w:b/>
          <w:i/>
          <w:color w:val="000000"/>
          <w:sz w:val="22"/>
          <w:szCs w:val="22"/>
        </w:rPr>
        <w:t>единичный показатель может быть больше или равен единице</w:t>
      </w:r>
      <w:r>
        <w:rPr>
          <w:color w:val="000000"/>
          <w:sz w:val="22"/>
          <w:szCs w:val="22"/>
        </w:rPr>
        <w:t>, если базовые значения параметров установлены нормативно-технической документацией, специальными условиями, заказами, договорами.</w:t>
      </w:r>
    </w:p>
    <w:p w14:paraId="68AE6FF9" w14:textId="77777777" w:rsidR="007709E6" w:rsidRDefault="00F00B70" w:rsidP="000D4063">
      <w:pPr>
        <w:pStyle w:val="a8"/>
        <w:widowControl w:val="0"/>
        <w:jc w:val="both"/>
        <w:rPr>
          <w:color w:val="000000"/>
          <w:sz w:val="22"/>
          <w:szCs w:val="22"/>
        </w:rPr>
      </w:pPr>
      <w:r w:rsidRPr="00F00B70">
        <w:rPr>
          <w:b/>
          <w:i/>
          <w:color w:val="000000"/>
          <w:sz w:val="22"/>
          <w:szCs w:val="22"/>
        </w:rPr>
        <w:t>Если за базу оценки принимается образец, расчет единичного показателя конкурентоспособности проводится по формулам</w:t>
      </w:r>
      <w:r w:rsidR="007709E6">
        <w:rPr>
          <w:color w:val="000000"/>
          <w:sz w:val="22"/>
          <w:szCs w:val="22"/>
        </w:rPr>
        <w:t>:</w:t>
      </w:r>
      <w:r w:rsidR="00C65710" w:rsidRPr="00C65710">
        <w:rPr>
          <w:rFonts w:ascii="Arial CYR" w:hAnsi="Arial CYR" w:cs="Arial CYR"/>
          <w:color w:val="000000"/>
          <w:szCs w:val="22"/>
          <w:highlight w:val="green"/>
          <w:lang w:eastAsia="en-US"/>
        </w:rPr>
        <w:t xml:space="preserve"> </w:t>
      </w:r>
      <w:r w:rsidR="00C65710">
        <w:rPr>
          <w:rFonts w:ascii="Arial CYR" w:hAnsi="Arial CYR" w:cs="Arial CYR"/>
          <w:color w:val="000000"/>
          <w:szCs w:val="22"/>
          <w:highlight w:val="green"/>
          <w:lang w:eastAsia="en-US"/>
        </w:rPr>
        <w:t>Масштабируемая формула</w:t>
      </w:r>
    </w:p>
    <w:p w14:paraId="070A86BE" w14:textId="77777777" w:rsidR="007709E6" w:rsidRDefault="007709E6" w:rsidP="000D4063">
      <w:pPr>
        <w:pStyle w:val="a8"/>
        <w:widowControl w:val="0"/>
        <w:jc w:val="center"/>
        <w:rPr>
          <w:color w:val="000000"/>
          <w:sz w:val="22"/>
          <w:szCs w:val="22"/>
        </w:rPr>
      </w:pPr>
      <w:r>
        <w:rPr>
          <w:noProof/>
          <w:color w:val="000000"/>
          <w:sz w:val="22"/>
          <w:szCs w:val="22"/>
          <w:bdr w:val="single" w:sz="8" w:space="11" w:color="3BB162" w:frame="1"/>
        </w:rPr>
        <w:drawing>
          <wp:inline distT="0" distB="0" distL="0" distR="0" wp14:anchorId="03EF2C7B" wp14:editId="098A231C">
            <wp:extent cx="1233170" cy="403860"/>
            <wp:effectExtent l="19050" t="0" r="0" b="0"/>
            <wp:docPr id="13" name="Рисунок 13"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02"/>
                    <pic:cNvPicPr>
                      <a:picLocks noChangeAspect="1" noChangeArrowheads="1"/>
                    </pic:cNvPicPr>
                  </pic:nvPicPr>
                  <pic:blipFill>
                    <a:blip r:embed="rId105" cstate="print"/>
                    <a:srcRect/>
                    <a:stretch>
                      <a:fillRect/>
                    </a:stretch>
                  </pic:blipFill>
                  <pic:spPr bwMode="auto">
                    <a:xfrm>
                      <a:off x="0" y="0"/>
                      <a:ext cx="1233170" cy="403860"/>
                    </a:xfrm>
                    <a:prstGeom prst="rect">
                      <a:avLst/>
                    </a:prstGeom>
                    <a:noFill/>
                    <a:ln w="9525">
                      <a:noFill/>
                      <a:miter lim="800000"/>
                      <a:headEnd/>
                      <a:tailEnd/>
                    </a:ln>
                  </pic:spPr>
                </pic:pic>
              </a:graphicData>
            </a:graphic>
          </wp:inline>
        </w:drawing>
      </w:r>
    </w:p>
    <w:p w14:paraId="39DFCDFD" w14:textId="77777777" w:rsidR="007709E6" w:rsidRDefault="00C65710" w:rsidP="000D4063">
      <w:pPr>
        <w:pStyle w:val="a8"/>
        <w:widowControl w:val="0"/>
        <w:jc w:val="both"/>
        <w:rPr>
          <w:color w:val="000000"/>
          <w:sz w:val="22"/>
          <w:szCs w:val="22"/>
        </w:rPr>
      </w:pPr>
      <w:r>
        <w:rPr>
          <w:color w:val="000000"/>
          <w:sz w:val="22"/>
          <w:szCs w:val="22"/>
        </w:rPr>
        <w:t xml:space="preserve">и         </w:t>
      </w:r>
      <w:r w:rsidRPr="00C65710">
        <w:rPr>
          <w:rFonts w:ascii="Arial CYR" w:hAnsi="Arial CYR" w:cs="Arial CYR"/>
          <w:color w:val="000000"/>
          <w:szCs w:val="22"/>
          <w:highlight w:val="green"/>
          <w:lang w:eastAsia="en-US"/>
        </w:rPr>
        <w:t xml:space="preserve"> </w:t>
      </w:r>
      <w:r>
        <w:rPr>
          <w:rFonts w:ascii="Arial CYR" w:hAnsi="Arial CYR" w:cs="Arial CYR"/>
          <w:color w:val="000000"/>
          <w:szCs w:val="22"/>
          <w:highlight w:val="green"/>
          <w:lang w:eastAsia="en-US"/>
        </w:rPr>
        <w:t>Масштабируемая формула</w:t>
      </w:r>
    </w:p>
    <w:p w14:paraId="59EE27C5" w14:textId="77777777" w:rsidR="007709E6" w:rsidRDefault="007709E6" w:rsidP="000D4063">
      <w:pPr>
        <w:pStyle w:val="a8"/>
        <w:widowControl w:val="0"/>
        <w:jc w:val="center"/>
        <w:rPr>
          <w:color w:val="000000"/>
          <w:sz w:val="22"/>
          <w:szCs w:val="22"/>
        </w:rPr>
      </w:pPr>
      <w:r>
        <w:rPr>
          <w:noProof/>
          <w:color w:val="000000"/>
          <w:sz w:val="22"/>
          <w:szCs w:val="22"/>
          <w:bdr w:val="single" w:sz="8" w:space="11" w:color="3BB162" w:frame="1"/>
        </w:rPr>
        <w:drawing>
          <wp:inline distT="0" distB="0" distL="0" distR="0" wp14:anchorId="13719409" wp14:editId="0748CCDA">
            <wp:extent cx="1233170" cy="403860"/>
            <wp:effectExtent l="19050" t="0" r="0" b="0"/>
            <wp:docPr id="14" name="Рисунок 14"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03"/>
                    <pic:cNvPicPr>
                      <a:picLocks noChangeAspect="1" noChangeArrowheads="1"/>
                    </pic:cNvPicPr>
                  </pic:nvPicPr>
                  <pic:blipFill>
                    <a:blip r:embed="rId106" cstate="print"/>
                    <a:srcRect/>
                    <a:stretch>
                      <a:fillRect/>
                    </a:stretch>
                  </pic:blipFill>
                  <pic:spPr bwMode="auto">
                    <a:xfrm>
                      <a:off x="0" y="0"/>
                      <a:ext cx="1233170" cy="403860"/>
                    </a:xfrm>
                    <a:prstGeom prst="rect">
                      <a:avLst/>
                    </a:prstGeom>
                    <a:noFill/>
                    <a:ln w="9525">
                      <a:noFill/>
                      <a:miter lim="800000"/>
                      <a:headEnd/>
                      <a:tailEnd/>
                    </a:ln>
                  </pic:spPr>
                </pic:pic>
              </a:graphicData>
            </a:graphic>
          </wp:inline>
        </w:drawing>
      </w:r>
    </w:p>
    <w:p w14:paraId="207887A3" w14:textId="77777777" w:rsidR="007709E6" w:rsidRDefault="007709E6" w:rsidP="000D4063">
      <w:pPr>
        <w:pStyle w:val="a8"/>
        <w:widowControl w:val="0"/>
        <w:jc w:val="both"/>
        <w:rPr>
          <w:color w:val="000000"/>
          <w:sz w:val="22"/>
          <w:szCs w:val="22"/>
        </w:rPr>
      </w:pPr>
      <w:r w:rsidRPr="000A187E">
        <w:rPr>
          <w:b/>
          <w:color w:val="000000"/>
          <w:sz w:val="22"/>
          <w:szCs w:val="22"/>
        </w:rPr>
        <w:t xml:space="preserve">где </w:t>
      </w:r>
      <w:proofErr w:type="spellStart"/>
      <w:r w:rsidRPr="000A187E">
        <w:rPr>
          <w:b/>
          <w:color w:val="000000"/>
          <w:sz w:val="22"/>
          <w:szCs w:val="22"/>
        </w:rPr>
        <w:t>Кi</w:t>
      </w:r>
      <w:proofErr w:type="spellEnd"/>
      <w:r>
        <w:rPr>
          <w:color w:val="000000"/>
          <w:sz w:val="22"/>
          <w:szCs w:val="22"/>
        </w:rPr>
        <w:t xml:space="preserve"> — единичный показатель конкурентоспособности по </w:t>
      </w:r>
      <w:r w:rsidRPr="000A187E">
        <w:rPr>
          <w:b/>
          <w:color w:val="000000"/>
          <w:sz w:val="22"/>
          <w:szCs w:val="22"/>
        </w:rPr>
        <w:t>i-</w:t>
      </w:r>
      <w:proofErr w:type="spellStart"/>
      <w:r w:rsidRPr="000A187E">
        <w:rPr>
          <w:b/>
          <w:color w:val="000000"/>
          <w:sz w:val="22"/>
          <w:szCs w:val="22"/>
        </w:rPr>
        <w:t>му</w:t>
      </w:r>
      <w:proofErr w:type="spellEnd"/>
      <w:r>
        <w:rPr>
          <w:color w:val="000000"/>
          <w:sz w:val="22"/>
          <w:szCs w:val="22"/>
        </w:rPr>
        <w:t xml:space="preserve"> техническому параметру;</w:t>
      </w:r>
    </w:p>
    <w:p w14:paraId="4AF82E3D" w14:textId="77777777" w:rsidR="007709E6" w:rsidRDefault="007709E6" w:rsidP="000D4063">
      <w:pPr>
        <w:pStyle w:val="a8"/>
        <w:widowControl w:val="0"/>
        <w:jc w:val="both"/>
        <w:rPr>
          <w:color w:val="000000"/>
          <w:sz w:val="22"/>
          <w:szCs w:val="22"/>
        </w:rPr>
      </w:pPr>
      <w:proofErr w:type="spellStart"/>
      <w:r w:rsidRPr="000A187E">
        <w:rPr>
          <w:b/>
          <w:color w:val="000000"/>
          <w:sz w:val="22"/>
          <w:szCs w:val="22"/>
        </w:rPr>
        <w:t>Pi</w:t>
      </w:r>
      <w:proofErr w:type="spellEnd"/>
      <w:r>
        <w:rPr>
          <w:color w:val="000000"/>
          <w:sz w:val="22"/>
          <w:szCs w:val="22"/>
        </w:rPr>
        <w:t xml:space="preserve"> — величина i-го параметра для анализируемой продукции;</w:t>
      </w:r>
    </w:p>
    <w:p w14:paraId="2E12B294" w14:textId="77777777" w:rsidR="007709E6" w:rsidRDefault="007709E6" w:rsidP="000D4063">
      <w:pPr>
        <w:pStyle w:val="a8"/>
        <w:widowControl w:val="0"/>
        <w:jc w:val="both"/>
        <w:rPr>
          <w:color w:val="000000"/>
          <w:sz w:val="22"/>
          <w:szCs w:val="22"/>
        </w:rPr>
      </w:pPr>
      <w:proofErr w:type="spellStart"/>
      <w:r w:rsidRPr="000A187E">
        <w:rPr>
          <w:b/>
          <w:color w:val="000000"/>
          <w:sz w:val="22"/>
          <w:szCs w:val="22"/>
        </w:rPr>
        <w:t>Pio</w:t>
      </w:r>
      <w:proofErr w:type="spellEnd"/>
      <w:r>
        <w:rPr>
          <w:color w:val="000000"/>
          <w:sz w:val="22"/>
          <w:szCs w:val="22"/>
        </w:rPr>
        <w:t xml:space="preserve"> — величина i-го параметра, образца; </w:t>
      </w:r>
    </w:p>
    <w:p w14:paraId="1E599822" w14:textId="77777777" w:rsidR="007709E6" w:rsidRDefault="007709E6" w:rsidP="000D4063">
      <w:pPr>
        <w:pStyle w:val="a8"/>
        <w:widowControl w:val="0"/>
        <w:jc w:val="both"/>
        <w:rPr>
          <w:color w:val="000000"/>
          <w:sz w:val="22"/>
          <w:szCs w:val="22"/>
        </w:rPr>
      </w:pPr>
      <w:r w:rsidRPr="000A187E">
        <w:rPr>
          <w:b/>
          <w:color w:val="000000"/>
          <w:sz w:val="22"/>
          <w:szCs w:val="22"/>
        </w:rPr>
        <w:t xml:space="preserve">n </w:t>
      </w:r>
      <w:r>
        <w:rPr>
          <w:color w:val="000000"/>
          <w:sz w:val="22"/>
          <w:szCs w:val="22"/>
        </w:rPr>
        <w:t>— количество параметров.</w:t>
      </w:r>
    </w:p>
    <w:p w14:paraId="6E2E04F3" w14:textId="77777777" w:rsidR="007709E6" w:rsidRPr="008F2500" w:rsidRDefault="00F00B70" w:rsidP="000D4063">
      <w:pPr>
        <w:pStyle w:val="a8"/>
        <w:widowControl w:val="0"/>
        <w:jc w:val="both"/>
        <w:rPr>
          <w:b/>
          <w:i/>
          <w:color w:val="000000"/>
          <w:sz w:val="22"/>
          <w:szCs w:val="22"/>
        </w:rPr>
      </w:pPr>
      <w:r w:rsidRPr="00F00B70">
        <w:rPr>
          <w:b/>
          <w:i/>
          <w:color w:val="000000"/>
          <w:sz w:val="22"/>
          <w:szCs w:val="22"/>
        </w:rPr>
        <w:t xml:space="preserve">Из формул (2) и (3) выбирают ту, в которой росту единичного показателя соответствует повышение конкурентоспособности. </w:t>
      </w:r>
    </w:p>
    <w:p w14:paraId="7680CBBF" w14:textId="77777777" w:rsidR="008F2500" w:rsidRPr="00867BE1" w:rsidRDefault="008F2500" w:rsidP="000D4063">
      <w:pPr>
        <w:pStyle w:val="1"/>
        <w:spacing w:before="0" w:after="0"/>
        <w:rPr>
          <w:color w:val="003CB4"/>
          <w:sz w:val="24"/>
        </w:rPr>
      </w:pPr>
      <w:bookmarkStart w:id="260" w:name="_Toc210732442"/>
      <w:bookmarkStart w:id="261" w:name="_Toc217108042"/>
    </w:p>
    <w:p w14:paraId="461546C3" w14:textId="77777777" w:rsidR="007709E6" w:rsidRPr="00867BE1" w:rsidRDefault="00F00B70" w:rsidP="000D4063">
      <w:pPr>
        <w:pStyle w:val="1"/>
        <w:spacing w:before="0" w:after="0"/>
        <w:rPr>
          <w:color w:val="003CB4"/>
          <w:sz w:val="24"/>
        </w:rPr>
      </w:pPr>
      <w:r w:rsidRPr="00F00B70">
        <w:rPr>
          <w:color w:val="003CB4"/>
        </w:rPr>
        <w:t>Метод экспертной оценки</w:t>
      </w:r>
      <w:bookmarkEnd w:id="260"/>
      <w:bookmarkEnd w:id="261"/>
    </w:p>
    <w:p w14:paraId="394881BB" w14:textId="77777777" w:rsidR="007709E6" w:rsidRDefault="007709E6" w:rsidP="000D4063">
      <w:pPr>
        <w:pStyle w:val="a8"/>
        <w:widowControl w:val="0"/>
        <w:jc w:val="both"/>
        <w:rPr>
          <w:color w:val="000000"/>
          <w:sz w:val="22"/>
          <w:szCs w:val="22"/>
        </w:rPr>
      </w:pPr>
      <w:r>
        <w:rPr>
          <w:color w:val="000000"/>
          <w:sz w:val="22"/>
          <w:szCs w:val="22"/>
        </w:rPr>
        <w:t xml:space="preserve">Если технические параметры продукции не имеют количественной оценки, для придания этим параметрам количественных характеристик используются </w:t>
      </w:r>
      <w:r w:rsidR="00F00B70" w:rsidRPr="00F00B70">
        <w:rPr>
          <w:b/>
          <w:i/>
          <w:color w:val="000000"/>
          <w:sz w:val="22"/>
          <w:szCs w:val="22"/>
        </w:rPr>
        <w:t>экспертные методы оценки в баллах</w:t>
      </w:r>
      <w:r>
        <w:rPr>
          <w:color w:val="000000"/>
          <w:sz w:val="22"/>
          <w:szCs w:val="22"/>
        </w:rPr>
        <w:t xml:space="preserve">. Данный метод позволяет лишь констатировать факт конкурентоспособности анализируемой продукции или наличия у нее недостатков по сравнению с товаром-аналогом. Он, однако, не учитывает влияние на предпочтение потребителя при выборе товара весомости каждого параметра. Для устранения этого недостатка используется </w:t>
      </w:r>
      <w:r w:rsidR="00F00B70" w:rsidRPr="00F00B70">
        <w:rPr>
          <w:b/>
          <w:i/>
          <w:color w:val="000000"/>
          <w:sz w:val="22"/>
          <w:szCs w:val="22"/>
        </w:rPr>
        <w:t>комплексный метод оценки конкурентоспособности</w:t>
      </w:r>
      <w:r>
        <w:rPr>
          <w:color w:val="000000"/>
          <w:sz w:val="22"/>
          <w:szCs w:val="22"/>
        </w:rPr>
        <w:t xml:space="preserve">. </w:t>
      </w:r>
    </w:p>
    <w:p w14:paraId="2DA5A313" w14:textId="77777777" w:rsidR="006413E3" w:rsidRDefault="006413E3" w:rsidP="000D4063">
      <w:pPr>
        <w:pStyle w:val="a8"/>
        <w:widowControl w:val="0"/>
        <w:jc w:val="both"/>
        <w:rPr>
          <w:color w:val="000000"/>
          <w:sz w:val="22"/>
          <w:szCs w:val="22"/>
        </w:rPr>
      </w:pPr>
      <w:r w:rsidRPr="006413E3">
        <w:rPr>
          <w:color w:val="000000"/>
          <w:sz w:val="22"/>
          <w:szCs w:val="22"/>
          <w:highlight w:val="yellow"/>
        </w:rPr>
        <w:t xml:space="preserve">Видеовставка 21. </w:t>
      </w:r>
      <w:r w:rsidR="00F00B70" w:rsidRPr="00F00B70">
        <w:rPr>
          <w:b/>
          <w:i/>
          <w:color w:val="000000"/>
          <w:sz w:val="22"/>
          <w:szCs w:val="22"/>
          <w:highlight w:val="yellow"/>
          <w:u w:val="single"/>
        </w:rPr>
        <w:t>Это интересно</w:t>
      </w:r>
      <w:r w:rsidRPr="006413E3">
        <w:rPr>
          <w:color w:val="000000"/>
          <w:sz w:val="22"/>
          <w:szCs w:val="22"/>
          <w:highlight w:val="yellow"/>
        </w:rPr>
        <w:t xml:space="preserve">. Рубрика </w:t>
      </w:r>
      <w:r w:rsidR="00F00B70" w:rsidRPr="00F00B70">
        <w:rPr>
          <w:b/>
          <w:i/>
          <w:color w:val="000000"/>
          <w:sz w:val="22"/>
          <w:szCs w:val="22"/>
          <w:highlight w:val="yellow"/>
        </w:rPr>
        <w:t>«Экспертное мнение»</w:t>
      </w:r>
      <w:r w:rsidRPr="006413E3">
        <w:rPr>
          <w:color w:val="000000"/>
          <w:sz w:val="22"/>
          <w:szCs w:val="22"/>
          <w:highlight w:val="yellow"/>
        </w:rPr>
        <w:t xml:space="preserve"> есть практически в каждом уважающем себя общественно-политическом издании, будь то газета или журнал. Обычно в этой рубрике публикуются различные экспертные оценки, мнение экспертов о </w:t>
      </w:r>
      <w:r w:rsidRPr="006413E3">
        <w:rPr>
          <w:color w:val="000000"/>
          <w:sz w:val="22"/>
          <w:szCs w:val="22"/>
          <w:highlight w:val="yellow"/>
        </w:rPr>
        <w:lastRenderedPageBreak/>
        <w:t xml:space="preserve">рынке и отрасли в целом. </w:t>
      </w:r>
      <w:r w:rsidR="00F00B70" w:rsidRPr="00F00B70">
        <w:rPr>
          <w:b/>
          <w:i/>
          <w:color w:val="000000"/>
          <w:sz w:val="22"/>
          <w:szCs w:val="22"/>
          <w:highlight w:val="yellow"/>
        </w:rPr>
        <w:t>Экспертное мнение</w:t>
      </w:r>
      <w:r w:rsidRPr="006413E3">
        <w:rPr>
          <w:color w:val="000000"/>
          <w:sz w:val="22"/>
          <w:szCs w:val="22"/>
          <w:highlight w:val="yellow"/>
        </w:rPr>
        <w:t xml:space="preserve"> является также одним из способов сбора информации при проведении комплексных маркетинговых исследований. На основании его делаются выводы и прогнозы относительно развития рынка в целом. Тем не менее, </w:t>
      </w:r>
      <w:r w:rsidR="00F00B70" w:rsidRPr="00F00B70">
        <w:rPr>
          <w:b/>
          <w:i/>
          <w:color w:val="000000"/>
          <w:sz w:val="22"/>
          <w:szCs w:val="22"/>
          <w:highlight w:val="yellow"/>
        </w:rPr>
        <w:t>экспертное мнение</w:t>
      </w:r>
      <w:r w:rsidRPr="006413E3">
        <w:rPr>
          <w:color w:val="000000"/>
          <w:sz w:val="22"/>
          <w:szCs w:val="22"/>
          <w:highlight w:val="yellow"/>
        </w:rPr>
        <w:t xml:space="preserve"> не является определяющим при подведении результатов, а представляет собой лишь одну сторону многогранника. Рейтинговая программа </w:t>
      </w:r>
      <w:r w:rsidR="008F2500">
        <w:rPr>
          <w:color w:val="000000"/>
          <w:sz w:val="22"/>
          <w:szCs w:val="22"/>
          <w:highlight w:val="yellow"/>
        </w:rPr>
        <w:t>Первого</w:t>
      </w:r>
      <w:r w:rsidRPr="006413E3">
        <w:rPr>
          <w:color w:val="000000"/>
          <w:sz w:val="22"/>
          <w:szCs w:val="22"/>
          <w:highlight w:val="yellow"/>
        </w:rPr>
        <w:t xml:space="preserve"> канала «Контрольная закупке» построена на принципе </w:t>
      </w:r>
      <w:r w:rsidR="00F00B70" w:rsidRPr="00F00B70">
        <w:rPr>
          <w:b/>
          <w:i/>
          <w:color w:val="000000"/>
          <w:sz w:val="22"/>
          <w:szCs w:val="22"/>
          <w:highlight w:val="yellow"/>
        </w:rPr>
        <w:t>«экспертного мнения»</w:t>
      </w:r>
      <w:r w:rsidRPr="006413E3">
        <w:rPr>
          <w:color w:val="000000"/>
          <w:sz w:val="22"/>
          <w:szCs w:val="22"/>
          <w:highlight w:val="yellow"/>
        </w:rPr>
        <w:t>.</w:t>
      </w:r>
    </w:p>
    <w:p w14:paraId="466DD5F6" w14:textId="77777777" w:rsidR="001515FD" w:rsidRDefault="001515FD" w:rsidP="000D4063">
      <w:pPr>
        <w:pStyle w:val="a8"/>
        <w:widowControl w:val="0"/>
        <w:jc w:val="both"/>
        <w:rPr>
          <w:color w:val="000000"/>
          <w:sz w:val="22"/>
          <w:szCs w:val="22"/>
        </w:rPr>
      </w:pPr>
      <w:r w:rsidRPr="0039525B">
        <w:rPr>
          <w:color w:val="000000"/>
          <w:sz w:val="22"/>
          <w:szCs w:val="22"/>
          <w:highlight w:val="green"/>
        </w:rPr>
        <w:t>Статичный рисунок для читалки:</w:t>
      </w:r>
    </w:p>
    <w:p w14:paraId="7EB611D5" w14:textId="77777777" w:rsidR="00CE467E" w:rsidRDefault="001515FD">
      <w:pPr>
        <w:pStyle w:val="a8"/>
        <w:widowControl w:val="0"/>
        <w:jc w:val="center"/>
        <w:rPr>
          <w:color w:val="000000"/>
          <w:sz w:val="22"/>
          <w:szCs w:val="22"/>
        </w:rPr>
      </w:pPr>
      <w:commentRangeStart w:id="262"/>
      <w:commentRangeStart w:id="263"/>
      <w:r>
        <w:rPr>
          <w:noProof/>
          <w:color w:val="000000"/>
          <w:sz w:val="22"/>
          <w:szCs w:val="22"/>
        </w:rPr>
        <w:drawing>
          <wp:inline distT="0" distB="0" distL="0" distR="0" wp14:anchorId="0EE787C9" wp14:editId="6350F386">
            <wp:extent cx="4158981" cy="1763486"/>
            <wp:effectExtent l="0" t="0" r="0" b="0"/>
            <wp:docPr id="2066" name="Рисунок 19" descr="C:\Users\o_afanasiadi\Desktop\Без имени-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o_afanasiadi\Desktop\Без имени-1.jpg"/>
                    <pic:cNvPicPr>
                      <a:picLocks noChangeAspect="1" noChangeArrowheads="1"/>
                    </pic:cNvPicPr>
                  </pic:nvPicPr>
                  <pic:blipFill>
                    <a:blip r:embed="rId107" cstate="print"/>
                    <a:srcRect/>
                    <a:stretch>
                      <a:fillRect/>
                    </a:stretch>
                  </pic:blipFill>
                  <pic:spPr bwMode="auto">
                    <a:xfrm>
                      <a:off x="0" y="0"/>
                      <a:ext cx="4167739" cy="1767199"/>
                    </a:xfrm>
                    <a:prstGeom prst="rect">
                      <a:avLst/>
                    </a:prstGeom>
                    <a:noFill/>
                    <a:ln w="9525">
                      <a:noFill/>
                      <a:miter lim="800000"/>
                      <a:headEnd/>
                      <a:tailEnd/>
                    </a:ln>
                  </pic:spPr>
                </pic:pic>
              </a:graphicData>
            </a:graphic>
          </wp:inline>
        </w:drawing>
      </w:r>
      <w:commentRangeEnd w:id="262"/>
      <w:commentRangeEnd w:id="263"/>
      <w:r w:rsidR="00AE4BA2">
        <w:rPr>
          <w:rStyle w:val="af3"/>
          <w:rFonts w:cs="Times New Roman"/>
        </w:rPr>
        <w:commentReference w:id="262"/>
      </w:r>
      <w:r>
        <w:rPr>
          <w:rStyle w:val="af3"/>
          <w:rFonts w:cs="Times New Roman"/>
        </w:rPr>
        <w:commentReference w:id="263"/>
      </w:r>
    </w:p>
    <w:p w14:paraId="29D725EC" w14:textId="77777777" w:rsidR="008F2500" w:rsidRPr="00867BE1" w:rsidRDefault="008F2500" w:rsidP="000D4063">
      <w:pPr>
        <w:pStyle w:val="1"/>
        <w:spacing w:before="0" w:after="0"/>
        <w:rPr>
          <w:color w:val="003CB4"/>
          <w:sz w:val="24"/>
        </w:rPr>
      </w:pPr>
      <w:bookmarkStart w:id="264" w:name="_Toc210732443"/>
      <w:bookmarkStart w:id="265" w:name="_Toc217108043"/>
    </w:p>
    <w:p w14:paraId="3DD686DB" w14:textId="77777777" w:rsidR="007709E6" w:rsidRPr="00867BE1" w:rsidRDefault="00F00B70" w:rsidP="000D4063">
      <w:pPr>
        <w:pStyle w:val="1"/>
        <w:spacing w:before="0" w:after="0"/>
        <w:rPr>
          <w:color w:val="003CB4"/>
        </w:rPr>
      </w:pPr>
      <w:r w:rsidRPr="00F00B70">
        <w:rPr>
          <w:color w:val="003CB4"/>
        </w:rPr>
        <w:t>Комплексный метод оценки конкурентоспособности</w:t>
      </w:r>
      <w:bookmarkEnd w:id="264"/>
      <w:bookmarkEnd w:id="265"/>
    </w:p>
    <w:p w14:paraId="6A005B45" w14:textId="77777777" w:rsidR="007709E6" w:rsidRDefault="007709E6" w:rsidP="000D4063">
      <w:pPr>
        <w:pStyle w:val="a8"/>
        <w:widowControl w:val="0"/>
        <w:jc w:val="both"/>
        <w:rPr>
          <w:color w:val="000000"/>
          <w:sz w:val="22"/>
          <w:szCs w:val="22"/>
        </w:rPr>
      </w:pPr>
      <w:r>
        <w:rPr>
          <w:color w:val="000000"/>
          <w:sz w:val="22"/>
          <w:szCs w:val="22"/>
        </w:rPr>
        <w:t>Данный метод основывается на применении комплексных показателей или сопоставлении удельных полезных эффектов анализируемой продукции и образца.</w:t>
      </w:r>
    </w:p>
    <w:p w14:paraId="2ABA4C7F" w14:textId="77777777" w:rsidR="007709E6" w:rsidRDefault="00F00B70" w:rsidP="000D4063">
      <w:pPr>
        <w:pStyle w:val="a8"/>
        <w:widowControl w:val="0"/>
        <w:jc w:val="both"/>
        <w:rPr>
          <w:color w:val="000000"/>
          <w:sz w:val="22"/>
          <w:szCs w:val="22"/>
        </w:rPr>
      </w:pPr>
      <w:r w:rsidRPr="00F00B70">
        <w:rPr>
          <w:b/>
          <w:i/>
          <w:color w:val="000000"/>
          <w:sz w:val="22"/>
          <w:szCs w:val="22"/>
        </w:rPr>
        <w:t xml:space="preserve">Расчет группового показателя по нормативным параметрам </w:t>
      </w:r>
      <w:proofErr w:type="spellStart"/>
      <w:r w:rsidRPr="00F00B70">
        <w:rPr>
          <w:b/>
          <w:i/>
          <w:color w:val="000000"/>
          <w:sz w:val="22"/>
          <w:szCs w:val="22"/>
        </w:rPr>
        <w:t>КГнп</w:t>
      </w:r>
      <w:proofErr w:type="spellEnd"/>
      <w:r w:rsidRPr="00F00B70">
        <w:rPr>
          <w:b/>
          <w:i/>
          <w:color w:val="000000"/>
          <w:sz w:val="22"/>
          <w:szCs w:val="22"/>
        </w:rPr>
        <w:t xml:space="preserve"> производится по формуле</w:t>
      </w:r>
      <w:r w:rsidR="007709E6">
        <w:rPr>
          <w:color w:val="000000"/>
          <w:sz w:val="22"/>
          <w:szCs w:val="22"/>
        </w:rPr>
        <w:t>:</w:t>
      </w:r>
      <w:r w:rsidR="00C65710">
        <w:rPr>
          <w:color w:val="000000"/>
          <w:sz w:val="22"/>
          <w:szCs w:val="22"/>
        </w:rPr>
        <w:t xml:space="preserve"> </w:t>
      </w:r>
      <w:r w:rsidR="00C65710">
        <w:rPr>
          <w:rFonts w:ascii="Arial CYR" w:hAnsi="Arial CYR" w:cs="Arial CYR"/>
          <w:color w:val="000000"/>
          <w:szCs w:val="22"/>
          <w:highlight w:val="green"/>
          <w:lang w:eastAsia="en-US"/>
        </w:rPr>
        <w:t>Масштабируемая формула</w:t>
      </w:r>
    </w:p>
    <w:p w14:paraId="4815633A" w14:textId="77777777" w:rsidR="007709E6" w:rsidRDefault="007709E6" w:rsidP="000D4063">
      <w:pPr>
        <w:pStyle w:val="a8"/>
        <w:widowControl w:val="0"/>
        <w:jc w:val="center"/>
        <w:rPr>
          <w:color w:val="000000"/>
          <w:sz w:val="22"/>
          <w:szCs w:val="22"/>
        </w:rPr>
      </w:pPr>
      <w:r>
        <w:rPr>
          <w:noProof/>
          <w:color w:val="000000"/>
          <w:sz w:val="22"/>
          <w:szCs w:val="22"/>
          <w:bdr w:val="single" w:sz="8" w:space="11" w:color="3BB162" w:frame="1"/>
        </w:rPr>
        <w:drawing>
          <wp:inline distT="0" distB="0" distL="0" distR="0" wp14:anchorId="339B3CCA" wp14:editId="6577D471">
            <wp:extent cx="1042035" cy="425450"/>
            <wp:effectExtent l="19050" t="0" r="0" b="0"/>
            <wp:docPr id="15" name="Рисунок 15"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4"/>
                    <pic:cNvPicPr>
                      <a:picLocks noChangeAspect="1" noChangeArrowheads="1"/>
                    </pic:cNvPicPr>
                  </pic:nvPicPr>
                  <pic:blipFill>
                    <a:blip r:embed="rId108" cstate="print"/>
                    <a:srcRect/>
                    <a:stretch>
                      <a:fillRect/>
                    </a:stretch>
                  </pic:blipFill>
                  <pic:spPr bwMode="auto">
                    <a:xfrm>
                      <a:off x="0" y="0"/>
                      <a:ext cx="1042035" cy="425450"/>
                    </a:xfrm>
                    <a:prstGeom prst="rect">
                      <a:avLst/>
                    </a:prstGeom>
                    <a:noFill/>
                    <a:ln w="9525">
                      <a:noFill/>
                      <a:miter lim="800000"/>
                      <a:headEnd/>
                      <a:tailEnd/>
                    </a:ln>
                  </pic:spPr>
                </pic:pic>
              </a:graphicData>
            </a:graphic>
          </wp:inline>
        </w:drawing>
      </w:r>
    </w:p>
    <w:p w14:paraId="778C7FA9" w14:textId="77777777" w:rsidR="007709E6" w:rsidRDefault="007709E6" w:rsidP="000D4063">
      <w:pPr>
        <w:pStyle w:val="a8"/>
        <w:widowControl w:val="0"/>
        <w:jc w:val="both"/>
        <w:rPr>
          <w:color w:val="000000"/>
          <w:sz w:val="22"/>
          <w:szCs w:val="22"/>
        </w:rPr>
      </w:pPr>
      <w:r w:rsidRPr="000A187E">
        <w:rPr>
          <w:b/>
          <w:color w:val="000000"/>
          <w:sz w:val="22"/>
          <w:szCs w:val="22"/>
        </w:rPr>
        <w:t xml:space="preserve">где </w:t>
      </w:r>
      <w:proofErr w:type="spellStart"/>
      <w:r w:rsidRPr="000A187E">
        <w:rPr>
          <w:b/>
          <w:color w:val="000000"/>
          <w:sz w:val="22"/>
          <w:szCs w:val="22"/>
        </w:rPr>
        <w:t>КГнп</w:t>
      </w:r>
      <w:proofErr w:type="spellEnd"/>
      <w:r>
        <w:rPr>
          <w:color w:val="000000"/>
          <w:sz w:val="22"/>
          <w:szCs w:val="22"/>
        </w:rPr>
        <w:t xml:space="preserve"> — групповой показатель конкурентоспособности по нормативным параметрам;</w:t>
      </w:r>
    </w:p>
    <w:p w14:paraId="640A5D32" w14:textId="77777777" w:rsidR="007709E6" w:rsidRDefault="007709E6" w:rsidP="000D4063">
      <w:pPr>
        <w:pStyle w:val="a8"/>
        <w:widowControl w:val="0"/>
        <w:jc w:val="both"/>
        <w:rPr>
          <w:color w:val="000000"/>
          <w:sz w:val="22"/>
          <w:szCs w:val="22"/>
        </w:rPr>
      </w:pPr>
      <w:proofErr w:type="spellStart"/>
      <w:r w:rsidRPr="000A187E">
        <w:rPr>
          <w:b/>
          <w:color w:val="000000"/>
          <w:sz w:val="22"/>
          <w:szCs w:val="22"/>
        </w:rPr>
        <w:t>Кi</w:t>
      </w:r>
      <w:proofErr w:type="spellEnd"/>
      <w:r w:rsidRPr="000A187E">
        <w:rPr>
          <w:b/>
          <w:color w:val="000000"/>
          <w:sz w:val="22"/>
          <w:szCs w:val="22"/>
        </w:rPr>
        <w:t xml:space="preserve"> </w:t>
      </w:r>
      <w:r>
        <w:rPr>
          <w:color w:val="000000"/>
          <w:sz w:val="22"/>
          <w:szCs w:val="22"/>
        </w:rPr>
        <w:t>— единичный показатель конкурентоспособности по i-</w:t>
      </w:r>
      <w:proofErr w:type="spellStart"/>
      <w:r>
        <w:rPr>
          <w:color w:val="000000"/>
          <w:sz w:val="22"/>
          <w:szCs w:val="22"/>
        </w:rPr>
        <w:t>му</w:t>
      </w:r>
      <w:proofErr w:type="spellEnd"/>
      <w:r>
        <w:rPr>
          <w:color w:val="000000"/>
          <w:sz w:val="22"/>
          <w:szCs w:val="22"/>
        </w:rPr>
        <w:t xml:space="preserve"> нормативному параметру, рассчитываемый по формуле (1).</w:t>
      </w:r>
    </w:p>
    <w:p w14:paraId="7CA62918" w14:textId="77777777" w:rsidR="007709E6" w:rsidRDefault="00F00B70" w:rsidP="000D4063">
      <w:pPr>
        <w:pStyle w:val="a8"/>
        <w:widowControl w:val="0"/>
        <w:jc w:val="both"/>
        <w:rPr>
          <w:color w:val="000000"/>
          <w:sz w:val="22"/>
          <w:szCs w:val="22"/>
        </w:rPr>
      </w:pPr>
      <w:r w:rsidRPr="00F00B70">
        <w:rPr>
          <w:b/>
          <w:i/>
          <w:color w:val="000000"/>
          <w:sz w:val="22"/>
          <w:szCs w:val="22"/>
        </w:rPr>
        <w:t>Отличительной особенностью данной формулы является то</w:t>
      </w:r>
      <w:r w:rsidR="007709E6">
        <w:rPr>
          <w:color w:val="000000"/>
          <w:sz w:val="22"/>
          <w:szCs w:val="22"/>
        </w:rPr>
        <w:t>, что если хотя бы один из единичных показателей равен 0, считается, что товар при этом будет неконкурентоспособен.</w:t>
      </w:r>
    </w:p>
    <w:p w14:paraId="0D836712" w14:textId="77777777" w:rsidR="007709E6" w:rsidRDefault="00F00B70" w:rsidP="000D4063">
      <w:pPr>
        <w:pStyle w:val="a8"/>
        <w:widowControl w:val="0"/>
        <w:jc w:val="both"/>
        <w:rPr>
          <w:color w:val="000000"/>
          <w:sz w:val="22"/>
          <w:szCs w:val="22"/>
        </w:rPr>
      </w:pPr>
      <w:r w:rsidRPr="00F00B70">
        <w:rPr>
          <w:b/>
          <w:i/>
          <w:color w:val="000000"/>
          <w:sz w:val="22"/>
          <w:szCs w:val="22"/>
        </w:rPr>
        <w:t xml:space="preserve">Расчет группового показателя по техническим параметрам (кроме нормативных) </w:t>
      </w:r>
      <w:proofErr w:type="spellStart"/>
      <w:r w:rsidRPr="00F00B70">
        <w:rPr>
          <w:b/>
          <w:i/>
          <w:color w:val="000000"/>
          <w:sz w:val="22"/>
          <w:szCs w:val="22"/>
        </w:rPr>
        <w:t>КГтп</w:t>
      </w:r>
      <w:proofErr w:type="spellEnd"/>
      <w:r w:rsidRPr="00F00B70">
        <w:rPr>
          <w:b/>
          <w:i/>
          <w:color w:val="000000"/>
          <w:sz w:val="22"/>
          <w:szCs w:val="22"/>
        </w:rPr>
        <w:t xml:space="preserve"> производится по формуле: </w:t>
      </w:r>
      <w:r w:rsidR="00C65710">
        <w:rPr>
          <w:rFonts w:ascii="Arial CYR" w:hAnsi="Arial CYR" w:cs="Arial CYR"/>
          <w:color w:val="000000"/>
          <w:szCs w:val="22"/>
          <w:highlight w:val="green"/>
          <w:lang w:eastAsia="en-US"/>
        </w:rPr>
        <w:t>Масштабируемая формула</w:t>
      </w:r>
    </w:p>
    <w:p w14:paraId="0515E001" w14:textId="77777777" w:rsidR="007709E6" w:rsidRDefault="007709E6" w:rsidP="000D4063">
      <w:pPr>
        <w:pStyle w:val="a8"/>
        <w:widowControl w:val="0"/>
        <w:jc w:val="center"/>
        <w:rPr>
          <w:color w:val="000000"/>
          <w:sz w:val="22"/>
          <w:szCs w:val="22"/>
        </w:rPr>
      </w:pPr>
      <w:r>
        <w:rPr>
          <w:noProof/>
          <w:color w:val="000000"/>
          <w:sz w:val="22"/>
          <w:szCs w:val="22"/>
          <w:bdr w:val="single" w:sz="8" w:space="11" w:color="3BB162" w:frame="1"/>
        </w:rPr>
        <w:drawing>
          <wp:inline distT="0" distB="0" distL="0" distR="0" wp14:anchorId="411DE2B2" wp14:editId="328E92DE">
            <wp:extent cx="1414145" cy="425450"/>
            <wp:effectExtent l="19050" t="0" r="0" b="0"/>
            <wp:docPr id="16" name="Рисунок 16"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5"/>
                    <pic:cNvPicPr>
                      <a:picLocks noChangeAspect="1" noChangeArrowheads="1"/>
                    </pic:cNvPicPr>
                  </pic:nvPicPr>
                  <pic:blipFill>
                    <a:blip r:embed="rId109" cstate="print"/>
                    <a:srcRect/>
                    <a:stretch>
                      <a:fillRect/>
                    </a:stretch>
                  </pic:blipFill>
                  <pic:spPr bwMode="auto">
                    <a:xfrm>
                      <a:off x="0" y="0"/>
                      <a:ext cx="1414145" cy="425450"/>
                    </a:xfrm>
                    <a:prstGeom prst="rect">
                      <a:avLst/>
                    </a:prstGeom>
                    <a:noFill/>
                    <a:ln w="9525">
                      <a:noFill/>
                      <a:miter lim="800000"/>
                      <a:headEnd/>
                      <a:tailEnd/>
                    </a:ln>
                  </pic:spPr>
                </pic:pic>
              </a:graphicData>
            </a:graphic>
          </wp:inline>
        </w:drawing>
      </w:r>
    </w:p>
    <w:p w14:paraId="333F3E43" w14:textId="77777777" w:rsidR="007709E6" w:rsidRDefault="007709E6" w:rsidP="000D4063">
      <w:pPr>
        <w:pStyle w:val="a8"/>
        <w:widowControl w:val="0"/>
        <w:jc w:val="both"/>
        <w:rPr>
          <w:color w:val="000000"/>
          <w:sz w:val="22"/>
          <w:szCs w:val="22"/>
        </w:rPr>
      </w:pPr>
      <w:r w:rsidRPr="000A187E">
        <w:rPr>
          <w:b/>
          <w:color w:val="000000"/>
          <w:sz w:val="22"/>
          <w:szCs w:val="22"/>
        </w:rPr>
        <w:t xml:space="preserve">где </w:t>
      </w:r>
      <w:proofErr w:type="spellStart"/>
      <w:r w:rsidRPr="000A187E">
        <w:rPr>
          <w:b/>
          <w:color w:val="000000"/>
          <w:sz w:val="22"/>
          <w:szCs w:val="22"/>
        </w:rPr>
        <w:t>КГтп</w:t>
      </w:r>
      <w:proofErr w:type="spellEnd"/>
      <w:r>
        <w:rPr>
          <w:color w:val="000000"/>
          <w:sz w:val="22"/>
          <w:szCs w:val="22"/>
        </w:rPr>
        <w:t xml:space="preserve"> — групповой показатель конкурентоспособности по техническим параметрам; </w:t>
      </w:r>
    </w:p>
    <w:p w14:paraId="1C445726" w14:textId="77777777" w:rsidR="007709E6" w:rsidRDefault="007709E6" w:rsidP="000D4063">
      <w:pPr>
        <w:pStyle w:val="a8"/>
        <w:widowControl w:val="0"/>
        <w:jc w:val="both"/>
        <w:rPr>
          <w:color w:val="000000"/>
          <w:sz w:val="22"/>
          <w:szCs w:val="22"/>
        </w:rPr>
      </w:pPr>
      <w:proofErr w:type="spellStart"/>
      <w:r w:rsidRPr="000A187E">
        <w:rPr>
          <w:b/>
          <w:color w:val="000000"/>
          <w:sz w:val="22"/>
          <w:szCs w:val="22"/>
        </w:rPr>
        <w:lastRenderedPageBreak/>
        <w:t>Аi</w:t>
      </w:r>
      <w:proofErr w:type="spellEnd"/>
      <w:r>
        <w:rPr>
          <w:color w:val="000000"/>
          <w:sz w:val="22"/>
          <w:szCs w:val="22"/>
        </w:rPr>
        <w:t xml:space="preserve"> — весомость i-го параметра в общем наборе из </w:t>
      </w:r>
      <w:r w:rsidRPr="000A187E">
        <w:rPr>
          <w:b/>
          <w:color w:val="000000"/>
          <w:sz w:val="22"/>
          <w:szCs w:val="22"/>
        </w:rPr>
        <w:t xml:space="preserve">n </w:t>
      </w:r>
      <w:r>
        <w:rPr>
          <w:color w:val="000000"/>
          <w:sz w:val="22"/>
          <w:szCs w:val="22"/>
        </w:rPr>
        <w:t>технических параметров, характеризующих потребность.</w:t>
      </w:r>
    </w:p>
    <w:p w14:paraId="04D0193C" w14:textId="77777777" w:rsidR="007709E6" w:rsidRDefault="007709E6" w:rsidP="000D4063">
      <w:pPr>
        <w:pStyle w:val="a8"/>
        <w:widowControl w:val="0"/>
        <w:jc w:val="both"/>
        <w:rPr>
          <w:color w:val="000000"/>
          <w:sz w:val="22"/>
          <w:szCs w:val="22"/>
        </w:rPr>
      </w:pPr>
      <w:r>
        <w:rPr>
          <w:color w:val="000000"/>
          <w:sz w:val="22"/>
          <w:szCs w:val="22"/>
        </w:rPr>
        <w:t xml:space="preserve">Полученный групповой показатель </w:t>
      </w:r>
      <w:proofErr w:type="spellStart"/>
      <w:r>
        <w:rPr>
          <w:color w:val="000000"/>
          <w:sz w:val="22"/>
          <w:szCs w:val="22"/>
        </w:rPr>
        <w:t>КГтп</w:t>
      </w:r>
      <w:proofErr w:type="spellEnd"/>
      <w:r>
        <w:rPr>
          <w:color w:val="000000"/>
          <w:sz w:val="22"/>
          <w:szCs w:val="22"/>
        </w:rPr>
        <w:t xml:space="preserve"> характеризует степень соответствия данного товара существующей потребности по всему набору технических параметров, чем он выше, тем в целом полнее удовлетворяются запросы потребителей. Основой для определения весомости каждого технического параметра в общем наборе являются</w:t>
      </w:r>
      <w:r w:rsidR="001C58F1">
        <w:rPr>
          <w:color w:val="000000"/>
          <w:sz w:val="22"/>
          <w:szCs w:val="22"/>
        </w:rPr>
        <w:t xml:space="preserve"> </w:t>
      </w:r>
      <w:r>
        <w:rPr>
          <w:color w:val="000000"/>
          <w:sz w:val="22"/>
          <w:szCs w:val="22"/>
        </w:rPr>
        <w:t>экспертные оценки, основанные на результатах маркетинговых исследований. Иногда в целях упрощения расчетов и проведения ориентировочных оценок из технических параметров может быть выбрана наиболее весомая группа или применен комплексный параметр — полезный эффект, который в дальнейшем участвует в сравнении.</w:t>
      </w:r>
    </w:p>
    <w:p w14:paraId="3E64D0C3" w14:textId="77777777" w:rsidR="007709E6" w:rsidRPr="00836A34" w:rsidRDefault="00F00B70" w:rsidP="000D4063">
      <w:pPr>
        <w:pStyle w:val="a8"/>
        <w:widowControl w:val="0"/>
        <w:jc w:val="both"/>
        <w:rPr>
          <w:b/>
          <w:i/>
          <w:color w:val="000000"/>
          <w:sz w:val="22"/>
          <w:szCs w:val="22"/>
        </w:rPr>
      </w:pPr>
      <w:r w:rsidRPr="00F00B70">
        <w:rPr>
          <w:b/>
          <w:i/>
          <w:color w:val="000000"/>
          <w:sz w:val="22"/>
          <w:szCs w:val="22"/>
        </w:rPr>
        <w:t>Расчет группового показателя по экономическим параметрам производится на основе определения полных затрат потребителя на приобретение и потребление (эксплуатацию) продукции.</w:t>
      </w:r>
    </w:p>
    <w:p w14:paraId="3CA9AAFF" w14:textId="77777777" w:rsidR="007709E6" w:rsidRDefault="00F00B70" w:rsidP="000D4063">
      <w:pPr>
        <w:pStyle w:val="a8"/>
        <w:widowControl w:val="0"/>
        <w:jc w:val="both"/>
        <w:rPr>
          <w:color w:val="000000"/>
          <w:sz w:val="22"/>
          <w:szCs w:val="22"/>
        </w:rPr>
      </w:pPr>
      <w:r w:rsidRPr="00F00B70">
        <w:rPr>
          <w:b/>
          <w:i/>
          <w:color w:val="000000"/>
          <w:sz w:val="22"/>
          <w:szCs w:val="22"/>
        </w:rPr>
        <w:t xml:space="preserve">Расчет группового показателя по экономическим параметрам производится по формуле: </w:t>
      </w:r>
      <w:r w:rsidR="00C65710">
        <w:rPr>
          <w:rFonts w:ascii="Arial CYR" w:hAnsi="Arial CYR" w:cs="Arial CYR"/>
          <w:color w:val="000000"/>
          <w:szCs w:val="22"/>
          <w:highlight w:val="green"/>
          <w:lang w:eastAsia="en-US"/>
        </w:rPr>
        <w:t>Масштабируемая формула</w:t>
      </w:r>
    </w:p>
    <w:p w14:paraId="5411D087" w14:textId="77777777" w:rsidR="007709E6" w:rsidRDefault="007709E6" w:rsidP="000D4063">
      <w:pPr>
        <w:pStyle w:val="a8"/>
        <w:widowControl w:val="0"/>
        <w:jc w:val="center"/>
        <w:rPr>
          <w:color w:val="000000"/>
          <w:sz w:val="22"/>
          <w:szCs w:val="22"/>
        </w:rPr>
      </w:pPr>
      <w:r>
        <w:rPr>
          <w:noProof/>
          <w:color w:val="000000"/>
          <w:sz w:val="22"/>
          <w:szCs w:val="22"/>
          <w:bdr w:val="single" w:sz="8" w:space="11" w:color="3BB162" w:frame="1"/>
        </w:rPr>
        <w:drawing>
          <wp:inline distT="0" distB="0" distL="0" distR="0" wp14:anchorId="22A51E13" wp14:editId="337F870F">
            <wp:extent cx="967740" cy="403860"/>
            <wp:effectExtent l="19050" t="0" r="0" b="0"/>
            <wp:docPr id="17" name="Рисунок 17"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6"/>
                    <pic:cNvPicPr>
                      <a:picLocks noChangeAspect="1" noChangeArrowheads="1"/>
                    </pic:cNvPicPr>
                  </pic:nvPicPr>
                  <pic:blipFill>
                    <a:blip r:embed="rId110" cstate="print"/>
                    <a:srcRect/>
                    <a:stretch>
                      <a:fillRect/>
                    </a:stretch>
                  </pic:blipFill>
                  <pic:spPr bwMode="auto">
                    <a:xfrm>
                      <a:off x="0" y="0"/>
                      <a:ext cx="967740" cy="403860"/>
                    </a:xfrm>
                    <a:prstGeom prst="rect">
                      <a:avLst/>
                    </a:prstGeom>
                    <a:noFill/>
                    <a:ln w="9525">
                      <a:noFill/>
                      <a:miter lim="800000"/>
                      <a:headEnd/>
                      <a:tailEnd/>
                    </a:ln>
                  </pic:spPr>
                </pic:pic>
              </a:graphicData>
            </a:graphic>
          </wp:inline>
        </w:drawing>
      </w:r>
    </w:p>
    <w:p w14:paraId="4A79A75B" w14:textId="77777777" w:rsidR="007709E6" w:rsidRDefault="007709E6" w:rsidP="000D4063">
      <w:pPr>
        <w:pStyle w:val="a8"/>
        <w:widowControl w:val="0"/>
        <w:jc w:val="both"/>
        <w:rPr>
          <w:color w:val="000000"/>
          <w:sz w:val="22"/>
          <w:szCs w:val="22"/>
        </w:rPr>
      </w:pPr>
      <w:r w:rsidRPr="000A187E">
        <w:rPr>
          <w:b/>
          <w:color w:val="000000"/>
          <w:sz w:val="22"/>
          <w:szCs w:val="22"/>
        </w:rPr>
        <w:t xml:space="preserve">где </w:t>
      </w:r>
      <w:proofErr w:type="spellStart"/>
      <w:r w:rsidRPr="000A187E">
        <w:rPr>
          <w:b/>
          <w:color w:val="000000"/>
          <w:sz w:val="22"/>
          <w:szCs w:val="22"/>
        </w:rPr>
        <w:t>Кэп</w:t>
      </w:r>
      <w:proofErr w:type="spellEnd"/>
      <w:r>
        <w:rPr>
          <w:color w:val="000000"/>
          <w:sz w:val="22"/>
          <w:szCs w:val="22"/>
        </w:rPr>
        <w:t xml:space="preserve"> — групповой показатель по экономическим параметрам;</w:t>
      </w:r>
    </w:p>
    <w:p w14:paraId="38161F82" w14:textId="77777777" w:rsidR="007709E6" w:rsidRDefault="007709E6" w:rsidP="000D4063">
      <w:pPr>
        <w:pStyle w:val="a8"/>
        <w:widowControl w:val="0"/>
        <w:jc w:val="both"/>
        <w:rPr>
          <w:color w:val="000000"/>
          <w:sz w:val="22"/>
          <w:szCs w:val="22"/>
        </w:rPr>
      </w:pPr>
      <w:r w:rsidRPr="000A187E">
        <w:rPr>
          <w:b/>
          <w:color w:val="000000"/>
          <w:sz w:val="22"/>
          <w:szCs w:val="22"/>
        </w:rPr>
        <w:t xml:space="preserve">З, </w:t>
      </w:r>
      <w:proofErr w:type="spellStart"/>
      <w:r w:rsidRPr="000A187E">
        <w:rPr>
          <w:b/>
          <w:color w:val="000000"/>
          <w:sz w:val="22"/>
          <w:szCs w:val="22"/>
        </w:rPr>
        <w:t>Зо</w:t>
      </w:r>
      <w:proofErr w:type="spellEnd"/>
      <w:r>
        <w:rPr>
          <w:color w:val="000000"/>
          <w:sz w:val="22"/>
          <w:szCs w:val="22"/>
        </w:rPr>
        <w:t xml:space="preserve"> — полные затраты потребителя по оцениваемой продукции и образцу соответственно.</w:t>
      </w:r>
    </w:p>
    <w:p w14:paraId="43C382B6" w14:textId="77777777" w:rsidR="007709E6" w:rsidRDefault="00F00B70" w:rsidP="000D4063">
      <w:pPr>
        <w:pStyle w:val="a8"/>
        <w:widowControl w:val="0"/>
        <w:jc w:val="both"/>
        <w:rPr>
          <w:color w:val="000000"/>
          <w:sz w:val="22"/>
          <w:szCs w:val="22"/>
        </w:rPr>
      </w:pPr>
      <w:r w:rsidRPr="00F00B70">
        <w:rPr>
          <w:b/>
          <w:i/>
          <w:color w:val="000000"/>
          <w:sz w:val="22"/>
          <w:szCs w:val="22"/>
        </w:rPr>
        <w:t>Расчет интегрального показателя конкурентоспособности К производится по формуле:</w:t>
      </w:r>
      <w:r w:rsidR="00C65710">
        <w:rPr>
          <w:color w:val="000000"/>
          <w:sz w:val="22"/>
          <w:szCs w:val="22"/>
        </w:rPr>
        <w:t xml:space="preserve"> </w:t>
      </w:r>
      <w:r w:rsidR="00C65710">
        <w:rPr>
          <w:rFonts w:ascii="Arial CYR" w:hAnsi="Arial CYR" w:cs="Arial CYR"/>
          <w:color w:val="000000"/>
          <w:szCs w:val="22"/>
          <w:highlight w:val="green"/>
          <w:lang w:eastAsia="en-US"/>
        </w:rPr>
        <w:t>Масштабируемая формула</w:t>
      </w:r>
    </w:p>
    <w:p w14:paraId="3E7A5AB5" w14:textId="77777777" w:rsidR="007709E6" w:rsidRDefault="007709E6" w:rsidP="000D4063">
      <w:pPr>
        <w:pStyle w:val="a8"/>
        <w:widowControl w:val="0"/>
        <w:jc w:val="center"/>
        <w:rPr>
          <w:color w:val="000000"/>
          <w:sz w:val="22"/>
          <w:szCs w:val="22"/>
        </w:rPr>
      </w:pPr>
      <w:r>
        <w:rPr>
          <w:noProof/>
          <w:color w:val="000000"/>
          <w:sz w:val="22"/>
          <w:szCs w:val="22"/>
          <w:bdr w:val="single" w:sz="8" w:space="11" w:color="3BB162" w:frame="1"/>
        </w:rPr>
        <w:drawing>
          <wp:inline distT="0" distB="0" distL="0" distR="0" wp14:anchorId="3E6D2137" wp14:editId="7BA021DB">
            <wp:extent cx="1201420" cy="403860"/>
            <wp:effectExtent l="19050" t="0" r="0" b="0"/>
            <wp:docPr id="18" name="Рисунок 18"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07"/>
                    <pic:cNvPicPr>
                      <a:picLocks noChangeAspect="1" noChangeArrowheads="1"/>
                    </pic:cNvPicPr>
                  </pic:nvPicPr>
                  <pic:blipFill>
                    <a:blip r:embed="rId111" cstate="print"/>
                    <a:srcRect/>
                    <a:stretch>
                      <a:fillRect/>
                    </a:stretch>
                  </pic:blipFill>
                  <pic:spPr bwMode="auto">
                    <a:xfrm>
                      <a:off x="0" y="0"/>
                      <a:ext cx="1201420" cy="403860"/>
                    </a:xfrm>
                    <a:prstGeom prst="rect">
                      <a:avLst/>
                    </a:prstGeom>
                    <a:noFill/>
                    <a:ln w="9525">
                      <a:noFill/>
                      <a:miter lim="800000"/>
                      <a:headEnd/>
                      <a:tailEnd/>
                    </a:ln>
                  </pic:spPr>
                </pic:pic>
              </a:graphicData>
            </a:graphic>
          </wp:inline>
        </w:drawing>
      </w:r>
    </w:p>
    <w:p w14:paraId="76F69C61" w14:textId="77777777" w:rsidR="007709E6" w:rsidRDefault="007709E6" w:rsidP="000D4063">
      <w:pPr>
        <w:pStyle w:val="a8"/>
        <w:widowControl w:val="0"/>
        <w:jc w:val="both"/>
        <w:rPr>
          <w:color w:val="000000"/>
          <w:sz w:val="22"/>
          <w:szCs w:val="22"/>
        </w:rPr>
      </w:pPr>
      <w:r w:rsidRPr="000A187E">
        <w:rPr>
          <w:b/>
          <w:color w:val="000000"/>
          <w:sz w:val="22"/>
          <w:szCs w:val="22"/>
        </w:rPr>
        <w:t>где К</w:t>
      </w:r>
      <w:r>
        <w:rPr>
          <w:color w:val="000000"/>
          <w:sz w:val="22"/>
          <w:szCs w:val="22"/>
        </w:rPr>
        <w:t xml:space="preserve"> — интегральный показатель конкурентоспособности анализируемой продукции по отношению к изделию-образцу.</w:t>
      </w:r>
    </w:p>
    <w:p w14:paraId="6DDA3224" w14:textId="77777777" w:rsidR="007709E6" w:rsidRDefault="007709E6" w:rsidP="000D4063">
      <w:pPr>
        <w:pStyle w:val="a8"/>
        <w:widowControl w:val="0"/>
        <w:jc w:val="both"/>
        <w:rPr>
          <w:color w:val="000000"/>
          <w:sz w:val="22"/>
          <w:szCs w:val="22"/>
        </w:rPr>
      </w:pPr>
      <w:r>
        <w:rPr>
          <w:color w:val="000000"/>
          <w:sz w:val="22"/>
          <w:szCs w:val="22"/>
        </w:rPr>
        <w:t>По смыслу показатель К отражает различие между сравниваемой продукцией в потребительском эффекте, приходящемся на единицу затрат покупателя по приобретению и потреблению изделия.</w:t>
      </w:r>
    </w:p>
    <w:p w14:paraId="66C2877C" w14:textId="77777777" w:rsidR="007709E6" w:rsidRDefault="007709E6" w:rsidP="000D4063">
      <w:pPr>
        <w:pStyle w:val="a8"/>
        <w:widowControl w:val="0"/>
        <w:jc w:val="both"/>
        <w:rPr>
          <w:color w:val="000000"/>
          <w:sz w:val="22"/>
          <w:szCs w:val="22"/>
        </w:rPr>
      </w:pPr>
      <w:r>
        <w:rPr>
          <w:color w:val="000000"/>
          <w:sz w:val="22"/>
          <w:szCs w:val="22"/>
        </w:rPr>
        <w:t xml:space="preserve">Если </w:t>
      </w:r>
      <w:r w:rsidR="00F00B70" w:rsidRPr="00F00B70">
        <w:rPr>
          <w:b/>
          <w:color w:val="000000"/>
          <w:sz w:val="22"/>
          <w:szCs w:val="22"/>
        </w:rPr>
        <w:t>К&lt;1</w:t>
      </w:r>
      <w:r>
        <w:rPr>
          <w:color w:val="000000"/>
          <w:sz w:val="22"/>
          <w:szCs w:val="22"/>
        </w:rPr>
        <w:t xml:space="preserve">, то рассматриваемый товар уступает образцу по конкурентоспособности, а если </w:t>
      </w:r>
      <w:r w:rsidR="00F00B70" w:rsidRPr="00F00B70">
        <w:rPr>
          <w:b/>
          <w:color w:val="000000"/>
          <w:sz w:val="22"/>
          <w:szCs w:val="22"/>
        </w:rPr>
        <w:t>К&gt;1</w:t>
      </w:r>
      <w:r>
        <w:rPr>
          <w:color w:val="000000"/>
          <w:sz w:val="22"/>
          <w:szCs w:val="22"/>
        </w:rPr>
        <w:t xml:space="preserve">, то превосходит, при равной конкурентоспособности </w:t>
      </w:r>
      <w:r w:rsidR="00F00B70" w:rsidRPr="00F00B70">
        <w:rPr>
          <w:b/>
          <w:color w:val="000000"/>
          <w:sz w:val="22"/>
          <w:szCs w:val="22"/>
        </w:rPr>
        <w:t>К=1</w:t>
      </w:r>
      <w:r>
        <w:rPr>
          <w:color w:val="000000"/>
          <w:sz w:val="22"/>
          <w:szCs w:val="22"/>
        </w:rPr>
        <w:t>.</w:t>
      </w:r>
    </w:p>
    <w:p w14:paraId="4FD49C5A" w14:textId="77777777" w:rsidR="00836A34" w:rsidRPr="00867BE1" w:rsidRDefault="00836A34" w:rsidP="000D4063">
      <w:pPr>
        <w:pStyle w:val="1"/>
        <w:spacing w:before="0" w:after="0"/>
        <w:rPr>
          <w:color w:val="003CB4"/>
        </w:rPr>
      </w:pPr>
      <w:bookmarkStart w:id="266" w:name="_Toc210732444"/>
      <w:bookmarkStart w:id="267" w:name="_Toc217108044"/>
    </w:p>
    <w:p w14:paraId="2A7F0FA6" w14:textId="77777777" w:rsidR="007709E6" w:rsidRPr="00867BE1" w:rsidRDefault="00F00B70" w:rsidP="000D4063">
      <w:pPr>
        <w:pStyle w:val="1"/>
        <w:spacing w:before="0" w:after="0"/>
        <w:rPr>
          <w:color w:val="003CB4"/>
        </w:rPr>
      </w:pPr>
      <w:r w:rsidRPr="00F00B70">
        <w:rPr>
          <w:color w:val="003CB4"/>
        </w:rPr>
        <w:t xml:space="preserve">3.5. </w:t>
      </w:r>
      <w:proofErr w:type="spellStart"/>
      <w:r w:rsidRPr="00F00B70">
        <w:rPr>
          <w:color w:val="003CB4"/>
        </w:rPr>
        <w:t>Бенчмаркинг</w:t>
      </w:r>
      <w:proofErr w:type="spellEnd"/>
      <w:r w:rsidRPr="00F00B70">
        <w:rPr>
          <w:color w:val="003CB4"/>
        </w:rPr>
        <w:t xml:space="preserve"> и его этапы</w:t>
      </w:r>
      <w:bookmarkEnd w:id="266"/>
      <w:bookmarkEnd w:id="267"/>
    </w:p>
    <w:p w14:paraId="67881CCF" w14:textId="77777777" w:rsidR="00CE467E" w:rsidRDefault="00F00B70">
      <w:pPr>
        <w:jc w:val="both"/>
        <w:rPr>
          <w:rFonts w:cs="Arial"/>
          <w:color w:val="000000"/>
        </w:rPr>
      </w:pPr>
      <w:proofErr w:type="spellStart"/>
      <w:r w:rsidRPr="00F00B70">
        <w:rPr>
          <w:rFonts w:cs="Arial"/>
          <w:b/>
          <w:bCs/>
          <w:i/>
          <w:color w:val="000000"/>
          <w:u w:val="single"/>
        </w:rPr>
        <w:lastRenderedPageBreak/>
        <w:t>Бенчмаркинг</w:t>
      </w:r>
      <w:proofErr w:type="spellEnd"/>
      <w:r w:rsidRPr="00F00B70">
        <w:rPr>
          <w:rFonts w:cs="Arial"/>
          <w:b/>
          <w:i/>
          <w:color w:val="000000"/>
        </w:rPr>
        <w:t xml:space="preserve"> — это новое направление сравнительного менеджмента, родившееся на стыке менеджмента и маркетинга</w:t>
      </w:r>
      <w:r w:rsidR="007709E6" w:rsidRPr="006021E5">
        <w:rPr>
          <w:rFonts w:cs="Arial"/>
          <w:color w:val="000000"/>
        </w:rPr>
        <w:t xml:space="preserve">. </w:t>
      </w:r>
      <w:r w:rsidR="00C65710">
        <w:rPr>
          <w:rFonts w:ascii="Arial CYR" w:hAnsi="Arial CYR" w:cs="Arial CYR"/>
          <w:color w:val="000000"/>
          <w:szCs w:val="22"/>
          <w:highlight w:val="green"/>
          <w:lang w:eastAsia="en-US"/>
        </w:rPr>
        <w:t>Масштабируемый рисунок и статичный для читалки</w:t>
      </w:r>
    </w:p>
    <w:p w14:paraId="6BC6124E" w14:textId="77777777" w:rsidR="00CE467E" w:rsidRDefault="00F00B70">
      <w:pPr>
        <w:pBdr>
          <w:top w:val="single" w:sz="8" w:space="5" w:color="3B89B1"/>
          <w:left w:val="single" w:sz="8" w:space="11" w:color="3B89B1"/>
          <w:bottom w:val="single" w:sz="8" w:space="5" w:color="3B89B1"/>
          <w:right w:val="single" w:sz="8" w:space="11" w:color="3B89B1"/>
        </w:pBdr>
        <w:shd w:val="clear" w:color="auto" w:fill="F3F9FE"/>
        <w:jc w:val="both"/>
        <w:rPr>
          <w:rFonts w:cs="Arial"/>
          <w:color w:val="000000"/>
        </w:rPr>
      </w:pPr>
      <w:proofErr w:type="spellStart"/>
      <w:r w:rsidRPr="00F00B70">
        <w:rPr>
          <w:rFonts w:cs="Arial"/>
          <w:b/>
          <w:i/>
          <w:color w:val="000000"/>
        </w:rPr>
        <w:t>Бенчмаркинг</w:t>
      </w:r>
      <w:proofErr w:type="spellEnd"/>
      <w:r w:rsidR="007709E6" w:rsidRPr="006021E5">
        <w:rPr>
          <w:rFonts w:cs="Arial"/>
          <w:color w:val="000000"/>
        </w:rPr>
        <w:t xml:space="preserve"> представляет собой последовательный непрерывный процесс измерения и сопоставления бизнес-процессов организации с лидерами (</w:t>
      </w:r>
      <w:r w:rsidRPr="00F00B70">
        <w:rPr>
          <w:rFonts w:cs="Arial"/>
          <w:i/>
          <w:color w:val="000000"/>
        </w:rPr>
        <w:t>мировыми, отраслевыми, внутренними</w:t>
      </w:r>
      <w:r w:rsidR="007709E6" w:rsidRPr="006021E5">
        <w:rPr>
          <w:rFonts w:cs="Arial"/>
          <w:color w:val="000000"/>
        </w:rPr>
        <w:t xml:space="preserve">) для получения информации, которая поможет организации принять меры по улучшению показателей своей деятельности. </w:t>
      </w:r>
    </w:p>
    <w:p w14:paraId="28B923C3" w14:textId="77777777" w:rsidR="00CE467E" w:rsidRDefault="00CE467E">
      <w:pPr>
        <w:jc w:val="both"/>
        <w:rPr>
          <w:rFonts w:cs="Arial"/>
          <w:b/>
          <w:i/>
          <w:color w:val="000000"/>
        </w:rPr>
      </w:pPr>
    </w:p>
    <w:p w14:paraId="619DB931" w14:textId="77777777" w:rsidR="00CE467E" w:rsidRDefault="00F00B70">
      <w:pPr>
        <w:jc w:val="both"/>
        <w:rPr>
          <w:rFonts w:cs="Arial"/>
          <w:b/>
          <w:i/>
          <w:color w:val="000000"/>
          <w:u w:val="single"/>
        </w:rPr>
      </w:pPr>
      <w:r w:rsidRPr="00F00B70">
        <w:rPr>
          <w:rFonts w:cs="Arial"/>
          <w:b/>
          <w:i/>
          <w:color w:val="000000"/>
          <w:u w:val="single"/>
        </w:rPr>
        <w:t xml:space="preserve">Этапы </w:t>
      </w:r>
      <w:proofErr w:type="spellStart"/>
      <w:r w:rsidRPr="00F00B70">
        <w:rPr>
          <w:rFonts w:cs="Arial"/>
          <w:b/>
          <w:i/>
          <w:color w:val="000000"/>
          <w:u w:val="single"/>
        </w:rPr>
        <w:t>бенчмаркинга</w:t>
      </w:r>
      <w:proofErr w:type="spellEnd"/>
      <w:r w:rsidRPr="00F00B70">
        <w:rPr>
          <w:rFonts w:cs="Arial"/>
          <w:b/>
          <w:i/>
          <w:color w:val="000000"/>
          <w:u w:val="single"/>
        </w:rPr>
        <w:t>:</w:t>
      </w:r>
    </w:p>
    <w:p w14:paraId="7AD68655" w14:textId="77777777" w:rsidR="00CE467E" w:rsidRDefault="007709E6">
      <w:pPr>
        <w:numPr>
          <w:ilvl w:val="0"/>
          <w:numId w:val="39"/>
        </w:numPr>
        <w:ind w:left="0" w:firstLine="0"/>
        <w:jc w:val="both"/>
        <w:rPr>
          <w:rFonts w:cs="Arial"/>
          <w:color w:val="000000"/>
        </w:rPr>
      </w:pPr>
      <w:r w:rsidRPr="006021E5">
        <w:rPr>
          <w:rFonts w:cs="Arial"/>
          <w:color w:val="000000"/>
        </w:rPr>
        <w:t xml:space="preserve">Определение предметных областей </w:t>
      </w:r>
      <w:proofErr w:type="spellStart"/>
      <w:r w:rsidRPr="006021E5">
        <w:rPr>
          <w:rFonts w:cs="Arial"/>
          <w:color w:val="000000"/>
        </w:rPr>
        <w:t>бенчмаркинга</w:t>
      </w:r>
      <w:proofErr w:type="spellEnd"/>
      <w:r w:rsidRPr="006021E5">
        <w:rPr>
          <w:rFonts w:cs="Arial"/>
          <w:color w:val="000000"/>
        </w:rPr>
        <w:t xml:space="preserve">: </w:t>
      </w:r>
    </w:p>
    <w:p w14:paraId="12EC5C8C" w14:textId="77777777" w:rsidR="00CE467E" w:rsidRDefault="007709E6">
      <w:pPr>
        <w:numPr>
          <w:ilvl w:val="1"/>
          <w:numId w:val="125"/>
        </w:numPr>
        <w:jc w:val="both"/>
        <w:rPr>
          <w:rFonts w:cs="Arial"/>
          <w:color w:val="000000"/>
        </w:rPr>
      </w:pPr>
      <w:r w:rsidRPr="006021E5">
        <w:rPr>
          <w:rFonts w:cs="Arial"/>
          <w:color w:val="000000"/>
        </w:rPr>
        <w:t xml:space="preserve">традиционные предметные области </w:t>
      </w:r>
      <w:proofErr w:type="spellStart"/>
      <w:r w:rsidRPr="006021E5">
        <w:rPr>
          <w:rFonts w:cs="Arial"/>
          <w:color w:val="000000"/>
        </w:rPr>
        <w:t>бенчмаркинга</w:t>
      </w:r>
      <w:proofErr w:type="spellEnd"/>
      <w:r w:rsidRPr="006021E5">
        <w:rPr>
          <w:rFonts w:cs="Arial"/>
          <w:color w:val="000000"/>
        </w:rPr>
        <w:t xml:space="preserve">; </w:t>
      </w:r>
    </w:p>
    <w:p w14:paraId="10A72F78" w14:textId="77777777" w:rsidR="00CE467E" w:rsidRDefault="007709E6">
      <w:pPr>
        <w:numPr>
          <w:ilvl w:val="1"/>
          <w:numId w:val="125"/>
        </w:numPr>
        <w:jc w:val="both"/>
        <w:rPr>
          <w:rFonts w:cs="Arial"/>
          <w:color w:val="000000"/>
        </w:rPr>
      </w:pPr>
      <w:r w:rsidRPr="006021E5">
        <w:rPr>
          <w:rFonts w:cs="Arial"/>
          <w:color w:val="000000"/>
        </w:rPr>
        <w:t xml:space="preserve">уровень запасов; </w:t>
      </w:r>
    </w:p>
    <w:p w14:paraId="78D4C271" w14:textId="77777777" w:rsidR="00CE467E" w:rsidRDefault="007709E6">
      <w:pPr>
        <w:numPr>
          <w:ilvl w:val="1"/>
          <w:numId w:val="125"/>
        </w:numPr>
        <w:jc w:val="both"/>
        <w:rPr>
          <w:rFonts w:cs="Arial"/>
          <w:color w:val="000000"/>
        </w:rPr>
      </w:pPr>
      <w:r w:rsidRPr="006021E5">
        <w:rPr>
          <w:rFonts w:cs="Arial"/>
          <w:color w:val="000000"/>
        </w:rPr>
        <w:t xml:space="preserve">незавершенное производство; </w:t>
      </w:r>
    </w:p>
    <w:p w14:paraId="15345D91" w14:textId="77777777" w:rsidR="00CE467E" w:rsidRDefault="007709E6">
      <w:pPr>
        <w:numPr>
          <w:ilvl w:val="1"/>
          <w:numId w:val="125"/>
        </w:numPr>
        <w:jc w:val="both"/>
        <w:rPr>
          <w:rFonts w:cs="Arial"/>
          <w:color w:val="000000"/>
        </w:rPr>
      </w:pPr>
      <w:r w:rsidRPr="006021E5">
        <w:rPr>
          <w:rFonts w:cs="Arial"/>
          <w:color w:val="000000"/>
        </w:rPr>
        <w:t xml:space="preserve">количество отходов; </w:t>
      </w:r>
    </w:p>
    <w:p w14:paraId="14F6488A" w14:textId="77777777" w:rsidR="00CE467E" w:rsidRDefault="007709E6">
      <w:pPr>
        <w:numPr>
          <w:ilvl w:val="1"/>
          <w:numId w:val="125"/>
        </w:numPr>
        <w:jc w:val="both"/>
        <w:rPr>
          <w:rFonts w:cs="Arial"/>
          <w:color w:val="000000"/>
        </w:rPr>
      </w:pPr>
      <w:r w:rsidRPr="006021E5">
        <w:rPr>
          <w:rFonts w:cs="Arial"/>
          <w:color w:val="000000"/>
        </w:rPr>
        <w:t>количество и причины брака.</w:t>
      </w:r>
    </w:p>
    <w:p w14:paraId="474986D6" w14:textId="77777777" w:rsidR="00250FDB" w:rsidRPr="006021E5" w:rsidRDefault="00E76919">
      <w:pPr>
        <w:jc w:val="center"/>
        <w:rPr>
          <w:rFonts w:cs="Arial"/>
          <w:color w:val="000000"/>
        </w:rPr>
      </w:pPr>
      <w:r>
        <w:rPr>
          <w:rFonts w:cs="Arial"/>
          <w:noProof/>
          <w:color w:val="000000"/>
        </w:rPr>
        <w:drawing>
          <wp:inline distT="0" distB="0" distL="0" distR="0" wp14:anchorId="493FB775" wp14:editId="2C6DE8BC">
            <wp:extent cx="4034469" cy="2377964"/>
            <wp:effectExtent l="0" t="0" r="0" b="0"/>
            <wp:docPr id="3079" name="Рисунок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052783" cy="2388758"/>
                    </a:xfrm>
                    <a:prstGeom prst="rect">
                      <a:avLst/>
                    </a:prstGeom>
                    <a:noFill/>
                  </pic:spPr>
                </pic:pic>
              </a:graphicData>
            </a:graphic>
          </wp:inline>
        </w:drawing>
      </w:r>
    </w:p>
    <w:p w14:paraId="6AC69C20" w14:textId="77777777" w:rsidR="00CE467E" w:rsidRDefault="000A187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both"/>
        <w:rPr>
          <w:rFonts w:cs="Arial"/>
          <w:color w:val="000000"/>
        </w:rPr>
      </w:pPr>
      <w:r>
        <w:rPr>
          <w:rFonts w:ascii="Arial CYR" w:hAnsi="Arial CYR" w:cs="Arial CYR"/>
          <w:color w:val="000000"/>
          <w:szCs w:val="22"/>
          <w:highlight w:val="green"/>
          <w:lang w:eastAsia="en-US"/>
        </w:rPr>
        <w:t xml:space="preserve">Интерактивный рисунок для </w:t>
      </w:r>
      <w:proofErr w:type="spellStart"/>
      <w:r>
        <w:rPr>
          <w:rFonts w:ascii="Arial CYR" w:hAnsi="Arial CYR" w:cs="Arial CYR"/>
          <w:color w:val="000000"/>
          <w:szCs w:val="22"/>
          <w:highlight w:val="green"/>
          <w:lang w:eastAsia="en-US"/>
        </w:rPr>
        <w:t>ibook</w:t>
      </w:r>
      <w:proofErr w:type="spellEnd"/>
      <w:r>
        <w:rPr>
          <w:rFonts w:ascii="Arial CYR" w:hAnsi="Arial CYR" w:cs="Arial CYR"/>
          <w:color w:val="000000"/>
          <w:szCs w:val="22"/>
          <w:highlight w:val="green"/>
          <w:lang w:eastAsia="en-US"/>
        </w:rPr>
        <w:t xml:space="preserve"> (последовательное появление блоков) и статичный рисунок для читалки</w:t>
      </w:r>
    </w:p>
    <w:p w14:paraId="60607667" w14:textId="77777777" w:rsidR="00CE467E" w:rsidRDefault="007709E6">
      <w:pPr>
        <w:numPr>
          <w:ilvl w:val="0"/>
          <w:numId w:val="39"/>
        </w:numPr>
        <w:ind w:left="0" w:firstLine="0"/>
        <w:jc w:val="both"/>
        <w:rPr>
          <w:rFonts w:cs="Arial"/>
          <w:color w:val="000000"/>
        </w:rPr>
      </w:pPr>
      <w:r w:rsidRPr="006021E5">
        <w:rPr>
          <w:rFonts w:cs="Arial"/>
          <w:color w:val="000000"/>
        </w:rPr>
        <w:t xml:space="preserve">Анализ собственных бизнес-процессов в выбранной предметной области. </w:t>
      </w:r>
    </w:p>
    <w:p w14:paraId="6FAB3424" w14:textId="77777777" w:rsidR="00CE467E" w:rsidRDefault="007709E6">
      <w:pPr>
        <w:numPr>
          <w:ilvl w:val="0"/>
          <w:numId w:val="39"/>
        </w:numPr>
        <w:ind w:left="0" w:firstLine="0"/>
        <w:jc w:val="both"/>
        <w:rPr>
          <w:rFonts w:cs="Arial"/>
          <w:color w:val="000000"/>
        </w:rPr>
      </w:pPr>
      <w:r w:rsidRPr="006021E5">
        <w:rPr>
          <w:rFonts w:cs="Arial"/>
          <w:color w:val="000000"/>
        </w:rPr>
        <w:t xml:space="preserve">Выбор организации для сравнительного анализа. </w:t>
      </w:r>
    </w:p>
    <w:p w14:paraId="15FC4A68" w14:textId="77777777" w:rsidR="00CE467E" w:rsidRDefault="00F00B70">
      <w:pPr>
        <w:jc w:val="both"/>
        <w:rPr>
          <w:rFonts w:cs="Arial"/>
          <w:b/>
          <w:i/>
          <w:color w:val="000000"/>
        </w:rPr>
      </w:pPr>
      <w:r w:rsidRPr="00F00B70">
        <w:rPr>
          <w:rFonts w:cs="Arial"/>
          <w:b/>
          <w:i/>
          <w:color w:val="000000"/>
        </w:rPr>
        <w:t xml:space="preserve">Варианты </w:t>
      </w:r>
      <w:proofErr w:type="spellStart"/>
      <w:r w:rsidRPr="00F00B70">
        <w:rPr>
          <w:rFonts w:cs="Arial"/>
          <w:b/>
          <w:i/>
          <w:color w:val="000000"/>
        </w:rPr>
        <w:t>бенчмаркинга</w:t>
      </w:r>
      <w:proofErr w:type="spellEnd"/>
      <w:r w:rsidRPr="00F00B70">
        <w:rPr>
          <w:rFonts w:cs="Arial"/>
          <w:b/>
          <w:i/>
          <w:color w:val="000000"/>
        </w:rPr>
        <w:t>, с точки зрения выбора организации для сравнения.</w:t>
      </w:r>
    </w:p>
    <w:p w14:paraId="0ABF3F0B" w14:textId="77777777" w:rsidR="00CE467E" w:rsidRDefault="00F00B70">
      <w:pPr>
        <w:numPr>
          <w:ilvl w:val="0"/>
          <w:numId w:val="41"/>
        </w:numPr>
        <w:ind w:left="0" w:firstLine="0"/>
        <w:jc w:val="both"/>
        <w:rPr>
          <w:rFonts w:cs="Arial"/>
          <w:color w:val="000000"/>
        </w:rPr>
      </w:pPr>
      <w:r w:rsidRPr="00F00B70">
        <w:rPr>
          <w:rFonts w:cs="Arial"/>
          <w:b/>
          <w:i/>
          <w:iCs/>
          <w:color w:val="000000"/>
          <w:u w:val="single"/>
        </w:rPr>
        <w:t xml:space="preserve">Внутренний </w:t>
      </w:r>
      <w:proofErr w:type="spellStart"/>
      <w:r w:rsidRPr="00F00B70">
        <w:rPr>
          <w:rFonts w:cs="Arial"/>
          <w:b/>
          <w:i/>
          <w:iCs/>
          <w:color w:val="000000"/>
          <w:u w:val="single"/>
        </w:rPr>
        <w:t>бенчмаркинг</w:t>
      </w:r>
      <w:proofErr w:type="spellEnd"/>
      <w:r w:rsidR="007709E6" w:rsidRPr="006021E5">
        <w:rPr>
          <w:rFonts w:cs="Arial"/>
          <w:i/>
          <w:iCs/>
          <w:color w:val="000000"/>
        </w:rPr>
        <w:t xml:space="preserve"> </w:t>
      </w:r>
      <w:r w:rsidR="007709E6" w:rsidRPr="006021E5">
        <w:rPr>
          <w:rFonts w:cs="Arial"/>
          <w:color w:val="000000"/>
        </w:rPr>
        <w:t xml:space="preserve">— сравнение между различными подразделениями организации или ее бизнес-единицами. Получил наибольшее распространение по причине простоты проведения и доступности информации для сравнения. В большинстве случаев этот подход не является оптимальным. </w:t>
      </w:r>
    </w:p>
    <w:p w14:paraId="65E23281" w14:textId="77777777" w:rsidR="00CE467E" w:rsidRDefault="00F00B70">
      <w:pPr>
        <w:numPr>
          <w:ilvl w:val="0"/>
          <w:numId w:val="41"/>
        </w:numPr>
        <w:ind w:left="0" w:firstLine="0"/>
        <w:jc w:val="both"/>
        <w:rPr>
          <w:rFonts w:cs="Arial"/>
          <w:i/>
          <w:color w:val="000000"/>
        </w:rPr>
      </w:pPr>
      <w:proofErr w:type="spellStart"/>
      <w:r w:rsidRPr="00F00B70">
        <w:rPr>
          <w:rFonts w:cs="Arial"/>
          <w:b/>
          <w:i/>
          <w:iCs/>
          <w:color w:val="000000"/>
          <w:u w:val="single"/>
        </w:rPr>
        <w:lastRenderedPageBreak/>
        <w:t>Бенчмаркинг</w:t>
      </w:r>
      <w:proofErr w:type="spellEnd"/>
      <w:r w:rsidRPr="00F00B70">
        <w:rPr>
          <w:rFonts w:cs="Arial"/>
          <w:b/>
          <w:i/>
          <w:iCs/>
          <w:color w:val="000000"/>
          <w:u w:val="single"/>
        </w:rPr>
        <w:t xml:space="preserve"> с конкурентом</w:t>
      </w:r>
      <w:r w:rsidRPr="00F00B70">
        <w:rPr>
          <w:rFonts w:cs="Arial"/>
          <w:b/>
          <w:i/>
          <w:color w:val="000000"/>
          <w:u w:val="single"/>
        </w:rPr>
        <w:t xml:space="preserve"> (конкурентами)</w:t>
      </w:r>
      <w:r w:rsidR="007709E6" w:rsidRPr="006021E5">
        <w:rPr>
          <w:rFonts w:cs="Arial"/>
          <w:color w:val="000000"/>
        </w:rPr>
        <w:t xml:space="preserve">. Проводить его сложнее из-за </w:t>
      </w:r>
      <w:r w:rsidR="007709E6" w:rsidRPr="00C6356A">
        <w:rPr>
          <w:rFonts w:cs="Arial"/>
          <w:color w:val="000000"/>
        </w:rPr>
        <w:t>конфиденциальности информации. Как правило, поученная информация не дает полного представления о процессах, протекающих в конкурирующей компании.</w:t>
      </w:r>
    </w:p>
    <w:p w14:paraId="31B870D5" w14:textId="77777777" w:rsidR="00CE467E" w:rsidRDefault="006413E3">
      <w:pPr>
        <w:jc w:val="both"/>
        <w:rPr>
          <w:rFonts w:cs="Arial"/>
          <w:i/>
          <w:color w:val="000000"/>
        </w:rPr>
      </w:pPr>
      <w:r w:rsidRPr="001515FD">
        <w:rPr>
          <w:rFonts w:cs="Arial"/>
          <w:iCs/>
          <w:color w:val="000000"/>
          <w:highlight w:val="yellow"/>
        </w:rPr>
        <w:t xml:space="preserve">Видеовставка 21. </w:t>
      </w:r>
      <w:r w:rsidR="00F00B70" w:rsidRPr="00F00B70">
        <w:rPr>
          <w:rFonts w:cs="Arial"/>
          <w:b/>
          <w:i/>
          <w:iCs/>
          <w:color w:val="000000"/>
          <w:highlight w:val="yellow"/>
          <w:u w:val="single"/>
        </w:rPr>
        <w:t>Это интересно</w:t>
      </w:r>
      <w:r w:rsidRPr="001515FD">
        <w:rPr>
          <w:rFonts w:cs="Arial"/>
          <w:iCs/>
          <w:color w:val="000000"/>
          <w:highlight w:val="yellow"/>
        </w:rPr>
        <w:t xml:space="preserve">. В последнее время большое распространение получил так называемый </w:t>
      </w:r>
      <w:r w:rsidR="00F00B70" w:rsidRPr="00F00B70">
        <w:rPr>
          <w:rFonts w:cs="Arial"/>
          <w:b/>
          <w:i/>
          <w:iCs/>
          <w:color w:val="000000"/>
          <w:highlight w:val="yellow"/>
        </w:rPr>
        <w:t>партизанский маркетинг</w:t>
      </w:r>
      <w:r w:rsidRPr="001515FD">
        <w:rPr>
          <w:rFonts w:cs="Arial"/>
          <w:iCs/>
          <w:color w:val="000000"/>
          <w:highlight w:val="yellow"/>
        </w:rPr>
        <w:t>.</w:t>
      </w:r>
      <w:r w:rsidR="00C6356A" w:rsidRPr="001515FD">
        <w:rPr>
          <w:rFonts w:cs="Arial"/>
          <w:iCs/>
          <w:color w:val="000000"/>
          <w:highlight w:val="yellow"/>
        </w:rPr>
        <w:t xml:space="preserve"> Это направление компании активно используют, когда необходимо либо получить инсайдерскую информацию о рынке и конкурентов, либо провести провокационную рекламную кампанию нестандартными методами и тем самым отстроиться от конкурентов.</w:t>
      </w:r>
      <w:r w:rsidR="007709E6" w:rsidRPr="001515FD">
        <w:rPr>
          <w:rFonts w:cs="Arial"/>
          <w:color w:val="000000"/>
          <w:highlight w:val="yellow"/>
        </w:rPr>
        <w:t xml:space="preserve"> </w:t>
      </w:r>
      <w:r w:rsidR="00F00B70" w:rsidRPr="00F00B70">
        <w:rPr>
          <w:rFonts w:cs="Arial"/>
          <w:i/>
          <w:color w:val="000000"/>
          <w:highlight w:val="yellow"/>
        </w:rPr>
        <w:t>Однажды кондитер из американского города Сан-Луи решил привлечь внимание к своей кондитерской с помощью шутки. Он разослал более сотни посланий по городу. Послание содержало следующее: «Здравствуй, котеночек, я жду сегодня вечером тебя в кондитерской «</w:t>
      </w:r>
      <w:proofErr w:type="spellStart"/>
      <w:r w:rsidR="00F00B70" w:rsidRPr="00F00B70">
        <w:rPr>
          <w:rFonts w:cs="Arial"/>
          <w:i/>
          <w:color w:val="000000"/>
          <w:highlight w:val="yellow"/>
        </w:rPr>
        <w:t>Флея</w:t>
      </w:r>
      <w:proofErr w:type="spellEnd"/>
      <w:r w:rsidR="00F00B70" w:rsidRPr="00F00B70">
        <w:rPr>
          <w:rFonts w:cs="Arial"/>
          <w:i/>
          <w:color w:val="000000"/>
          <w:highlight w:val="yellow"/>
        </w:rPr>
        <w:t>». Большинство таких посланий были вскрыты женами адресатов. Вечером, толпа женщин пришла в кондитерскую получить сатисфакцию. Естественно, этот обман быстро раскрылся, зато эта кондитерская стала очень известная во всем городе, ее посещаемость также очень выросла.</w:t>
      </w:r>
    </w:p>
    <w:p w14:paraId="0BCD596C" w14:textId="77777777" w:rsidR="001515FD" w:rsidRDefault="001515FD">
      <w:pPr>
        <w:pStyle w:val="a8"/>
        <w:widowControl w:val="0"/>
        <w:jc w:val="both"/>
        <w:rPr>
          <w:color w:val="000000"/>
          <w:sz w:val="22"/>
          <w:szCs w:val="22"/>
        </w:rPr>
      </w:pPr>
      <w:r w:rsidRPr="0039525B">
        <w:rPr>
          <w:color w:val="000000"/>
          <w:sz w:val="22"/>
          <w:szCs w:val="22"/>
          <w:highlight w:val="green"/>
        </w:rPr>
        <w:t>Статичный рисунок для читалки:</w:t>
      </w:r>
      <w:r w:rsidRPr="001515FD">
        <w:t xml:space="preserve"> </w:t>
      </w:r>
    </w:p>
    <w:p w14:paraId="5FEC46FE" w14:textId="77777777" w:rsidR="00CE467E" w:rsidRDefault="00A72C57">
      <w:pPr>
        <w:jc w:val="center"/>
        <w:rPr>
          <w:rFonts w:cs="Arial"/>
          <w:color w:val="000000"/>
        </w:rPr>
      </w:pPr>
      <w:commentRangeStart w:id="268"/>
      <w:commentRangeStart w:id="269"/>
      <w:r>
        <w:rPr>
          <w:rFonts w:cs="Arial"/>
          <w:noProof/>
          <w:color w:val="000000"/>
        </w:rPr>
        <w:drawing>
          <wp:inline distT="0" distB="0" distL="0" distR="0" wp14:anchorId="0F8636FD" wp14:editId="2AF82E5A">
            <wp:extent cx="4316680" cy="2961342"/>
            <wp:effectExtent l="0" t="0" r="0" b="0"/>
            <wp:docPr id="2067" name="Рисунок 20" descr="C:\Users\o_afanasiadi\Desktop\Без имени-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o_afanasiadi\Desktop\Без имени-1.jpg"/>
                    <pic:cNvPicPr>
                      <a:picLocks noChangeAspect="1" noChangeArrowheads="1"/>
                    </pic:cNvPicPr>
                  </pic:nvPicPr>
                  <pic:blipFill>
                    <a:blip r:embed="rId113" cstate="print"/>
                    <a:srcRect/>
                    <a:stretch>
                      <a:fillRect/>
                    </a:stretch>
                  </pic:blipFill>
                  <pic:spPr bwMode="auto">
                    <a:xfrm>
                      <a:off x="0" y="0"/>
                      <a:ext cx="4324548" cy="2966740"/>
                    </a:xfrm>
                    <a:prstGeom prst="rect">
                      <a:avLst/>
                    </a:prstGeom>
                    <a:noFill/>
                    <a:ln w="9525">
                      <a:noFill/>
                      <a:miter lim="800000"/>
                      <a:headEnd/>
                      <a:tailEnd/>
                    </a:ln>
                  </pic:spPr>
                </pic:pic>
              </a:graphicData>
            </a:graphic>
          </wp:inline>
        </w:drawing>
      </w:r>
      <w:commentRangeEnd w:id="268"/>
      <w:commentRangeEnd w:id="269"/>
      <w:r w:rsidR="0052284C">
        <w:rPr>
          <w:rStyle w:val="af3"/>
        </w:rPr>
        <w:commentReference w:id="268"/>
      </w:r>
      <w:r>
        <w:rPr>
          <w:rStyle w:val="af3"/>
        </w:rPr>
        <w:commentReference w:id="269"/>
      </w:r>
    </w:p>
    <w:p w14:paraId="066C7869" w14:textId="77777777" w:rsidR="00CE467E" w:rsidRDefault="00F00B70">
      <w:pPr>
        <w:numPr>
          <w:ilvl w:val="0"/>
          <w:numId w:val="41"/>
        </w:numPr>
        <w:ind w:left="0" w:firstLine="0"/>
        <w:jc w:val="both"/>
        <w:rPr>
          <w:rFonts w:cs="Arial"/>
          <w:color w:val="000000"/>
        </w:rPr>
      </w:pPr>
      <w:r w:rsidRPr="00F00B70">
        <w:rPr>
          <w:rFonts w:cs="Arial"/>
          <w:b/>
          <w:i/>
          <w:iCs/>
          <w:color w:val="000000"/>
        </w:rPr>
        <w:t xml:space="preserve">Функциональный </w:t>
      </w:r>
      <w:proofErr w:type="spellStart"/>
      <w:r w:rsidRPr="00F00B70">
        <w:rPr>
          <w:rFonts w:cs="Arial"/>
          <w:b/>
          <w:i/>
          <w:iCs/>
          <w:color w:val="000000"/>
        </w:rPr>
        <w:t>бенчмаркинг</w:t>
      </w:r>
      <w:proofErr w:type="spellEnd"/>
      <w:r w:rsidR="007709E6" w:rsidRPr="006021E5">
        <w:rPr>
          <w:rFonts w:cs="Arial"/>
          <w:color w:val="000000"/>
        </w:rPr>
        <w:t xml:space="preserve"> — предполагает проведение сравнение с организациями, не относящимися к числу внутриотраслевых конкурентов, но осуществляющих функциональную деятельность, в улучшении которой заинтересована организация (</w:t>
      </w:r>
      <w:r w:rsidRPr="00F00B70">
        <w:rPr>
          <w:rFonts w:cs="Arial"/>
          <w:i/>
          <w:color w:val="000000"/>
        </w:rPr>
        <w:t>хранение, транспортировка, массовое обслуживание и др.</w:t>
      </w:r>
      <w:r w:rsidR="007709E6" w:rsidRPr="006021E5">
        <w:rPr>
          <w:rFonts w:cs="Arial"/>
          <w:color w:val="000000"/>
        </w:rPr>
        <w:t xml:space="preserve">). Этот подход имеет ряд существенных преимуществ: функциональных лидеров легко определить, меньше проявляется проблема конфиденциальности информации, выше вероятность обнаружить уникальные, нестандартные подходы и технологии. Сложность подхода — </w:t>
      </w:r>
      <w:r w:rsidR="007709E6" w:rsidRPr="006021E5">
        <w:rPr>
          <w:rFonts w:cs="Arial"/>
          <w:color w:val="000000"/>
        </w:rPr>
        <w:lastRenderedPageBreak/>
        <w:t xml:space="preserve">трудности с адаптацией результатов исследования к особенностям деятельности собственной компании. </w:t>
      </w:r>
    </w:p>
    <w:p w14:paraId="0A540A79" w14:textId="77777777" w:rsidR="00CE467E" w:rsidRDefault="000A187E">
      <w:pPr>
        <w:jc w:val="both"/>
        <w:rPr>
          <w:rFonts w:ascii="Arial CYR" w:hAnsi="Arial CYR" w:cs="Arial CYR"/>
          <w:color w:val="000000"/>
          <w:szCs w:val="22"/>
          <w:lang w:eastAsia="en-US"/>
        </w:rPr>
      </w:pPr>
      <w:r>
        <w:rPr>
          <w:rFonts w:ascii="Arial CYR" w:hAnsi="Arial CYR" w:cs="Arial CYR"/>
          <w:color w:val="000000"/>
          <w:szCs w:val="22"/>
          <w:highlight w:val="green"/>
          <w:lang w:eastAsia="en-US"/>
        </w:rPr>
        <w:t>Масштабируемый рисунок и статичный для читалки</w:t>
      </w:r>
    </w:p>
    <w:p w14:paraId="55226B85" w14:textId="77777777" w:rsidR="00CE467E" w:rsidRDefault="00536736">
      <w:pPr>
        <w:jc w:val="both"/>
        <w:rPr>
          <w:rFonts w:cs="Arial"/>
          <w:color w:val="000000"/>
        </w:rPr>
      </w:pPr>
      <w:r>
        <w:rPr>
          <w:rFonts w:ascii="Arial CYR" w:hAnsi="Arial CYR" w:cs="Arial CYR"/>
          <w:color w:val="000000"/>
          <w:szCs w:val="22"/>
          <w:lang w:eastAsia="en-US"/>
        </w:rPr>
      </w:r>
      <w:r>
        <w:rPr>
          <w:rFonts w:ascii="Arial CYR" w:hAnsi="Arial CYR" w:cs="Arial CYR"/>
          <w:color w:val="000000"/>
          <w:szCs w:val="22"/>
          <w:lang w:eastAsia="en-US"/>
        </w:rPr>
        <w:pict w14:anchorId="20944BA2">
          <v:shape id="_x0000_s1043" type="#_x0000_t202" style="width:466.55pt;height:86pt;mso-left-percent:-10001;mso-top-percent:-10001;mso-position-horizontal:absolute;mso-position-horizontal-relative:char;mso-position-vertical:absolute;mso-position-vertical-relative:line;mso-left-percent:-10001;mso-top-percent:-10001;mso-width-relative:margin;mso-height-relative:margin" fillcolor="white [3201]" strokecolor="#92cddc [1944]" strokeweight="1pt">
            <v:fill color2="#b6dde8 [1304]" focusposition="1" focussize="" focus="100%" type="gradient"/>
            <v:shadow on="t" type="perspective" color="#205867 [1608]" opacity=".5" offset="1pt" offset2="-3pt"/>
            <v:textbox style="mso-next-textbox:#_x0000_s1043">
              <w:txbxContent>
                <w:p w14:paraId="7E365C9E" w14:textId="77777777" w:rsidR="00536736" w:rsidRDefault="00536736">
                  <w:pPr>
                    <w:jc w:val="both"/>
                    <w:rPr>
                      <w:rFonts w:cs="Arial"/>
                      <w:color w:val="000000"/>
                    </w:rPr>
                  </w:pPr>
                  <w:r w:rsidRPr="001279D2">
                    <w:rPr>
                      <w:rFonts w:cs="Arial"/>
                      <w:b/>
                      <w:i/>
                      <w:color w:val="000000"/>
                    </w:rPr>
                    <w:t xml:space="preserve">Общий </w:t>
                  </w:r>
                  <w:proofErr w:type="spellStart"/>
                  <w:r w:rsidRPr="001279D2">
                    <w:rPr>
                      <w:rFonts w:cs="Arial"/>
                      <w:b/>
                      <w:i/>
                      <w:color w:val="000000"/>
                    </w:rPr>
                    <w:t>бенчмаркинг</w:t>
                  </w:r>
                  <w:proofErr w:type="spellEnd"/>
                  <w:r w:rsidRPr="006021E5">
                    <w:rPr>
                      <w:rFonts w:cs="Arial"/>
                      <w:color w:val="000000"/>
                    </w:rPr>
                    <w:t xml:space="preserve"> — самый сложный из подходов, позволяющий сравнивать одни и те же бизнес-процессы, протекающие в нескольких организациях, относящихся к разным отраслям деятельности. Считается, что возможности, предоставляемые данным типом </w:t>
                  </w:r>
                  <w:proofErr w:type="spellStart"/>
                  <w:r w:rsidRPr="006021E5">
                    <w:rPr>
                      <w:rFonts w:cs="Arial"/>
                      <w:color w:val="000000"/>
                    </w:rPr>
                    <w:t>бенчмаркинга</w:t>
                  </w:r>
                  <w:proofErr w:type="spellEnd"/>
                  <w:r w:rsidRPr="006021E5">
                    <w:rPr>
                      <w:rFonts w:cs="Arial"/>
                      <w:color w:val="000000"/>
                    </w:rPr>
                    <w:t>, являются наиболее оптимальными.</w:t>
                  </w:r>
                </w:p>
                <w:p w14:paraId="068C0A18" w14:textId="77777777" w:rsidR="00536736" w:rsidRDefault="00536736" w:rsidP="00090B28"/>
              </w:txbxContent>
            </v:textbox>
            <w10:wrap type="none"/>
            <w10:anchorlock/>
          </v:shape>
        </w:pict>
      </w:r>
    </w:p>
    <w:p w14:paraId="2483A390" w14:textId="77777777" w:rsidR="00CE467E" w:rsidRDefault="007709E6">
      <w:pPr>
        <w:jc w:val="both"/>
        <w:rPr>
          <w:rFonts w:cs="Arial"/>
          <w:color w:val="000000"/>
        </w:rPr>
      </w:pPr>
      <w:r w:rsidRPr="006021E5">
        <w:rPr>
          <w:rFonts w:cs="Arial"/>
          <w:color w:val="000000"/>
        </w:rPr>
        <w:t>Организации для проведения сравнительного анализа выбираются, как правило, по результатам кабинетного исследования.</w:t>
      </w:r>
    </w:p>
    <w:p w14:paraId="69268169" w14:textId="77777777" w:rsidR="00CE467E" w:rsidRDefault="00F00B70">
      <w:pPr>
        <w:numPr>
          <w:ilvl w:val="0"/>
          <w:numId w:val="41"/>
        </w:numPr>
        <w:ind w:left="0" w:firstLine="0"/>
        <w:jc w:val="both"/>
        <w:rPr>
          <w:rFonts w:cs="Arial"/>
          <w:b/>
          <w:i/>
          <w:color w:val="000000"/>
        </w:rPr>
      </w:pPr>
      <w:r w:rsidRPr="00F00B70">
        <w:rPr>
          <w:rFonts w:cs="Arial"/>
          <w:b/>
          <w:i/>
          <w:color w:val="000000"/>
        </w:rPr>
        <w:t xml:space="preserve">Сбор внешней информации о бизнес-процессах в организациях-объектах исследования. </w:t>
      </w:r>
    </w:p>
    <w:p w14:paraId="053F7888" w14:textId="77777777" w:rsidR="00CE467E" w:rsidRDefault="00F00B70">
      <w:pPr>
        <w:numPr>
          <w:ilvl w:val="0"/>
          <w:numId w:val="41"/>
        </w:numPr>
        <w:ind w:left="0" w:firstLine="0"/>
        <w:jc w:val="both"/>
        <w:rPr>
          <w:rFonts w:cs="Arial"/>
          <w:b/>
          <w:i/>
          <w:color w:val="000000"/>
        </w:rPr>
      </w:pPr>
      <w:r w:rsidRPr="00F00B70">
        <w:rPr>
          <w:rFonts w:cs="Arial"/>
          <w:b/>
          <w:i/>
          <w:color w:val="000000"/>
        </w:rPr>
        <w:t xml:space="preserve">Анализ собранных данных. </w:t>
      </w:r>
    </w:p>
    <w:p w14:paraId="6EFFB5A5" w14:textId="77777777" w:rsidR="00CE467E" w:rsidRDefault="007709E6">
      <w:pPr>
        <w:jc w:val="both"/>
        <w:rPr>
          <w:rFonts w:cs="Arial"/>
          <w:color w:val="000000"/>
        </w:rPr>
      </w:pPr>
      <w:r w:rsidRPr="006021E5">
        <w:rPr>
          <w:rFonts w:cs="Arial"/>
          <w:color w:val="000000"/>
        </w:rPr>
        <w:t>Ключевые вопросы для анализа.</w:t>
      </w:r>
    </w:p>
    <w:p w14:paraId="62E87CA4" w14:textId="77777777" w:rsidR="00CE467E" w:rsidRDefault="007709E6">
      <w:pPr>
        <w:numPr>
          <w:ilvl w:val="1"/>
          <w:numId w:val="126"/>
        </w:numPr>
        <w:tabs>
          <w:tab w:val="clear" w:pos="1440"/>
        </w:tabs>
        <w:ind w:left="1276"/>
        <w:jc w:val="both"/>
        <w:rPr>
          <w:rFonts w:cs="Arial"/>
          <w:color w:val="000000"/>
        </w:rPr>
      </w:pPr>
      <w:r w:rsidRPr="006021E5">
        <w:rPr>
          <w:rFonts w:cs="Arial"/>
          <w:color w:val="000000"/>
        </w:rPr>
        <w:t xml:space="preserve">Показатели деятельности компаний — то, что достигнуто… </w:t>
      </w:r>
    </w:p>
    <w:p w14:paraId="0C02899B" w14:textId="77777777" w:rsidR="00CE467E" w:rsidRDefault="007709E6">
      <w:pPr>
        <w:numPr>
          <w:ilvl w:val="1"/>
          <w:numId w:val="126"/>
        </w:numPr>
        <w:tabs>
          <w:tab w:val="clear" w:pos="1440"/>
        </w:tabs>
        <w:ind w:left="1276"/>
        <w:jc w:val="both"/>
        <w:rPr>
          <w:rFonts w:cs="Arial"/>
          <w:color w:val="000000"/>
        </w:rPr>
      </w:pPr>
      <w:r w:rsidRPr="006021E5">
        <w:rPr>
          <w:rFonts w:cs="Arial"/>
          <w:color w:val="000000"/>
        </w:rPr>
        <w:t xml:space="preserve">Как и посредством каких методов и технологий это было достигнуто? </w:t>
      </w:r>
    </w:p>
    <w:p w14:paraId="5865B39B" w14:textId="77777777" w:rsidR="00CE467E" w:rsidRDefault="007709E6">
      <w:pPr>
        <w:numPr>
          <w:ilvl w:val="1"/>
          <w:numId w:val="126"/>
        </w:numPr>
        <w:tabs>
          <w:tab w:val="clear" w:pos="1440"/>
        </w:tabs>
        <w:ind w:left="1276"/>
        <w:jc w:val="both"/>
        <w:rPr>
          <w:rFonts w:cs="Arial"/>
          <w:color w:val="000000"/>
        </w:rPr>
      </w:pPr>
      <w:r w:rsidRPr="006021E5">
        <w:rPr>
          <w:rFonts w:cs="Arial"/>
          <w:color w:val="000000"/>
        </w:rPr>
        <w:t xml:space="preserve">Насколько велика разница между сравниваемыми компаниями? </w:t>
      </w:r>
    </w:p>
    <w:p w14:paraId="50A83945" w14:textId="77777777" w:rsidR="00CE467E" w:rsidRDefault="007709E6">
      <w:pPr>
        <w:numPr>
          <w:ilvl w:val="1"/>
          <w:numId w:val="126"/>
        </w:numPr>
        <w:tabs>
          <w:tab w:val="clear" w:pos="1440"/>
        </w:tabs>
        <w:ind w:left="1276"/>
        <w:jc w:val="both"/>
        <w:rPr>
          <w:rFonts w:cs="Arial"/>
          <w:color w:val="000000"/>
        </w:rPr>
      </w:pPr>
      <w:r w:rsidRPr="006021E5">
        <w:rPr>
          <w:rFonts w:cs="Arial"/>
          <w:color w:val="000000"/>
        </w:rPr>
        <w:t xml:space="preserve">Насколько технологии деятельности других организаций применимы к практике деятельности собственной компании? </w:t>
      </w:r>
    </w:p>
    <w:p w14:paraId="60A9DE7C" w14:textId="77777777" w:rsidR="00CE467E" w:rsidRDefault="00F00B70">
      <w:pPr>
        <w:numPr>
          <w:ilvl w:val="0"/>
          <w:numId w:val="41"/>
        </w:numPr>
        <w:ind w:left="0" w:firstLine="0"/>
        <w:jc w:val="both"/>
        <w:rPr>
          <w:rFonts w:cs="Arial"/>
          <w:b/>
          <w:i/>
          <w:color w:val="000000"/>
        </w:rPr>
      </w:pPr>
      <w:r w:rsidRPr="00F00B70">
        <w:rPr>
          <w:rFonts w:cs="Arial"/>
          <w:b/>
          <w:i/>
          <w:color w:val="000000"/>
        </w:rPr>
        <w:t xml:space="preserve">Разработка программы мер по улучшению бизнес-процессов. </w:t>
      </w:r>
    </w:p>
    <w:p w14:paraId="6FC933C1" w14:textId="77777777" w:rsidR="00CE467E" w:rsidRDefault="000A187E">
      <w:pPr>
        <w:jc w:val="both"/>
        <w:rPr>
          <w:rFonts w:cs="Arial"/>
          <w:color w:val="000000"/>
        </w:rPr>
      </w:pPr>
      <w:r>
        <w:rPr>
          <w:rFonts w:ascii="Arial CYR" w:hAnsi="Arial CYR" w:cs="Arial CYR"/>
          <w:color w:val="000000"/>
          <w:szCs w:val="22"/>
          <w:highlight w:val="green"/>
          <w:lang w:eastAsia="en-US"/>
        </w:rPr>
        <w:t xml:space="preserve">Интерактивная таблица для </w:t>
      </w:r>
      <w:proofErr w:type="spellStart"/>
      <w:r>
        <w:rPr>
          <w:rFonts w:ascii="Arial CYR" w:hAnsi="Arial CYR" w:cs="Arial CYR"/>
          <w:color w:val="000000"/>
          <w:szCs w:val="22"/>
          <w:highlight w:val="green"/>
          <w:lang w:eastAsia="en-US"/>
        </w:rPr>
        <w:t>ibook</w:t>
      </w:r>
      <w:proofErr w:type="spellEnd"/>
      <w:r>
        <w:rPr>
          <w:rFonts w:ascii="Arial CYR" w:hAnsi="Arial CYR" w:cs="Arial CYR"/>
          <w:color w:val="000000"/>
          <w:szCs w:val="22"/>
          <w:highlight w:val="green"/>
          <w:lang w:eastAsia="en-US"/>
        </w:rPr>
        <w:t xml:space="preserve"> и статичный рисунок для читалки</w:t>
      </w:r>
    </w:p>
    <w:p w14:paraId="14D364DB" w14:textId="77777777" w:rsidR="00836A34" w:rsidRPr="00867BE1" w:rsidRDefault="00836A34" w:rsidP="000D4063">
      <w:pPr>
        <w:pStyle w:val="1"/>
        <w:spacing w:before="0" w:after="0"/>
        <w:rPr>
          <w:color w:val="003CB4"/>
        </w:rPr>
      </w:pPr>
      <w:bookmarkStart w:id="270" w:name="_Toc210732445"/>
      <w:bookmarkStart w:id="271" w:name="_Toc217108045"/>
    </w:p>
    <w:p w14:paraId="0CD0F536" w14:textId="77777777" w:rsidR="007709E6" w:rsidRPr="00867BE1" w:rsidRDefault="00F00B70" w:rsidP="000D4063">
      <w:pPr>
        <w:pStyle w:val="1"/>
        <w:spacing w:before="0" w:after="0"/>
        <w:rPr>
          <w:color w:val="003CB4"/>
        </w:rPr>
      </w:pPr>
      <w:r w:rsidRPr="00F00B70">
        <w:rPr>
          <w:color w:val="003CB4"/>
        </w:rPr>
        <w:t>3.6. Базовые методы исследования конкурентов</w:t>
      </w:r>
      <w:bookmarkEnd w:id="270"/>
      <w:bookmarkEnd w:id="271"/>
    </w:p>
    <w:p w14:paraId="475BCF51" w14:textId="77777777" w:rsidR="00CE467E" w:rsidRDefault="00F00B70">
      <w:pPr>
        <w:jc w:val="center"/>
        <w:rPr>
          <w:sz w:val="20"/>
        </w:rPr>
      </w:pPr>
      <w:r w:rsidRPr="00F00B70">
        <w:rPr>
          <w:b/>
        </w:rPr>
        <w:t>Таблица 3. Базовые методы исследования конкурентов.</w:t>
      </w:r>
    </w:p>
    <w:tbl>
      <w:tblPr>
        <w:tblStyle w:val="-3"/>
        <w:tblW w:w="0" w:type="auto"/>
        <w:tblLook w:val="04A0" w:firstRow="1" w:lastRow="0" w:firstColumn="1" w:lastColumn="0" w:noHBand="0" w:noVBand="1"/>
      </w:tblPr>
      <w:tblGrid>
        <w:gridCol w:w="3967"/>
        <w:gridCol w:w="5604"/>
      </w:tblGrid>
      <w:tr w:rsidR="007709E6" w14:paraId="580470C9" w14:textId="77777777" w:rsidTr="000A18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2D20D5" w14:textId="77777777" w:rsidR="007709E6" w:rsidRPr="00373910" w:rsidRDefault="007709E6" w:rsidP="000D4063">
            <w:pPr>
              <w:spacing w:line="360" w:lineRule="auto"/>
              <w:jc w:val="center"/>
              <w:rPr>
                <w:rFonts w:cs="Arial"/>
                <w:bCs w:val="0"/>
                <w:color w:val="000000"/>
              </w:rPr>
            </w:pPr>
            <w:r w:rsidRPr="00373910">
              <w:rPr>
                <w:rFonts w:cs="Arial"/>
                <w:color w:val="000000"/>
              </w:rPr>
              <w:t>Название метода</w:t>
            </w:r>
          </w:p>
        </w:tc>
        <w:tc>
          <w:tcPr>
            <w:tcW w:w="5604" w:type="dxa"/>
            <w:hideMark/>
          </w:tcPr>
          <w:p w14:paraId="66514D04" w14:textId="77777777" w:rsidR="007709E6" w:rsidRPr="00373910" w:rsidRDefault="007709E6" w:rsidP="000D4063">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Cs w:val="0"/>
                <w:color w:val="000000"/>
              </w:rPr>
            </w:pPr>
            <w:r w:rsidRPr="00373910">
              <w:rPr>
                <w:rFonts w:cs="Arial"/>
                <w:color w:val="000000"/>
              </w:rPr>
              <w:t>Сущность\назначение метода</w:t>
            </w:r>
          </w:p>
        </w:tc>
      </w:tr>
      <w:tr w:rsidR="007709E6" w14:paraId="0E91BD3C" w14:textId="77777777" w:rsidTr="000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67C329" w14:textId="77777777" w:rsidR="007709E6" w:rsidRDefault="007709E6" w:rsidP="000D4063">
            <w:pPr>
              <w:spacing w:line="360" w:lineRule="auto"/>
              <w:rPr>
                <w:rFonts w:cs="Arial"/>
                <w:color w:val="000000"/>
              </w:rPr>
            </w:pPr>
            <w:r>
              <w:rPr>
                <w:rFonts w:cs="Arial"/>
                <w:color w:val="000000"/>
              </w:rPr>
              <w:t>Кабинетное исследование методом свободного поиска</w:t>
            </w:r>
          </w:p>
        </w:tc>
        <w:tc>
          <w:tcPr>
            <w:tcW w:w="5604" w:type="dxa"/>
            <w:hideMark/>
          </w:tcPr>
          <w:p w14:paraId="50B6C433" w14:textId="77777777" w:rsidR="007709E6" w:rsidRDefault="007709E6" w:rsidP="000D4063">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Поиск и анализ любой доступной (</w:t>
            </w:r>
            <w:r w:rsidR="00F00B70" w:rsidRPr="00F00B70">
              <w:rPr>
                <w:rFonts w:cs="Arial"/>
                <w:i/>
                <w:color w:val="000000"/>
                <w:szCs w:val="24"/>
              </w:rPr>
              <w:t>бесплатной</w:t>
            </w:r>
            <w:r>
              <w:rPr>
                <w:rFonts w:cs="Arial"/>
                <w:color w:val="000000"/>
              </w:rPr>
              <w:t>) вторичной маркетинговой информации</w:t>
            </w:r>
            <w:r w:rsidR="001E48AB">
              <w:rPr>
                <w:rFonts w:cs="Arial"/>
                <w:color w:val="000000"/>
              </w:rPr>
              <w:t>.</w:t>
            </w:r>
            <w:r>
              <w:rPr>
                <w:rFonts w:cs="Arial"/>
                <w:color w:val="000000"/>
              </w:rPr>
              <w:t xml:space="preserve"> </w:t>
            </w:r>
          </w:p>
        </w:tc>
      </w:tr>
      <w:tr w:rsidR="007709E6" w14:paraId="3C1294D6" w14:textId="77777777" w:rsidTr="000A18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155F12" w14:textId="77777777" w:rsidR="007709E6" w:rsidRDefault="007709E6" w:rsidP="000D4063">
            <w:pPr>
              <w:spacing w:line="360" w:lineRule="auto"/>
              <w:rPr>
                <w:rFonts w:cs="Arial"/>
                <w:color w:val="000000"/>
              </w:rPr>
            </w:pPr>
            <w:r>
              <w:rPr>
                <w:rFonts w:cs="Arial"/>
                <w:color w:val="000000"/>
              </w:rPr>
              <w:t>Анализ информации сайта конкурента</w:t>
            </w:r>
          </w:p>
        </w:tc>
        <w:tc>
          <w:tcPr>
            <w:tcW w:w="5604" w:type="dxa"/>
            <w:hideMark/>
          </w:tcPr>
          <w:p w14:paraId="36ECF8D3" w14:textId="77777777" w:rsidR="007709E6" w:rsidRDefault="007709E6" w:rsidP="000D4063">
            <w:pPr>
              <w:spacing w:line="360" w:lineRule="auto"/>
              <w:cnfStyle w:val="000000010000" w:firstRow="0" w:lastRow="0" w:firstColumn="0" w:lastColumn="0" w:oddVBand="0" w:evenVBand="0" w:oddHBand="0" w:evenHBand="1" w:firstRowFirstColumn="0" w:firstRowLastColumn="0" w:lastRowFirstColumn="0" w:lastRowLastColumn="0"/>
              <w:rPr>
                <w:rFonts w:cs="Arial"/>
                <w:color w:val="000000"/>
              </w:rPr>
            </w:pPr>
            <w:r>
              <w:rPr>
                <w:rFonts w:cs="Arial"/>
                <w:color w:val="000000"/>
              </w:rPr>
              <w:t>Поиск информации о ценах, ассортименте, новинках, инновационных планах, новых дилерах и дистрибьюторах, участии в научно-технической деятельности, выставках</w:t>
            </w:r>
            <w:r w:rsidR="001E48AB">
              <w:rPr>
                <w:rFonts w:cs="Arial"/>
                <w:color w:val="000000"/>
              </w:rPr>
              <w:t>.</w:t>
            </w:r>
          </w:p>
        </w:tc>
      </w:tr>
      <w:tr w:rsidR="007709E6" w14:paraId="4290A9D2" w14:textId="77777777" w:rsidTr="000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E4BBF2" w14:textId="77777777" w:rsidR="007709E6" w:rsidRDefault="007709E6" w:rsidP="000D4063">
            <w:pPr>
              <w:spacing w:line="360" w:lineRule="auto"/>
              <w:rPr>
                <w:rFonts w:cs="Arial"/>
                <w:color w:val="000000"/>
              </w:rPr>
            </w:pPr>
            <w:r>
              <w:rPr>
                <w:rFonts w:cs="Arial"/>
                <w:color w:val="000000"/>
              </w:rPr>
              <w:t>Анализ рекламно-информационной продукции конкурента</w:t>
            </w:r>
          </w:p>
        </w:tc>
        <w:tc>
          <w:tcPr>
            <w:tcW w:w="5604" w:type="dxa"/>
            <w:hideMark/>
          </w:tcPr>
          <w:p w14:paraId="750B0376" w14:textId="77777777" w:rsidR="007709E6" w:rsidRDefault="007709E6">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Оценка рекламного имиджа, стилистики рекламы, реализуемых УТП, коммерческих доводов</w:t>
            </w:r>
            <w:r w:rsidR="001E48AB">
              <w:rPr>
                <w:rFonts w:cs="Arial"/>
                <w:color w:val="000000"/>
              </w:rPr>
              <w:t xml:space="preserve"> к</w:t>
            </w:r>
            <w:r>
              <w:rPr>
                <w:rFonts w:cs="Arial"/>
                <w:color w:val="000000"/>
              </w:rPr>
              <w:t>онкурента</w:t>
            </w:r>
            <w:r w:rsidR="001E48AB">
              <w:rPr>
                <w:rFonts w:cs="Arial"/>
                <w:color w:val="000000"/>
              </w:rPr>
              <w:t>.</w:t>
            </w:r>
          </w:p>
        </w:tc>
      </w:tr>
      <w:tr w:rsidR="007709E6" w14:paraId="57BFE14A" w14:textId="77777777" w:rsidTr="000A18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CFC31E" w14:textId="77777777" w:rsidR="007709E6" w:rsidRDefault="007709E6" w:rsidP="000D4063">
            <w:pPr>
              <w:spacing w:line="360" w:lineRule="auto"/>
              <w:rPr>
                <w:rFonts w:cs="Arial"/>
                <w:color w:val="000000"/>
              </w:rPr>
            </w:pPr>
            <w:r>
              <w:rPr>
                <w:rFonts w:cs="Arial"/>
                <w:color w:val="000000"/>
              </w:rPr>
              <w:t>Сбор прайс-листов</w:t>
            </w:r>
          </w:p>
        </w:tc>
        <w:tc>
          <w:tcPr>
            <w:tcW w:w="5604" w:type="dxa"/>
            <w:hideMark/>
          </w:tcPr>
          <w:p w14:paraId="377D29F8" w14:textId="77777777" w:rsidR="007709E6" w:rsidRDefault="007709E6" w:rsidP="000D4063">
            <w:pPr>
              <w:spacing w:line="360" w:lineRule="auto"/>
              <w:cnfStyle w:val="000000010000" w:firstRow="0" w:lastRow="0" w:firstColumn="0" w:lastColumn="0" w:oddVBand="0" w:evenVBand="0" w:oddHBand="0" w:evenHBand="1" w:firstRowFirstColumn="0" w:firstRowLastColumn="0" w:lastRowFirstColumn="0" w:lastRowLastColumn="0"/>
              <w:rPr>
                <w:rFonts w:cs="Arial"/>
                <w:color w:val="000000"/>
              </w:rPr>
            </w:pPr>
            <w:r>
              <w:rPr>
                <w:rFonts w:cs="Arial"/>
                <w:color w:val="000000"/>
              </w:rPr>
              <w:t xml:space="preserve">Определение действующих номинальных цен </w:t>
            </w:r>
            <w:r>
              <w:rPr>
                <w:rFonts w:cs="Arial"/>
                <w:color w:val="000000"/>
              </w:rPr>
              <w:lastRenderedPageBreak/>
              <w:t>конкурента и структуры номинального предложения. Появление новинок</w:t>
            </w:r>
            <w:r w:rsidR="001E48AB">
              <w:rPr>
                <w:rFonts w:cs="Arial"/>
                <w:color w:val="000000"/>
              </w:rPr>
              <w:t>.</w:t>
            </w:r>
          </w:p>
        </w:tc>
      </w:tr>
      <w:tr w:rsidR="007709E6" w14:paraId="5B7C8BA9" w14:textId="77777777" w:rsidTr="000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32B7AF" w14:textId="77777777" w:rsidR="007709E6" w:rsidRDefault="007709E6" w:rsidP="000D4063">
            <w:pPr>
              <w:spacing w:line="360" w:lineRule="auto"/>
              <w:rPr>
                <w:rFonts w:cs="Arial"/>
                <w:color w:val="000000"/>
              </w:rPr>
            </w:pPr>
            <w:r>
              <w:rPr>
                <w:rFonts w:cs="Arial"/>
                <w:color w:val="000000"/>
              </w:rPr>
              <w:lastRenderedPageBreak/>
              <w:t>Сбор информации и материалов на выставках</w:t>
            </w:r>
          </w:p>
        </w:tc>
        <w:tc>
          <w:tcPr>
            <w:tcW w:w="5604" w:type="dxa"/>
            <w:hideMark/>
          </w:tcPr>
          <w:p w14:paraId="6FBDB2AD" w14:textId="77777777" w:rsidR="007709E6" w:rsidRDefault="007709E6" w:rsidP="000D4063">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Оценка рекламной политики и рекламного имиджа конкурента, выявление новинок и инновационных планов, сведения о потребителях, поиск любой иной информации (</w:t>
            </w:r>
            <w:r w:rsidR="00F00B70" w:rsidRPr="00F00B70">
              <w:rPr>
                <w:rFonts w:cs="Arial"/>
                <w:i/>
                <w:color w:val="000000"/>
                <w:szCs w:val="24"/>
              </w:rPr>
              <w:t>коммерческий шпионаж)</w:t>
            </w:r>
            <w:r w:rsidR="001E48AB">
              <w:rPr>
                <w:rFonts w:cs="Arial"/>
                <w:i/>
                <w:color w:val="000000"/>
              </w:rPr>
              <w:t>.</w:t>
            </w:r>
          </w:p>
        </w:tc>
      </w:tr>
      <w:tr w:rsidR="007709E6" w14:paraId="0A4C21EE" w14:textId="77777777" w:rsidTr="000A18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06B320" w14:textId="77777777" w:rsidR="007709E6" w:rsidRDefault="007709E6" w:rsidP="000D4063">
            <w:pPr>
              <w:spacing w:line="360" w:lineRule="auto"/>
              <w:rPr>
                <w:rFonts w:cs="Arial"/>
                <w:color w:val="000000"/>
              </w:rPr>
            </w:pPr>
            <w:r>
              <w:rPr>
                <w:rFonts w:cs="Arial"/>
                <w:color w:val="000000"/>
              </w:rPr>
              <w:t>Контент-анализ СМИ</w:t>
            </w:r>
          </w:p>
        </w:tc>
        <w:tc>
          <w:tcPr>
            <w:tcW w:w="5604" w:type="dxa"/>
            <w:hideMark/>
          </w:tcPr>
          <w:p w14:paraId="2012BF93" w14:textId="77777777" w:rsidR="007709E6" w:rsidRDefault="007709E6" w:rsidP="000D4063">
            <w:pPr>
              <w:spacing w:line="360" w:lineRule="auto"/>
              <w:cnfStyle w:val="000000010000" w:firstRow="0" w:lastRow="0" w:firstColumn="0" w:lastColumn="0" w:oddVBand="0" w:evenVBand="0" w:oddHBand="0" w:evenHBand="1" w:firstRowFirstColumn="0" w:firstRowLastColumn="0" w:lastRowFirstColumn="0" w:lastRowLastColumn="0"/>
              <w:rPr>
                <w:rFonts w:cs="Arial"/>
                <w:color w:val="000000"/>
              </w:rPr>
            </w:pPr>
            <w:r>
              <w:rPr>
                <w:rFonts w:cs="Arial"/>
                <w:color w:val="000000"/>
              </w:rPr>
              <w:t>Анализ содержания печатных и электронных СМИ, подсчет упоминаний интересующего объекта (</w:t>
            </w:r>
            <w:r w:rsidR="00F00B70" w:rsidRPr="00F00B70">
              <w:rPr>
                <w:rFonts w:cs="Arial"/>
                <w:i/>
                <w:color w:val="000000"/>
                <w:szCs w:val="24"/>
              </w:rPr>
              <w:t>предприятие, марки, товары и др</w:t>
            </w:r>
            <w:r>
              <w:rPr>
                <w:rFonts w:cs="Arial"/>
                <w:color w:val="000000"/>
              </w:rPr>
              <w:t>.). Определение направленности упоминаний: положительная, нейтральная, отрицательная</w:t>
            </w:r>
            <w:r w:rsidR="001E48AB">
              <w:rPr>
                <w:rFonts w:cs="Arial"/>
                <w:color w:val="000000"/>
              </w:rPr>
              <w:t>.</w:t>
            </w:r>
          </w:p>
        </w:tc>
      </w:tr>
      <w:tr w:rsidR="007709E6" w14:paraId="5F8D83F1" w14:textId="77777777" w:rsidTr="000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BE4B6E" w14:textId="77777777" w:rsidR="007709E6" w:rsidRDefault="007709E6" w:rsidP="000D4063">
            <w:pPr>
              <w:spacing w:line="360" w:lineRule="auto"/>
              <w:rPr>
                <w:rFonts w:cs="Arial"/>
                <w:color w:val="000000"/>
              </w:rPr>
            </w:pPr>
            <w:proofErr w:type="spellStart"/>
            <w:r>
              <w:rPr>
                <w:rFonts w:cs="Arial"/>
                <w:color w:val="000000"/>
              </w:rPr>
              <w:t>Клиппинг</w:t>
            </w:r>
            <w:proofErr w:type="spellEnd"/>
            <w:r>
              <w:rPr>
                <w:rFonts w:cs="Arial"/>
                <w:color w:val="000000"/>
              </w:rPr>
              <w:t xml:space="preserve"> прессы и рекламы</w:t>
            </w:r>
          </w:p>
        </w:tc>
        <w:tc>
          <w:tcPr>
            <w:tcW w:w="5604" w:type="dxa"/>
            <w:hideMark/>
          </w:tcPr>
          <w:p w14:paraId="106075A2" w14:textId="77777777" w:rsidR="007709E6" w:rsidRDefault="007709E6" w:rsidP="000D4063">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Подборка материалов из СМИ о предприятии, марках, товарах, персоналиях. Информация предоставляется в виде копий печатных материалов, фрагментов передач на аудио и видео-носителях</w:t>
            </w:r>
            <w:r w:rsidR="001E48AB">
              <w:rPr>
                <w:rFonts w:cs="Arial"/>
                <w:color w:val="000000"/>
              </w:rPr>
              <w:t>.</w:t>
            </w:r>
          </w:p>
        </w:tc>
      </w:tr>
      <w:tr w:rsidR="007709E6" w14:paraId="4DCE4B8F" w14:textId="77777777" w:rsidTr="000A18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0BA850" w14:textId="77777777" w:rsidR="007709E6" w:rsidRDefault="007709E6" w:rsidP="000D4063">
            <w:pPr>
              <w:spacing w:line="360" w:lineRule="auto"/>
              <w:rPr>
                <w:rFonts w:cs="Arial"/>
                <w:color w:val="000000"/>
              </w:rPr>
            </w:pPr>
            <w:r>
              <w:rPr>
                <w:rFonts w:cs="Arial"/>
                <w:color w:val="000000"/>
              </w:rPr>
              <w:t xml:space="preserve">Оценка рекламной активности конкурентов </w:t>
            </w:r>
          </w:p>
        </w:tc>
        <w:tc>
          <w:tcPr>
            <w:tcW w:w="5604" w:type="dxa"/>
            <w:hideMark/>
          </w:tcPr>
          <w:p w14:paraId="0144F742" w14:textId="77777777" w:rsidR="007709E6" w:rsidRDefault="007709E6" w:rsidP="000D4063">
            <w:pPr>
              <w:spacing w:line="360" w:lineRule="auto"/>
              <w:cnfStyle w:val="000000010000" w:firstRow="0" w:lastRow="0" w:firstColumn="0" w:lastColumn="0" w:oddVBand="0" w:evenVBand="0" w:oddHBand="0" w:evenHBand="1" w:firstRowFirstColumn="0" w:firstRowLastColumn="0" w:lastRowFirstColumn="0" w:lastRowLastColumn="0"/>
              <w:rPr>
                <w:rFonts w:cs="Arial"/>
                <w:color w:val="000000"/>
              </w:rPr>
            </w:pPr>
            <w:r>
              <w:rPr>
                <w:rFonts w:cs="Arial"/>
                <w:color w:val="000000"/>
              </w:rPr>
              <w:t>Подсчет объема размещения рекламы конкурента в различных каналах и на различных носителях, определение объема бюджета рекламы и его структуры по каналам и носителям</w:t>
            </w:r>
            <w:r w:rsidR="001E48AB">
              <w:rPr>
                <w:rFonts w:cs="Arial"/>
                <w:color w:val="000000"/>
              </w:rPr>
              <w:t>.</w:t>
            </w:r>
          </w:p>
        </w:tc>
      </w:tr>
      <w:tr w:rsidR="007709E6" w14:paraId="43867193" w14:textId="77777777" w:rsidTr="000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3589B5" w14:textId="77777777" w:rsidR="007709E6" w:rsidRDefault="007709E6" w:rsidP="000D4063">
            <w:pPr>
              <w:spacing w:line="360" w:lineRule="auto"/>
              <w:rPr>
                <w:rFonts w:cs="Arial"/>
                <w:color w:val="000000"/>
              </w:rPr>
            </w:pPr>
            <w:r>
              <w:rPr>
                <w:rFonts w:cs="Arial"/>
                <w:color w:val="000000"/>
              </w:rPr>
              <w:t xml:space="preserve">Покупка и анализ учетно-отчетной, регистрационной и иной информации о конкурентах (налоговый шпионаж) </w:t>
            </w:r>
          </w:p>
        </w:tc>
        <w:tc>
          <w:tcPr>
            <w:tcW w:w="5604" w:type="dxa"/>
            <w:hideMark/>
          </w:tcPr>
          <w:p w14:paraId="66F0EB79" w14:textId="77777777" w:rsidR="007709E6" w:rsidRDefault="007709E6" w:rsidP="000D4063">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Получение номинальной информации о финансовых результатах деятельности конкурентов (</w:t>
            </w:r>
            <w:r w:rsidR="00F00B70" w:rsidRPr="00F00B70">
              <w:rPr>
                <w:rFonts w:cs="Arial"/>
                <w:i/>
                <w:color w:val="000000"/>
                <w:szCs w:val="24"/>
              </w:rPr>
              <w:t>балансовые отчеты</w:t>
            </w:r>
            <w:r>
              <w:rPr>
                <w:rFonts w:cs="Arial"/>
                <w:color w:val="000000"/>
              </w:rPr>
              <w:t>), учредителях, филиалах, дочерних компаниях, кредитной истории, промышленной собственности и др.</w:t>
            </w:r>
            <w:r w:rsidR="001E48AB">
              <w:rPr>
                <w:rFonts w:cs="Arial"/>
                <w:color w:val="000000"/>
              </w:rPr>
              <w:t>.</w:t>
            </w:r>
            <w:r>
              <w:rPr>
                <w:rFonts w:cs="Arial"/>
                <w:color w:val="000000"/>
              </w:rPr>
              <w:t xml:space="preserve"> Данные приобретаются у специализированных компаний</w:t>
            </w:r>
            <w:r w:rsidR="001E48AB">
              <w:rPr>
                <w:rFonts w:cs="Arial"/>
                <w:color w:val="000000"/>
              </w:rPr>
              <w:t>.</w:t>
            </w:r>
          </w:p>
        </w:tc>
      </w:tr>
      <w:tr w:rsidR="007709E6" w14:paraId="6F7F9F39" w14:textId="77777777" w:rsidTr="000A18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FEE78" w14:textId="77777777" w:rsidR="007709E6" w:rsidRDefault="007709E6" w:rsidP="000D4063">
            <w:pPr>
              <w:spacing w:line="360" w:lineRule="auto"/>
              <w:rPr>
                <w:rFonts w:cs="Arial"/>
                <w:color w:val="000000"/>
              </w:rPr>
            </w:pPr>
            <w:r>
              <w:rPr>
                <w:rFonts w:cs="Arial"/>
                <w:color w:val="000000"/>
              </w:rPr>
              <w:t>Шпионаж за потреблением</w:t>
            </w:r>
          </w:p>
        </w:tc>
        <w:tc>
          <w:tcPr>
            <w:tcW w:w="5604" w:type="dxa"/>
            <w:hideMark/>
          </w:tcPr>
          <w:p w14:paraId="392C31CF" w14:textId="77777777" w:rsidR="007709E6" w:rsidRDefault="007709E6" w:rsidP="000D4063">
            <w:pPr>
              <w:spacing w:line="360" w:lineRule="auto"/>
              <w:cnfStyle w:val="000000010000" w:firstRow="0" w:lastRow="0" w:firstColumn="0" w:lastColumn="0" w:oddVBand="0" w:evenVBand="0" w:oddHBand="0" w:evenHBand="1" w:firstRowFirstColumn="0" w:firstRowLastColumn="0" w:lastRowFirstColumn="0" w:lastRowLastColumn="0"/>
              <w:rPr>
                <w:rFonts w:cs="Arial"/>
                <w:color w:val="000000"/>
              </w:rPr>
            </w:pPr>
            <w:r>
              <w:rPr>
                <w:rFonts w:cs="Arial"/>
                <w:color w:val="000000"/>
              </w:rPr>
              <w:t>Обычно производится в целях определения объемов производства и рыночной доли конкурентов</w:t>
            </w:r>
            <w:r w:rsidR="001E48AB">
              <w:rPr>
                <w:rFonts w:cs="Arial"/>
                <w:color w:val="000000"/>
              </w:rPr>
              <w:t>.</w:t>
            </w:r>
          </w:p>
        </w:tc>
      </w:tr>
      <w:tr w:rsidR="007709E6" w14:paraId="525AB4FE" w14:textId="77777777" w:rsidTr="000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0C436C" w14:textId="77777777" w:rsidR="007709E6" w:rsidRDefault="007709E6" w:rsidP="000D4063">
            <w:pPr>
              <w:spacing w:line="360" w:lineRule="auto"/>
              <w:rPr>
                <w:rFonts w:cs="Arial"/>
                <w:color w:val="000000"/>
              </w:rPr>
            </w:pPr>
            <w:r>
              <w:rPr>
                <w:rFonts w:cs="Arial"/>
                <w:color w:val="000000"/>
              </w:rPr>
              <w:t>Шпионаж за персоналом</w:t>
            </w:r>
          </w:p>
        </w:tc>
        <w:tc>
          <w:tcPr>
            <w:tcW w:w="5604" w:type="dxa"/>
            <w:hideMark/>
          </w:tcPr>
          <w:p w14:paraId="07834780" w14:textId="77777777" w:rsidR="007709E6" w:rsidRDefault="007709E6" w:rsidP="000D4063">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Обычно производится в целях определения текущих и перспективных объемов производства и его структуры</w:t>
            </w:r>
            <w:r w:rsidR="001E48AB">
              <w:rPr>
                <w:rFonts w:cs="Arial"/>
                <w:color w:val="000000"/>
              </w:rPr>
              <w:t>.</w:t>
            </w:r>
          </w:p>
        </w:tc>
      </w:tr>
      <w:tr w:rsidR="007709E6" w14:paraId="7409722D" w14:textId="77777777" w:rsidTr="000A18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DE56A7" w14:textId="77777777" w:rsidR="007709E6" w:rsidRDefault="007709E6" w:rsidP="000D4063">
            <w:pPr>
              <w:spacing w:line="360" w:lineRule="auto"/>
              <w:rPr>
                <w:rFonts w:cs="Arial"/>
                <w:color w:val="000000"/>
              </w:rPr>
            </w:pPr>
            <w:r>
              <w:rPr>
                <w:rFonts w:cs="Arial"/>
                <w:color w:val="000000"/>
              </w:rPr>
              <w:t>Шпионаж логистики</w:t>
            </w:r>
          </w:p>
        </w:tc>
        <w:tc>
          <w:tcPr>
            <w:tcW w:w="5604" w:type="dxa"/>
            <w:hideMark/>
          </w:tcPr>
          <w:p w14:paraId="78AF3176" w14:textId="77777777" w:rsidR="007709E6" w:rsidRDefault="007709E6" w:rsidP="000D4063">
            <w:pPr>
              <w:spacing w:line="360" w:lineRule="auto"/>
              <w:cnfStyle w:val="000000010000" w:firstRow="0" w:lastRow="0" w:firstColumn="0" w:lastColumn="0" w:oddVBand="0" w:evenVBand="0" w:oddHBand="0" w:evenHBand="1" w:firstRowFirstColumn="0" w:firstRowLastColumn="0" w:lastRowFirstColumn="0" w:lastRowLastColumn="0"/>
              <w:rPr>
                <w:rFonts w:cs="Arial"/>
                <w:color w:val="000000"/>
              </w:rPr>
            </w:pPr>
            <w:r>
              <w:rPr>
                <w:rFonts w:cs="Arial"/>
                <w:color w:val="000000"/>
              </w:rPr>
              <w:t xml:space="preserve">Физический подсчет объема вывозимых и ввозимых грузов со складов конкурента или покупки информации об объеме ж\д перевозок </w:t>
            </w:r>
            <w:r>
              <w:rPr>
                <w:rFonts w:cs="Arial"/>
                <w:color w:val="000000"/>
              </w:rPr>
              <w:lastRenderedPageBreak/>
              <w:t>(</w:t>
            </w:r>
            <w:r w:rsidR="00F00B70" w:rsidRPr="00F00B70">
              <w:rPr>
                <w:rFonts w:cs="Arial"/>
                <w:i/>
                <w:color w:val="000000"/>
                <w:szCs w:val="24"/>
              </w:rPr>
              <w:t>статистика МПС</w:t>
            </w:r>
            <w:r>
              <w:rPr>
                <w:rFonts w:cs="Arial"/>
                <w:color w:val="000000"/>
              </w:rPr>
              <w:t>). Обычно производится в целях определения объемов производства и рыночной доли конкурентов, а также географической структуры сбыта</w:t>
            </w:r>
            <w:r w:rsidR="001E48AB">
              <w:rPr>
                <w:rFonts w:cs="Arial"/>
                <w:color w:val="000000"/>
              </w:rPr>
              <w:t>.</w:t>
            </w:r>
          </w:p>
        </w:tc>
      </w:tr>
      <w:tr w:rsidR="007709E6" w14:paraId="5910A6F2" w14:textId="77777777" w:rsidTr="000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6E215C" w14:textId="77777777" w:rsidR="007709E6" w:rsidRDefault="007709E6" w:rsidP="000D4063">
            <w:pPr>
              <w:spacing w:line="360" w:lineRule="auto"/>
              <w:rPr>
                <w:rFonts w:cs="Arial"/>
                <w:color w:val="000000"/>
              </w:rPr>
            </w:pPr>
            <w:r>
              <w:rPr>
                <w:rFonts w:cs="Arial"/>
                <w:color w:val="000000"/>
              </w:rPr>
              <w:lastRenderedPageBreak/>
              <w:t>IT-методы (</w:t>
            </w:r>
            <w:r w:rsidR="00F00B70" w:rsidRPr="00F00B70">
              <w:rPr>
                <w:rFonts w:cs="Arial"/>
                <w:i/>
                <w:color w:val="000000"/>
                <w:szCs w:val="24"/>
              </w:rPr>
              <w:t>учет трафика, «взлом» информационных ресурсов и др</w:t>
            </w:r>
            <w:r>
              <w:rPr>
                <w:rFonts w:cs="Arial"/>
                <w:color w:val="000000"/>
              </w:rPr>
              <w:t>.)</w:t>
            </w:r>
          </w:p>
        </w:tc>
        <w:tc>
          <w:tcPr>
            <w:tcW w:w="5604" w:type="dxa"/>
            <w:hideMark/>
          </w:tcPr>
          <w:p w14:paraId="01028764" w14:textId="77777777" w:rsidR="007709E6" w:rsidRDefault="007709E6" w:rsidP="000D4063">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Производится, главным образом, в целях отслеживания объема и направлений рекламы конкурентов</w:t>
            </w:r>
            <w:r w:rsidR="001E48AB">
              <w:rPr>
                <w:rFonts w:cs="Arial"/>
                <w:color w:val="000000"/>
              </w:rPr>
              <w:t>.</w:t>
            </w:r>
          </w:p>
        </w:tc>
      </w:tr>
      <w:tr w:rsidR="007709E6" w14:paraId="5CF4982D" w14:textId="77777777" w:rsidTr="000A18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E184C7" w14:textId="77777777" w:rsidR="007709E6" w:rsidRDefault="007709E6" w:rsidP="000D4063">
            <w:pPr>
              <w:spacing w:line="360" w:lineRule="auto"/>
              <w:rPr>
                <w:rFonts w:cs="Arial"/>
                <w:color w:val="000000"/>
              </w:rPr>
            </w:pPr>
            <w:proofErr w:type="spellStart"/>
            <w:r>
              <w:rPr>
                <w:rFonts w:cs="Arial"/>
                <w:color w:val="000000"/>
              </w:rPr>
              <w:t>Бенчмаркинг</w:t>
            </w:r>
            <w:proofErr w:type="spellEnd"/>
          </w:p>
        </w:tc>
        <w:tc>
          <w:tcPr>
            <w:tcW w:w="5604" w:type="dxa"/>
            <w:hideMark/>
          </w:tcPr>
          <w:p w14:paraId="5CAFBD0E" w14:textId="77777777" w:rsidR="007709E6" w:rsidRDefault="007709E6" w:rsidP="000D4063">
            <w:pPr>
              <w:spacing w:line="360" w:lineRule="auto"/>
              <w:cnfStyle w:val="000000010000" w:firstRow="0" w:lastRow="0" w:firstColumn="0" w:lastColumn="0" w:oddVBand="0" w:evenVBand="0" w:oddHBand="0" w:evenHBand="1" w:firstRowFirstColumn="0" w:firstRowLastColumn="0" w:lastRowFirstColumn="0" w:lastRowLastColumn="0"/>
              <w:rPr>
                <w:rFonts w:cs="Arial"/>
                <w:color w:val="000000"/>
              </w:rPr>
            </w:pPr>
            <w:r>
              <w:rPr>
                <w:rFonts w:cs="Arial"/>
                <w:color w:val="000000"/>
              </w:rPr>
              <w:t>Основная цель: выявить ключевые направления совершенствования бизнес-процессов и технологий маркетинга</w:t>
            </w:r>
            <w:r w:rsidR="001E48AB">
              <w:rPr>
                <w:rFonts w:cs="Arial"/>
                <w:color w:val="000000"/>
              </w:rPr>
              <w:t>.</w:t>
            </w:r>
          </w:p>
        </w:tc>
      </w:tr>
      <w:tr w:rsidR="007709E6" w14:paraId="3C34C517" w14:textId="77777777" w:rsidTr="000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7EEB3D" w14:textId="77777777" w:rsidR="007709E6" w:rsidRDefault="007709E6" w:rsidP="000D4063">
            <w:pPr>
              <w:spacing w:line="360" w:lineRule="auto"/>
              <w:rPr>
                <w:rFonts w:cs="Arial"/>
                <w:color w:val="000000"/>
              </w:rPr>
            </w:pPr>
            <w:proofErr w:type="spellStart"/>
            <w:r>
              <w:rPr>
                <w:rFonts w:cs="Arial"/>
                <w:color w:val="000000"/>
              </w:rPr>
              <w:t>Мистери</w:t>
            </w:r>
            <w:proofErr w:type="spellEnd"/>
            <w:r>
              <w:rPr>
                <w:rFonts w:cs="Arial"/>
                <w:color w:val="000000"/>
              </w:rPr>
              <w:t>-шоппинг</w:t>
            </w:r>
          </w:p>
        </w:tc>
        <w:tc>
          <w:tcPr>
            <w:tcW w:w="5604" w:type="dxa"/>
            <w:hideMark/>
          </w:tcPr>
          <w:p w14:paraId="5613446C" w14:textId="77777777" w:rsidR="007709E6" w:rsidRDefault="007709E6" w:rsidP="000D4063">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Основные области изучения: оценка реальных коммерческих условий сделок и коммерческих доводов конкурента; сравнительный анализ уровня и системы обслуживания клиентов</w:t>
            </w:r>
            <w:r w:rsidR="001E48AB">
              <w:rPr>
                <w:rFonts w:cs="Arial"/>
                <w:color w:val="000000"/>
              </w:rPr>
              <w:t>.</w:t>
            </w:r>
          </w:p>
        </w:tc>
      </w:tr>
      <w:tr w:rsidR="007709E6" w14:paraId="527A4AAB" w14:textId="77777777" w:rsidTr="000A18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79E5BC" w14:textId="77777777" w:rsidR="007709E6" w:rsidRDefault="007709E6" w:rsidP="000D4063">
            <w:pPr>
              <w:spacing w:line="360" w:lineRule="auto"/>
              <w:rPr>
                <w:rFonts w:cs="Arial"/>
                <w:color w:val="000000"/>
              </w:rPr>
            </w:pPr>
            <w:proofErr w:type="spellStart"/>
            <w:r>
              <w:rPr>
                <w:rFonts w:cs="Arial"/>
                <w:color w:val="000000"/>
              </w:rPr>
              <w:t>Легендированные</w:t>
            </w:r>
            <w:proofErr w:type="spellEnd"/>
            <w:r>
              <w:rPr>
                <w:rFonts w:cs="Arial"/>
                <w:color w:val="000000"/>
              </w:rPr>
              <w:t xml:space="preserve"> телефонные или личные интервью с конкурентами</w:t>
            </w:r>
          </w:p>
        </w:tc>
        <w:tc>
          <w:tcPr>
            <w:tcW w:w="5604" w:type="dxa"/>
            <w:hideMark/>
          </w:tcPr>
          <w:p w14:paraId="126F4A19" w14:textId="77777777" w:rsidR="007709E6" w:rsidRDefault="008D17D7" w:rsidP="000D4063">
            <w:pPr>
              <w:spacing w:line="360" w:lineRule="auto"/>
              <w:cnfStyle w:val="000000010000" w:firstRow="0" w:lastRow="0" w:firstColumn="0" w:lastColumn="0" w:oddVBand="0" w:evenVBand="0" w:oddHBand="0" w:evenHBand="1" w:firstRowFirstColumn="0" w:firstRowLastColumn="0" w:lastRowFirstColumn="0" w:lastRowLastColumn="0"/>
              <w:rPr>
                <w:rFonts w:cs="Arial"/>
                <w:color w:val="000000"/>
              </w:rPr>
            </w:pPr>
            <w:r>
              <w:rPr>
                <w:rFonts w:cs="Arial"/>
                <w:color w:val="000000"/>
              </w:rPr>
              <w:t>О</w:t>
            </w:r>
            <w:r w:rsidR="007709E6">
              <w:rPr>
                <w:rFonts w:cs="Arial"/>
                <w:color w:val="000000"/>
              </w:rPr>
              <w:t>сновная проблематика: маркетинговая самооценка конкурента; оценка состояния и ключевых тенденций развития рынка; инновационные проекты (</w:t>
            </w:r>
            <w:r w:rsidR="00F00B70" w:rsidRPr="00F00B70">
              <w:rPr>
                <w:rFonts w:cs="Arial"/>
                <w:i/>
                <w:color w:val="000000"/>
                <w:szCs w:val="24"/>
              </w:rPr>
              <w:t>новое производство, новые товары</w:t>
            </w:r>
            <w:r w:rsidR="007709E6">
              <w:rPr>
                <w:rFonts w:cs="Arial"/>
                <w:color w:val="000000"/>
              </w:rPr>
              <w:t>); используемые технологии и др.</w:t>
            </w:r>
            <w:r>
              <w:rPr>
                <w:rFonts w:cs="Arial"/>
                <w:color w:val="000000"/>
              </w:rPr>
              <w:t>.</w:t>
            </w:r>
          </w:p>
        </w:tc>
      </w:tr>
      <w:tr w:rsidR="007709E6" w14:paraId="37243FA1" w14:textId="77777777" w:rsidTr="000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8F54B1" w14:textId="77777777" w:rsidR="007709E6" w:rsidRDefault="007709E6" w:rsidP="000D4063">
            <w:pPr>
              <w:spacing w:line="360" w:lineRule="auto"/>
              <w:rPr>
                <w:rFonts w:cs="Arial"/>
                <w:color w:val="000000"/>
              </w:rPr>
            </w:pPr>
            <w:r>
              <w:rPr>
                <w:rFonts w:cs="Arial"/>
                <w:color w:val="000000"/>
              </w:rPr>
              <w:t>Прямой шпионаж (</w:t>
            </w:r>
            <w:r w:rsidR="00F00B70" w:rsidRPr="00F00B70">
              <w:rPr>
                <w:rFonts w:cs="Arial"/>
                <w:i/>
                <w:color w:val="000000"/>
                <w:szCs w:val="24"/>
              </w:rPr>
              <w:t>подкуп персонала, несанкционированное проникновение на предприятие</w:t>
            </w:r>
            <w:r>
              <w:rPr>
                <w:rFonts w:cs="Arial"/>
                <w:color w:val="000000"/>
              </w:rPr>
              <w:t>)</w:t>
            </w:r>
          </w:p>
        </w:tc>
        <w:tc>
          <w:tcPr>
            <w:tcW w:w="5604" w:type="dxa"/>
            <w:hideMark/>
          </w:tcPr>
          <w:p w14:paraId="6DB0EA95" w14:textId="77777777" w:rsidR="007709E6" w:rsidRDefault="007709E6" w:rsidP="000D4063">
            <w:p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Любая интересующая информация</w:t>
            </w:r>
            <w:r w:rsidR="008D17D7">
              <w:rPr>
                <w:rFonts w:cs="Arial"/>
                <w:color w:val="000000"/>
              </w:rPr>
              <w:t>.</w:t>
            </w:r>
          </w:p>
        </w:tc>
      </w:tr>
    </w:tbl>
    <w:p w14:paraId="04A9D3BE" w14:textId="77777777" w:rsidR="008D17D7" w:rsidRPr="00582F5A" w:rsidRDefault="008D17D7" w:rsidP="000D4063">
      <w:pPr>
        <w:pStyle w:val="1"/>
        <w:spacing w:before="0" w:after="0"/>
        <w:rPr>
          <w:color w:val="003CB4"/>
        </w:rPr>
      </w:pPr>
      <w:bookmarkStart w:id="272" w:name="_Toc210732447"/>
      <w:bookmarkStart w:id="273" w:name="_Toc217108047"/>
    </w:p>
    <w:p w14:paraId="022CC1BF" w14:textId="77777777" w:rsidR="007709E6" w:rsidRPr="00582F5A" w:rsidRDefault="00F00B70" w:rsidP="000D4063">
      <w:pPr>
        <w:pStyle w:val="1"/>
        <w:spacing w:before="0" w:after="0"/>
        <w:rPr>
          <w:color w:val="003CB4"/>
        </w:rPr>
      </w:pPr>
      <w:r w:rsidRPr="00F00B70">
        <w:rPr>
          <w:color w:val="003CB4"/>
        </w:rPr>
        <w:t>3.7. Основные продуктивные информационные легенды, используемые при проведении исследований конкурентов</w:t>
      </w:r>
      <w:bookmarkEnd w:id="272"/>
      <w:bookmarkEnd w:id="273"/>
    </w:p>
    <w:p w14:paraId="0A1165D3" w14:textId="77777777" w:rsidR="00CE467E" w:rsidRDefault="00E76919">
      <w:pPr>
        <w:jc w:val="both"/>
        <w:rPr>
          <w:rFonts w:cs="Arial"/>
          <w:color w:val="000000"/>
        </w:rPr>
      </w:pPr>
      <w:commentRangeStart w:id="274"/>
      <w:r>
        <w:rPr>
          <w:rFonts w:cs="Arial"/>
          <w:noProof/>
          <w:color w:val="000000"/>
        </w:rPr>
        <w:drawing>
          <wp:anchor distT="0" distB="0" distL="114300" distR="114300" simplePos="0" relativeHeight="251664896" behindDoc="0" locked="0" layoutInCell="1" allowOverlap="1" wp14:anchorId="74263940" wp14:editId="796F3D50">
            <wp:simplePos x="0" y="0"/>
            <wp:positionH relativeFrom="margin">
              <wp:posOffset>-17780</wp:posOffset>
            </wp:positionH>
            <wp:positionV relativeFrom="margin">
              <wp:posOffset>7285355</wp:posOffset>
            </wp:positionV>
            <wp:extent cx="3070860" cy="1282065"/>
            <wp:effectExtent l="0" t="0" r="0" b="0"/>
            <wp:wrapSquare wrapText="bothSides"/>
            <wp:docPr id="3084" name="Рисунок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070860" cy="1282065"/>
                    </a:xfrm>
                    <a:prstGeom prst="rect">
                      <a:avLst/>
                    </a:prstGeom>
                    <a:noFill/>
                  </pic:spPr>
                </pic:pic>
              </a:graphicData>
            </a:graphic>
          </wp:anchor>
        </w:drawing>
      </w:r>
      <w:commentRangeEnd w:id="274"/>
      <w:r w:rsidR="00592780">
        <w:rPr>
          <w:rStyle w:val="af3"/>
        </w:rPr>
        <w:commentReference w:id="275"/>
      </w:r>
      <w:r w:rsidR="008D17D7">
        <w:rPr>
          <w:rStyle w:val="af3"/>
        </w:rPr>
        <w:commentReference w:id="274"/>
      </w:r>
      <w:r w:rsidR="007709E6" w:rsidRPr="00ED7275">
        <w:rPr>
          <w:rFonts w:cs="Arial"/>
          <w:color w:val="000000"/>
        </w:rPr>
        <w:t>Основные продуктивные информационные легенды, используемые при проведении исследований конкурентов.</w:t>
      </w:r>
    </w:p>
    <w:p w14:paraId="587C144A" w14:textId="77777777" w:rsidR="00CE467E" w:rsidRDefault="007709E6">
      <w:pPr>
        <w:numPr>
          <w:ilvl w:val="0"/>
          <w:numId w:val="127"/>
        </w:numPr>
        <w:ind w:left="0" w:firstLine="0"/>
        <w:jc w:val="both"/>
        <w:rPr>
          <w:rFonts w:cs="Arial"/>
          <w:color w:val="000000"/>
        </w:rPr>
      </w:pPr>
      <w:r w:rsidRPr="00ED7275">
        <w:rPr>
          <w:rFonts w:cs="Arial"/>
          <w:color w:val="000000"/>
        </w:rPr>
        <w:t>Коммерческое</w:t>
      </w:r>
      <w:r w:rsidR="009D536B">
        <w:rPr>
          <w:rFonts w:cs="Arial"/>
          <w:color w:val="000000"/>
        </w:rPr>
        <w:t xml:space="preserve"> маркетинговое исследование</w:t>
      </w:r>
      <w:r w:rsidRPr="00ED7275">
        <w:rPr>
          <w:rFonts w:cs="Arial"/>
          <w:color w:val="000000"/>
        </w:rPr>
        <w:t xml:space="preserve">, проводимое независимой исследовательской или консалтинговой компанией. </w:t>
      </w:r>
    </w:p>
    <w:p w14:paraId="2B23340A" w14:textId="77777777" w:rsidR="00CE467E" w:rsidRDefault="007709E6">
      <w:pPr>
        <w:numPr>
          <w:ilvl w:val="0"/>
          <w:numId w:val="127"/>
        </w:numPr>
        <w:ind w:left="0" w:firstLine="0"/>
        <w:jc w:val="both"/>
        <w:rPr>
          <w:rFonts w:cs="Arial"/>
          <w:color w:val="000000"/>
        </w:rPr>
      </w:pPr>
      <w:r w:rsidRPr="00C6356A">
        <w:rPr>
          <w:rFonts w:cs="Arial"/>
          <w:color w:val="000000"/>
        </w:rPr>
        <w:t>Исследование, проводимое сотрудниками редакции отраслевого или периодического издания с целью подготовки публикации (</w:t>
      </w:r>
      <w:r w:rsidR="00F00B70" w:rsidRPr="00F00B70">
        <w:rPr>
          <w:rFonts w:cs="Arial"/>
          <w:i/>
          <w:color w:val="000000"/>
        </w:rPr>
        <w:t>обзор рынка</w:t>
      </w:r>
      <w:r w:rsidRPr="00C6356A">
        <w:rPr>
          <w:rFonts w:cs="Arial"/>
          <w:color w:val="000000"/>
        </w:rPr>
        <w:t xml:space="preserve">). </w:t>
      </w:r>
      <w:r w:rsidRPr="00C6356A">
        <w:rPr>
          <w:rFonts w:cs="Arial"/>
          <w:color w:val="000000"/>
        </w:rPr>
        <w:lastRenderedPageBreak/>
        <w:t xml:space="preserve">Могут быть использованы аффилированные издания. </w:t>
      </w:r>
    </w:p>
    <w:p w14:paraId="00903409" w14:textId="77777777" w:rsidR="00CE467E" w:rsidRDefault="00C6356A">
      <w:pPr>
        <w:jc w:val="both"/>
        <w:rPr>
          <w:rFonts w:cs="Arial"/>
          <w:color w:val="000000"/>
        </w:rPr>
      </w:pPr>
      <w:r w:rsidRPr="00C6356A">
        <w:rPr>
          <w:rFonts w:cs="Arial"/>
          <w:color w:val="000000"/>
          <w:highlight w:val="yellow"/>
        </w:rPr>
        <w:t xml:space="preserve">Видеовставка 22. </w:t>
      </w:r>
      <w:r w:rsidR="00F00B70" w:rsidRPr="00F00B70">
        <w:rPr>
          <w:rFonts w:cs="Arial"/>
          <w:b/>
          <w:i/>
          <w:color w:val="000000"/>
          <w:highlight w:val="yellow"/>
        </w:rPr>
        <w:t>Пример</w:t>
      </w:r>
      <w:r w:rsidRPr="00C6356A">
        <w:rPr>
          <w:rFonts w:cs="Arial"/>
          <w:color w:val="000000"/>
          <w:highlight w:val="yellow"/>
        </w:rPr>
        <w:t xml:space="preserve">. </w:t>
      </w:r>
      <w:r w:rsidR="00F00B70" w:rsidRPr="00F00B70">
        <w:rPr>
          <w:rFonts w:cs="Arial"/>
          <w:i/>
          <w:color w:val="000000"/>
          <w:highlight w:val="yellow"/>
        </w:rPr>
        <w:t>Известная российская компания, работающая на рынке сельскохозяйственной техники проводила исследование конкурентной среды под легендой подготовки обзора для специализированного журнала. Этот журнал действительно издавался, но никакого отношения к российской компании не имел, то есть не был с ней аффилирован. Тем не менее, сотрудник, проводивший исследование, представлялся производителям сельхозтехники внештатным корреспондентом издания, предоставлял свои контакты для обратной связи. Обман раскрыт так и не был. А сотрудник получил возможность интервьюировать представителей компаний-конкурентов по телефону. От предложения встретиться лично он отказывался</w:t>
      </w:r>
      <w:r w:rsidRPr="00C6356A">
        <w:rPr>
          <w:rFonts w:cs="Arial"/>
          <w:color w:val="000000"/>
          <w:highlight w:val="yellow"/>
        </w:rPr>
        <w:t>.</w:t>
      </w:r>
    </w:p>
    <w:p w14:paraId="3728ECED" w14:textId="77777777" w:rsidR="00E851ED" w:rsidRDefault="00E851ED">
      <w:pPr>
        <w:pStyle w:val="a8"/>
        <w:widowControl w:val="0"/>
        <w:jc w:val="both"/>
        <w:rPr>
          <w:color w:val="000000"/>
          <w:sz w:val="22"/>
          <w:szCs w:val="22"/>
        </w:rPr>
      </w:pPr>
      <w:r w:rsidRPr="0039525B">
        <w:rPr>
          <w:color w:val="000000"/>
          <w:sz w:val="22"/>
          <w:szCs w:val="22"/>
          <w:highlight w:val="green"/>
        </w:rPr>
        <w:t>Статичный рисунок для читалки:</w:t>
      </w:r>
    </w:p>
    <w:p w14:paraId="381607A8" w14:textId="77777777" w:rsidR="00CE467E" w:rsidRDefault="00E851ED">
      <w:pPr>
        <w:jc w:val="center"/>
        <w:rPr>
          <w:rFonts w:cs="Arial"/>
          <w:color w:val="000000"/>
        </w:rPr>
      </w:pPr>
      <w:commentRangeStart w:id="276"/>
      <w:commentRangeStart w:id="277"/>
      <w:r>
        <w:rPr>
          <w:rFonts w:cs="Arial"/>
          <w:noProof/>
          <w:color w:val="000000"/>
        </w:rPr>
        <w:drawing>
          <wp:inline distT="0" distB="0" distL="0" distR="0" wp14:anchorId="3B902A03" wp14:editId="24A889FC">
            <wp:extent cx="3764477" cy="2258445"/>
            <wp:effectExtent l="0" t="0" r="0" b="0"/>
            <wp:docPr id="2068" name="Рисунок 21" descr="C:\Users\o_afanasiadi\Desktop\Без имени-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o_afanasiadi\Desktop\Без имени-1.jpg"/>
                    <pic:cNvPicPr>
                      <a:picLocks noChangeAspect="1" noChangeArrowheads="1"/>
                    </pic:cNvPicPr>
                  </pic:nvPicPr>
                  <pic:blipFill>
                    <a:blip r:embed="rId115" cstate="print"/>
                    <a:srcRect/>
                    <a:stretch>
                      <a:fillRect/>
                    </a:stretch>
                  </pic:blipFill>
                  <pic:spPr bwMode="auto">
                    <a:xfrm>
                      <a:off x="0" y="0"/>
                      <a:ext cx="3769722" cy="2261592"/>
                    </a:xfrm>
                    <a:prstGeom prst="rect">
                      <a:avLst/>
                    </a:prstGeom>
                    <a:noFill/>
                    <a:ln w="9525">
                      <a:noFill/>
                      <a:miter lim="800000"/>
                      <a:headEnd/>
                      <a:tailEnd/>
                    </a:ln>
                  </pic:spPr>
                </pic:pic>
              </a:graphicData>
            </a:graphic>
          </wp:inline>
        </w:drawing>
      </w:r>
      <w:commentRangeEnd w:id="276"/>
      <w:commentRangeEnd w:id="277"/>
      <w:r w:rsidR="00A1712E">
        <w:rPr>
          <w:rStyle w:val="af3"/>
        </w:rPr>
        <w:commentReference w:id="276"/>
      </w:r>
      <w:r>
        <w:rPr>
          <w:rStyle w:val="af3"/>
        </w:rPr>
        <w:commentReference w:id="277"/>
      </w:r>
    </w:p>
    <w:p w14:paraId="403088E1" w14:textId="77777777" w:rsidR="00CE467E" w:rsidRDefault="00D51018">
      <w:pPr>
        <w:jc w:val="both"/>
        <w:rPr>
          <w:rFonts w:cs="Arial"/>
          <w:color w:val="000000"/>
        </w:rPr>
      </w:pPr>
      <w:r>
        <w:rPr>
          <w:rFonts w:cs="Arial"/>
          <w:color w:val="000000"/>
        </w:rPr>
        <w:t>3</w:t>
      </w:r>
      <w:r>
        <w:rPr>
          <w:rFonts w:cs="Arial"/>
          <w:color w:val="000000"/>
        </w:rPr>
        <w:tab/>
      </w:r>
      <w:r w:rsidR="007709E6" w:rsidRPr="00ED7275">
        <w:rPr>
          <w:rFonts w:cs="Arial"/>
          <w:color w:val="000000"/>
        </w:rPr>
        <w:t xml:space="preserve">Исследование, проводимое сотрудниками выставочной компании с целью подготовки информационных материалов для экспонентов и посетителей отраслевой или специализированной выставки. </w:t>
      </w:r>
    </w:p>
    <w:p w14:paraId="20FFF934" w14:textId="77777777" w:rsidR="00CE467E" w:rsidRDefault="007709E6">
      <w:pPr>
        <w:numPr>
          <w:ilvl w:val="0"/>
          <w:numId w:val="130"/>
        </w:numPr>
        <w:ind w:left="0" w:firstLine="0"/>
        <w:jc w:val="both"/>
        <w:rPr>
          <w:rFonts w:cs="Arial"/>
          <w:color w:val="000000"/>
        </w:rPr>
      </w:pPr>
      <w:r w:rsidRPr="00ED7275">
        <w:rPr>
          <w:rFonts w:cs="Arial"/>
          <w:color w:val="000000"/>
        </w:rPr>
        <w:t>Исследование, проводимое общественной организацией — промышленным или коммерческим союзом, гильдией, ассоциацией и др</w:t>
      </w:r>
      <w:r w:rsidR="00D51018">
        <w:rPr>
          <w:rFonts w:cs="Arial"/>
          <w:color w:val="000000"/>
        </w:rPr>
        <w:t>.</w:t>
      </w:r>
      <w:r w:rsidRPr="00ED7275">
        <w:rPr>
          <w:rFonts w:cs="Arial"/>
          <w:color w:val="000000"/>
        </w:rPr>
        <w:t xml:space="preserve">. </w:t>
      </w:r>
    </w:p>
    <w:p w14:paraId="17081516" w14:textId="77777777" w:rsidR="00CE467E" w:rsidRDefault="007709E6">
      <w:pPr>
        <w:numPr>
          <w:ilvl w:val="0"/>
          <w:numId w:val="130"/>
        </w:numPr>
        <w:ind w:left="0" w:firstLine="0"/>
        <w:jc w:val="both"/>
        <w:rPr>
          <w:rFonts w:cs="Arial"/>
          <w:color w:val="000000"/>
        </w:rPr>
      </w:pPr>
      <w:r w:rsidRPr="00ED7275">
        <w:rPr>
          <w:rFonts w:cs="Arial"/>
          <w:color w:val="000000"/>
        </w:rPr>
        <w:t xml:space="preserve">Написание диссертации или дипломной работы подставным лицом. </w:t>
      </w:r>
    </w:p>
    <w:p w14:paraId="2C1DB4A0" w14:textId="77777777" w:rsidR="00CE467E" w:rsidRDefault="00F00B70">
      <w:pPr>
        <w:pStyle w:val="ac"/>
        <w:numPr>
          <w:ilvl w:val="0"/>
          <w:numId w:val="130"/>
        </w:numPr>
        <w:spacing w:after="0" w:line="360" w:lineRule="auto"/>
        <w:ind w:left="0" w:firstLine="0"/>
        <w:jc w:val="both"/>
        <w:rPr>
          <w:rFonts w:cs="Arial"/>
          <w:color w:val="000000"/>
        </w:rPr>
      </w:pPr>
      <w:r w:rsidRPr="00F00B70">
        <w:rPr>
          <w:rFonts w:ascii="Arial" w:hAnsi="Arial" w:cs="Arial"/>
          <w:color w:val="000000"/>
        </w:rPr>
        <w:t xml:space="preserve">Основные способы стимулирования готовности респондентов </w:t>
      </w:r>
      <w:proofErr w:type="spellStart"/>
      <w:r w:rsidRPr="00F00B70">
        <w:rPr>
          <w:rFonts w:ascii="Arial" w:hAnsi="Arial" w:cs="Arial"/>
          <w:color w:val="000000"/>
        </w:rPr>
        <w:t>легендированного</w:t>
      </w:r>
      <w:proofErr w:type="spellEnd"/>
      <w:r w:rsidRPr="00F00B70">
        <w:rPr>
          <w:rFonts w:ascii="Arial" w:hAnsi="Arial" w:cs="Arial"/>
          <w:color w:val="000000"/>
        </w:rPr>
        <w:t xml:space="preserve"> интервью отвечать на поставленные вопросы.</w:t>
      </w:r>
    </w:p>
    <w:p w14:paraId="0AA72A7B" w14:textId="77777777" w:rsidR="00CE467E" w:rsidRDefault="00592780">
      <w:pPr>
        <w:pStyle w:val="ac"/>
        <w:numPr>
          <w:ilvl w:val="0"/>
          <w:numId w:val="130"/>
        </w:numPr>
        <w:spacing w:after="0" w:line="360" w:lineRule="auto"/>
        <w:ind w:left="0" w:firstLine="0"/>
        <w:jc w:val="center"/>
        <w:rPr>
          <w:rFonts w:cs="Arial"/>
          <w:color w:val="000000"/>
        </w:rPr>
      </w:pPr>
      <w:commentRangeStart w:id="278"/>
      <w:r>
        <w:rPr>
          <w:noProof/>
          <w:lang w:eastAsia="ru-RU"/>
        </w:rPr>
        <w:drawing>
          <wp:inline distT="0" distB="0" distL="0" distR="0" wp14:anchorId="70C25AAA" wp14:editId="6B1D2EF4">
            <wp:extent cx="1662545" cy="1098689"/>
            <wp:effectExtent l="0" t="0" r="0" b="0"/>
            <wp:docPr id="1034" name="Рисунок 1034" descr="http://www.simpo-market.ru/images/bi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simpo-market.ru/images/biz.jpg"/>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375" b="99"/>
                    <a:stretch/>
                  </pic:blipFill>
                  <pic:spPr bwMode="auto">
                    <a:xfrm>
                      <a:off x="0" y="0"/>
                      <a:ext cx="1670281" cy="1103802"/>
                    </a:xfrm>
                    <a:prstGeom prst="rect">
                      <a:avLst/>
                    </a:prstGeom>
                    <a:noFill/>
                    <a:ln>
                      <a:noFill/>
                    </a:ln>
                    <a:extLst>
                      <a:ext uri="{53640926-AAD7-44D8-BBD7-CCE9431645EC}">
                        <a14:shadowObscured xmlns:a14="http://schemas.microsoft.com/office/drawing/2010/main"/>
                      </a:ext>
                    </a:extLst>
                  </pic:spPr>
                </pic:pic>
              </a:graphicData>
            </a:graphic>
          </wp:inline>
        </w:drawing>
      </w:r>
      <w:commentRangeEnd w:id="278"/>
      <w:r>
        <w:rPr>
          <w:rStyle w:val="af3"/>
        </w:rPr>
        <w:commentReference w:id="278"/>
      </w:r>
    </w:p>
    <w:p w14:paraId="4A1567AE" w14:textId="77777777" w:rsidR="00CE467E" w:rsidRDefault="007709E6">
      <w:pPr>
        <w:numPr>
          <w:ilvl w:val="0"/>
          <w:numId w:val="130"/>
        </w:numPr>
        <w:ind w:left="0" w:firstLine="0"/>
        <w:jc w:val="both"/>
        <w:rPr>
          <w:rFonts w:cs="Arial"/>
          <w:color w:val="000000"/>
        </w:rPr>
      </w:pPr>
      <w:r w:rsidRPr="00ED7275">
        <w:rPr>
          <w:rFonts w:cs="Arial"/>
          <w:color w:val="000000"/>
        </w:rPr>
        <w:t xml:space="preserve">Придумать правдоподобную и проверяемую легенду-прикрытие для опроса. </w:t>
      </w:r>
    </w:p>
    <w:p w14:paraId="3237647D" w14:textId="77777777" w:rsidR="00CE467E" w:rsidRDefault="007709E6">
      <w:pPr>
        <w:numPr>
          <w:ilvl w:val="0"/>
          <w:numId w:val="130"/>
        </w:numPr>
        <w:ind w:left="0" w:firstLine="0"/>
        <w:jc w:val="both"/>
        <w:rPr>
          <w:rFonts w:cs="Arial"/>
          <w:i/>
          <w:color w:val="000000"/>
        </w:rPr>
      </w:pPr>
      <w:r w:rsidRPr="00ED7275">
        <w:rPr>
          <w:rFonts w:cs="Arial"/>
          <w:color w:val="000000"/>
        </w:rPr>
        <w:lastRenderedPageBreak/>
        <w:t xml:space="preserve">«Поднять» статус респондента до экспертного, сообщив ему, что его приглашают принять участие, </w:t>
      </w:r>
      <w:r w:rsidR="00F00B70" w:rsidRPr="00F00B70">
        <w:rPr>
          <w:rFonts w:cs="Arial"/>
          <w:i/>
          <w:color w:val="000000"/>
        </w:rPr>
        <w:t xml:space="preserve">например, в общероссийском опросе экспертов данного рынка (отрасли). </w:t>
      </w:r>
    </w:p>
    <w:p w14:paraId="1216E6EE" w14:textId="77777777" w:rsidR="00CE467E" w:rsidRDefault="007709E6">
      <w:pPr>
        <w:numPr>
          <w:ilvl w:val="0"/>
          <w:numId w:val="130"/>
        </w:numPr>
        <w:ind w:left="0" w:firstLine="0"/>
        <w:jc w:val="both"/>
        <w:rPr>
          <w:rFonts w:cs="Arial"/>
          <w:color w:val="000000"/>
        </w:rPr>
      </w:pPr>
      <w:r w:rsidRPr="00ED7275">
        <w:rPr>
          <w:rFonts w:cs="Arial"/>
          <w:color w:val="000000"/>
        </w:rPr>
        <w:t xml:space="preserve">При проведении телефонных опросов не использовать офисные телефоны. </w:t>
      </w:r>
    </w:p>
    <w:p w14:paraId="13A5F1EF" w14:textId="77777777" w:rsidR="00CE467E" w:rsidRDefault="007709E6">
      <w:pPr>
        <w:numPr>
          <w:ilvl w:val="0"/>
          <w:numId w:val="130"/>
        </w:numPr>
        <w:ind w:left="0" w:firstLine="0"/>
        <w:jc w:val="both"/>
        <w:rPr>
          <w:rFonts w:cs="Arial"/>
          <w:color w:val="000000"/>
        </w:rPr>
      </w:pPr>
      <w:r w:rsidRPr="00ED7275">
        <w:rPr>
          <w:rFonts w:cs="Arial"/>
          <w:color w:val="000000"/>
        </w:rPr>
        <w:t xml:space="preserve">При частом проведении опросов конкурентов по телефону имеет смысл купить и установить голосовой декодер — прибор, искажающий до неузнаваемости голос человека. </w:t>
      </w:r>
    </w:p>
    <w:p w14:paraId="603F1D83" w14:textId="77777777" w:rsidR="00CE467E" w:rsidRDefault="007709E6">
      <w:pPr>
        <w:numPr>
          <w:ilvl w:val="0"/>
          <w:numId w:val="130"/>
        </w:numPr>
        <w:ind w:left="0" w:firstLine="0"/>
        <w:jc w:val="both"/>
        <w:rPr>
          <w:rFonts w:cs="Arial"/>
          <w:color w:val="000000"/>
        </w:rPr>
      </w:pPr>
      <w:r w:rsidRPr="00ED7275">
        <w:rPr>
          <w:rFonts w:cs="Arial"/>
          <w:color w:val="000000"/>
        </w:rPr>
        <w:t xml:space="preserve">Использовать следующий стимулирующий прием: пообещать респонденту прислать аналитическую записку по итогам исследования. В некоторых случаях хорошими стимулами при проведении личных </w:t>
      </w:r>
      <w:proofErr w:type="spellStart"/>
      <w:r w:rsidRPr="00ED7275">
        <w:rPr>
          <w:rFonts w:cs="Arial"/>
          <w:color w:val="000000"/>
        </w:rPr>
        <w:t>легендированных</w:t>
      </w:r>
      <w:proofErr w:type="spellEnd"/>
      <w:r w:rsidRPr="00ED7275">
        <w:rPr>
          <w:rFonts w:cs="Arial"/>
          <w:color w:val="000000"/>
        </w:rPr>
        <w:t xml:space="preserve"> интервью могут быть подарки: хороший алкогольный напиток, востребованный\дефицитный справочник или каталог; диск с компьютерной программой и др.</w:t>
      </w:r>
      <w:r w:rsidR="00F00B70" w:rsidRPr="00F00B70">
        <w:rPr>
          <w:rFonts w:cs="Arial"/>
          <w:color w:val="000000"/>
        </w:rPr>
        <w:t>.</w:t>
      </w:r>
      <w:r w:rsidRPr="00ED7275">
        <w:rPr>
          <w:rFonts w:cs="Arial"/>
          <w:color w:val="000000"/>
        </w:rPr>
        <w:t xml:space="preserve"> </w:t>
      </w:r>
    </w:p>
    <w:p w14:paraId="705C1390" w14:textId="77777777" w:rsidR="00CE467E" w:rsidRDefault="007709E6">
      <w:pPr>
        <w:numPr>
          <w:ilvl w:val="0"/>
          <w:numId w:val="130"/>
        </w:numPr>
        <w:ind w:left="0" w:firstLine="0"/>
        <w:jc w:val="both"/>
        <w:rPr>
          <w:rFonts w:cs="Arial"/>
          <w:color w:val="000000"/>
        </w:rPr>
      </w:pPr>
      <w:r w:rsidRPr="00ED7275">
        <w:rPr>
          <w:rFonts w:cs="Arial"/>
          <w:color w:val="000000"/>
        </w:rPr>
        <w:t xml:space="preserve">Помещать наиболее «щекотливые» вопросы, в частности, затрагивающие коммерческие тайны предприятия, в конце анкеты. Дойдя до них, респондент уже не будет ощущать первоначального недоверия, установится личный контакт с интервьюером. </w:t>
      </w:r>
    </w:p>
    <w:p w14:paraId="17676783" w14:textId="77777777" w:rsidR="00CE467E" w:rsidRDefault="007709E6">
      <w:pPr>
        <w:numPr>
          <w:ilvl w:val="0"/>
          <w:numId w:val="130"/>
        </w:numPr>
        <w:ind w:left="0" w:firstLine="0"/>
        <w:jc w:val="both"/>
        <w:rPr>
          <w:rFonts w:cs="Arial"/>
          <w:color w:val="000000"/>
        </w:rPr>
      </w:pPr>
      <w:r w:rsidRPr="00ED7275">
        <w:rPr>
          <w:rFonts w:cs="Arial"/>
          <w:color w:val="000000"/>
        </w:rPr>
        <w:t xml:space="preserve">Создать видимость несведущего в предметной области исследования. Часто при проведении </w:t>
      </w:r>
      <w:proofErr w:type="spellStart"/>
      <w:r w:rsidRPr="00ED7275">
        <w:rPr>
          <w:rFonts w:cs="Arial"/>
          <w:color w:val="000000"/>
        </w:rPr>
        <w:t>легендированных</w:t>
      </w:r>
      <w:proofErr w:type="spellEnd"/>
      <w:r w:rsidRPr="00ED7275">
        <w:rPr>
          <w:rFonts w:cs="Arial"/>
          <w:color w:val="000000"/>
        </w:rPr>
        <w:t xml:space="preserve"> опросов и </w:t>
      </w:r>
      <w:proofErr w:type="spellStart"/>
      <w:r w:rsidRPr="00ED7275">
        <w:rPr>
          <w:rFonts w:cs="Arial"/>
          <w:color w:val="000000"/>
        </w:rPr>
        <w:t>мистери</w:t>
      </w:r>
      <w:proofErr w:type="spellEnd"/>
      <w:r w:rsidRPr="00ED7275">
        <w:rPr>
          <w:rFonts w:cs="Arial"/>
          <w:color w:val="000000"/>
        </w:rPr>
        <w:t>-шоппинг срабатывает прием «некомпетентности» — интервьюер сообщает респонденту, что он не очень хорошо разбирается в теме исследования, но «начальство заставило» его провести (</w:t>
      </w:r>
      <w:r w:rsidR="00F00B70" w:rsidRPr="00F00B70">
        <w:rPr>
          <w:rFonts w:cs="Arial"/>
          <w:i/>
          <w:color w:val="000000"/>
        </w:rPr>
        <w:t>собрать информацию</w:t>
      </w:r>
      <w:r w:rsidRPr="00ED7275">
        <w:rPr>
          <w:rFonts w:cs="Arial"/>
          <w:color w:val="000000"/>
        </w:rPr>
        <w:t xml:space="preserve">). В данном случае, конечно, эксплуатируются такие человеческие качества, как сострадание, доброта, желание помочь. </w:t>
      </w:r>
    </w:p>
    <w:p w14:paraId="74FACB27" w14:textId="77777777" w:rsidR="00CE467E" w:rsidRDefault="007709E6">
      <w:pPr>
        <w:numPr>
          <w:ilvl w:val="0"/>
          <w:numId w:val="130"/>
        </w:numPr>
        <w:ind w:left="0" w:firstLine="0"/>
        <w:jc w:val="both"/>
        <w:rPr>
          <w:rFonts w:cs="Arial"/>
          <w:color w:val="000000"/>
        </w:rPr>
      </w:pPr>
      <w:r w:rsidRPr="00ED7275">
        <w:rPr>
          <w:rFonts w:cs="Arial"/>
          <w:color w:val="000000"/>
        </w:rPr>
        <w:t>Начать анкету с утверждения о том, что рассматриваемое поведение очень распространено для данного типа предприятий (</w:t>
      </w:r>
      <w:r w:rsidR="00F00B70" w:rsidRPr="00F00B70">
        <w:rPr>
          <w:rFonts w:cs="Arial"/>
          <w:i/>
          <w:color w:val="000000"/>
        </w:rPr>
        <w:t xml:space="preserve">методика </w:t>
      </w:r>
      <w:proofErr w:type="spellStart"/>
      <w:r w:rsidR="00F00B70" w:rsidRPr="00F00B70">
        <w:rPr>
          <w:rFonts w:cs="Arial"/>
          <w:i/>
          <w:color w:val="000000"/>
        </w:rPr>
        <w:t>контрсмещения</w:t>
      </w:r>
      <w:proofErr w:type="spellEnd"/>
      <w:r w:rsidR="00F00B70" w:rsidRPr="00F00B70">
        <w:rPr>
          <w:rFonts w:cs="Arial"/>
          <w:i/>
          <w:color w:val="000000"/>
        </w:rPr>
        <w:t xml:space="preserve">). </w:t>
      </w:r>
      <w:r w:rsidR="00F00B70" w:rsidRPr="00F00B70">
        <w:rPr>
          <w:rFonts w:cs="Arial"/>
          <w:i/>
          <w:color w:val="000000"/>
          <w:u w:val="single"/>
        </w:rPr>
        <w:t>Например</w:t>
      </w:r>
      <w:r w:rsidR="00F00B70" w:rsidRPr="00F00B70">
        <w:rPr>
          <w:rFonts w:cs="Arial"/>
          <w:i/>
          <w:color w:val="000000"/>
        </w:rPr>
        <w:t>, «социологические исследования показали, что уже около 30% российских предприятий используют для выдачи зарплаты своим сотрудникам банковские кредитные карты</w:t>
      </w:r>
      <w:r w:rsidRPr="00ED7275">
        <w:rPr>
          <w:rFonts w:cs="Arial"/>
          <w:color w:val="000000"/>
        </w:rPr>
        <w:t xml:space="preserve">». </w:t>
      </w:r>
    </w:p>
    <w:p w14:paraId="54508AB5" w14:textId="77777777" w:rsidR="00CE467E" w:rsidRDefault="007709E6">
      <w:pPr>
        <w:numPr>
          <w:ilvl w:val="0"/>
          <w:numId w:val="130"/>
        </w:numPr>
        <w:ind w:left="0" w:firstLine="0"/>
        <w:jc w:val="both"/>
        <w:rPr>
          <w:rFonts w:cs="Arial"/>
          <w:i/>
          <w:color w:val="000000"/>
        </w:rPr>
      </w:pPr>
      <w:r w:rsidRPr="00ED7275">
        <w:rPr>
          <w:rFonts w:cs="Arial"/>
          <w:color w:val="000000"/>
        </w:rPr>
        <w:t xml:space="preserve">Задавать вопрос в третьем лице: сформулировать вопрос так, как будто он адресован третьим лицам. </w:t>
      </w:r>
      <w:r w:rsidR="00F00B70" w:rsidRPr="00F00B70">
        <w:rPr>
          <w:rFonts w:cs="Arial"/>
          <w:i/>
          <w:color w:val="000000"/>
          <w:u w:val="single"/>
        </w:rPr>
        <w:t>Например</w:t>
      </w:r>
      <w:r w:rsidR="00F00B70" w:rsidRPr="00F00B70">
        <w:rPr>
          <w:rFonts w:cs="Arial"/>
          <w:i/>
          <w:color w:val="000000"/>
        </w:rPr>
        <w:t>: «Обычно предприятия-производители кондитерской продукции, если не обнаруживают необходимого им сырья у привычного поставщика, поступают следующим образом:…. Вы согласны с данным утверждением?»</w:t>
      </w:r>
    </w:p>
    <w:p w14:paraId="30E61F31" w14:textId="77777777" w:rsidR="00CE467E" w:rsidRDefault="007709E6">
      <w:pPr>
        <w:numPr>
          <w:ilvl w:val="0"/>
          <w:numId w:val="130"/>
        </w:numPr>
        <w:ind w:left="0" w:firstLine="0"/>
        <w:jc w:val="both"/>
        <w:rPr>
          <w:rFonts w:cs="Arial"/>
          <w:color w:val="000000"/>
        </w:rPr>
      </w:pPr>
      <w:r w:rsidRPr="00ED7275">
        <w:rPr>
          <w:rFonts w:cs="Arial"/>
          <w:color w:val="000000"/>
        </w:rPr>
        <w:t xml:space="preserve">«Сомнительный» вопрос располагается в группе вопросов, на которые респондент согласен отвечать (правило трех «да»). </w:t>
      </w:r>
    </w:p>
    <w:p w14:paraId="074761B0" w14:textId="77777777" w:rsidR="00CE467E" w:rsidRDefault="007709E6">
      <w:pPr>
        <w:numPr>
          <w:ilvl w:val="0"/>
          <w:numId w:val="130"/>
        </w:numPr>
        <w:ind w:left="0" w:firstLine="0"/>
        <w:jc w:val="both"/>
        <w:rPr>
          <w:rFonts w:cs="Arial"/>
          <w:color w:val="000000"/>
        </w:rPr>
      </w:pPr>
      <w:r w:rsidRPr="00ED7275">
        <w:rPr>
          <w:rFonts w:cs="Arial"/>
          <w:color w:val="000000"/>
        </w:rPr>
        <w:t>В наиболее «щекотливых» вопросах спрашивайте не о ситуации на конкретном предприятии, а о предприятиях «</w:t>
      </w:r>
      <w:r w:rsidR="00BB5E49">
        <w:rPr>
          <w:rFonts w:cs="Arial"/>
          <w:color w:val="000000"/>
        </w:rPr>
        <w:t>В</w:t>
      </w:r>
      <w:r w:rsidRPr="00ED7275">
        <w:rPr>
          <w:rFonts w:cs="Arial"/>
          <w:color w:val="000000"/>
        </w:rPr>
        <w:t>ашего профиля», «предприятиях данной отрасли» и т.д.</w:t>
      </w:r>
      <w:r w:rsidR="00BB5E49">
        <w:rPr>
          <w:rFonts w:cs="Arial"/>
          <w:color w:val="000000"/>
        </w:rPr>
        <w:t>.</w:t>
      </w:r>
      <w:r w:rsidRPr="00ED7275">
        <w:rPr>
          <w:rFonts w:cs="Arial"/>
          <w:color w:val="000000"/>
        </w:rPr>
        <w:t xml:space="preserve"> Как правило, в этой ситуации респондент отвечает на вопрос, базируясь именно на информации о своем предприятии. </w:t>
      </w:r>
    </w:p>
    <w:p w14:paraId="587B49F8" w14:textId="77777777" w:rsidR="00CE467E" w:rsidRDefault="007709E6">
      <w:pPr>
        <w:numPr>
          <w:ilvl w:val="0"/>
          <w:numId w:val="130"/>
        </w:numPr>
        <w:ind w:left="0" w:firstLine="0"/>
        <w:jc w:val="both"/>
        <w:rPr>
          <w:rFonts w:cs="Arial"/>
          <w:color w:val="000000"/>
        </w:rPr>
      </w:pPr>
      <w:r w:rsidRPr="00ED7275">
        <w:rPr>
          <w:rFonts w:cs="Arial"/>
          <w:color w:val="000000"/>
        </w:rPr>
        <w:lastRenderedPageBreak/>
        <w:t>Вместо вопроса о конкретных цифрах (</w:t>
      </w:r>
      <w:r w:rsidR="00F00B70" w:rsidRPr="00F00B70">
        <w:rPr>
          <w:rFonts w:cs="Arial"/>
          <w:i/>
          <w:color w:val="000000"/>
        </w:rPr>
        <w:t>уровень рентабельности, численность персонала и т.д</w:t>
      </w:r>
      <w:r w:rsidRPr="00BB5E49">
        <w:rPr>
          <w:rFonts w:cs="Arial"/>
          <w:color w:val="000000"/>
        </w:rPr>
        <w:t xml:space="preserve">.) предоставьте категории ответа для выбора. В личных интервью давайте респонденту карточки с вариантами ответов, респондент в этом случае называет номер выбранного варианта ответа. </w:t>
      </w:r>
    </w:p>
    <w:p w14:paraId="0CD18F4E" w14:textId="77777777" w:rsidR="00CE467E" w:rsidRDefault="00CE467E">
      <w:pPr>
        <w:pStyle w:val="1"/>
        <w:spacing w:before="0" w:after="0"/>
        <w:jc w:val="both"/>
        <w:rPr>
          <w:color w:val="003CB4"/>
        </w:rPr>
      </w:pPr>
      <w:bookmarkStart w:id="279" w:name="_Toc210732448"/>
      <w:bookmarkStart w:id="280" w:name="_Toc217108048"/>
    </w:p>
    <w:p w14:paraId="5E735F80" w14:textId="77777777" w:rsidR="00CE467E" w:rsidRDefault="00F00B70">
      <w:pPr>
        <w:pStyle w:val="1"/>
        <w:spacing w:before="0" w:after="0"/>
        <w:jc w:val="both"/>
        <w:rPr>
          <w:color w:val="003CB4"/>
        </w:rPr>
      </w:pPr>
      <w:r w:rsidRPr="00F00B70">
        <w:rPr>
          <w:color w:val="003CB4"/>
        </w:rPr>
        <w:t>3.8. Показатели конкурентного преимущества</w:t>
      </w:r>
      <w:bookmarkEnd w:id="279"/>
      <w:bookmarkEnd w:id="280"/>
    </w:p>
    <w:p w14:paraId="0B23AC3C" w14:textId="77777777" w:rsidR="00CE467E" w:rsidRDefault="00F00B70">
      <w:pPr>
        <w:jc w:val="both"/>
        <w:rPr>
          <w:rFonts w:cs="Arial"/>
          <w:b/>
          <w:i/>
          <w:color w:val="000000"/>
        </w:rPr>
      </w:pPr>
      <w:r w:rsidRPr="00F00B70">
        <w:rPr>
          <w:rFonts w:cs="Arial"/>
          <w:b/>
          <w:i/>
          <w:color w:val="000000"/>
        </w:rPr>
        <w:t>Компания, которая обладает конкурентным преимуществом, как правило, имеет следующие показатели:</w:t>
      </w:r>
    </w:p>
    <w:p w14:paraId="72934180" w14:textId="77777777" w:rsidR="00CE467E" w:rsidRDefault="000A187E">
      <w:pPr>
        <w:jc w:val="both"/>
        <w:rPr>
          <w:rFonts w:cs="Arial"/>
          <w:color w:val="000000"/>
        </w:rPr>
      </w:pPr>
      <w:r>
        <w:rPr>
          <w:rFonts w:ascii="Arial CYR" w:hAnsi="Arial CYR" w:cs="Arial CYR"/>
          <w:color w:val="000000"/>
          <w:szCs w:val="22"/>
          <w:highlight w:val="green"/>
          <w:lang w:eastAsia="en-US"/>
        </w:rPr>
        <w:t xml:space="preserve">Интерактивный рисунок для </w:t>
      </w:r>
      <w:proofErr w:type="spellStart"/>
      <w:r>
        <w:rPr>
          <w:rFonts w:ascii="Arial CYR" w:hAnsi="Arial CYR" w:cs="Arial CYR"/>
          <w:color w:val="000000"/>
          <w:szCs w:val="22"/>
          <w:highlight w:val="green"/>
          <w:lang w:eastAsia="en-US"/>
        </w:rPr>
        <w:t>ibook</w:t>
      </w:r>
      <w:proofErr w:type="spellEnd"/>
      <w:r>
        <w:rPr>
          <w:rFonts w:ascii="Arial CYR" w:hAnsi="Arial CYR" w:cs="Arial CYR"/>
          <w:color w:val="000000"/>
          <w:szCs w:val="22"/>
          <w:highlight w:val="green"/>
          <w:lang w:eastAsia="en-US"/>
        </w:rPr>
        <w:t xml:space="preserve"> (последовательное появление блоков) и статичный рисунок для читалки</w:t>
      </w:r>
    </w:p>
    <w:p w14:paraId="1644C530" w14:textId="77777777" w:rsidR="009F09FC" w:rsidRDefault="00E76919">
      <w:pPr>
        <w:jc w:val="center"/>
        <w:rPr>
          <w:rFonts w:cs="Arial"/>
          <w:color w:val="000000"/>
        </w:rPr>
      </w:pPr>
      <w:r>
        <w:rPr>
          <w:rFonts w:cs="Arial"/>
          <w:noProof/>
          <w:color w:val="000000"/>
        </w:rPr>
        <w:drawing>
          <wp:inline distT="0" distB="0" distL="0" distR="0" wp14:anchorId="599F48F1" wp14:editId="4EBE1A98">
            <wp:extent cx="4225610" cy="3094237"/>
            <wp:effectExtent l="0" t="0" r="0" b="0"/>
            <wp:docPr id="3090" name="Рисунок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239165" cy="3104163"/>
                    </a:xfrm>
                    <a:prstGeom prst="rect">
                      <a:avLst/>
                    </a:prstGeom>
                    <a:noFill/>
                  </pic:spPr>
                </pic:pic>
              </a:graphicData>
            </a:graphic>
          </wp:inline>
        </w:drawing>
      </w:r>
    </w:p>
    <w:p w14:paraId="674D7550" w14:textId="77777777" w:rsidR="00CE467E" w:rsidRDefault="007709E6">
      <w:pPr>
        <w:jc w:val="both"/>
        <w:rPr>
          <w:rFonts w:cs="Arial"/>
          <w:color w:val="000000"/>
        </w:rPr>
      </w:pPr>
      <w:r w:rsidRPr="00ED7275">
        <w:rPr>
          <w:rFonts w:cs="Arial"/>
          <w:color w:val="000000"/>
        </w:rPr>
        <w:t>Обычно, к основным наиболее надежным и объективным критериям оценки конкурентного преимущества причисляют относительную долю рынка и относительную доходность.</w:t>
      </w:r>
    </w:p>
    <w:p w14:paraId="219A64B7" w14:textId="77777777" w:rsidR="00CE467E" w:rsidRDefault="007709E6">
      <w:pPr>
        <w:jc w:val="both"/>
        <w:rPr>
          <w:rFonts w:cs="Arial"/>
          <w:color w:val="000000"/>
        </w:rPr>
      </w:pPr>
      <w:r w:rsidRPr="00ED7275">
        <w:rPr>
          <w:rFonts w:cs="Arial"/>
          <w:color w:val="000000"/>
        </w:rPr>
        <w:t>Доля рынка вернее указывает на наличие преимущества, чем доходность. Если лидер сегмента не теряет своей доли рынка, значит, у него почти всегда есть конкурентное преимущество. Есть оно и у компании, которая претендует на долю рынка, и перед которой стоит реальная перспектива выйти в лидеры.</w:t>
      </w:r>
    </w:p>
    <w:p w14:paraId="3B16947A" w14:textId="77777777" w:rsidR="00CE467E" w:rsidRDefault="00162AEF">
      <w:pPr>
        <w:jc w:val="both"/>
        <w:rPr>
          <w:rFonts w:cs="Arial"/>
          <w:i/>
          <w:color w:val="000000"/>
        </w:rPr>
      </w:pPr>
      <w:r w:rsidRPr="00162AEF">
        <w:rPr>
          <w:rFonts w:cs="Arial"/>
          <w:color w:val="000000"/>
          <w:highlight w:val="yellow"/>
        </w:rPr>
        <w:t xml:space="preserve">Видеовставка 23.  </w:t>
      </w:r>
      <w:r w:rsidR="00F00B70" w:rsidRPr="00F00B70">
        <w:rPr>
          <w:rFonts w:cs="Arial"/>
          <w:b/>
          <w:i/>
          <w:color w:val="000000"/>
          <w:highlight w:val="yellow"/>
          <w:u w:val="single"/>
        </w:rPr>
        <w:t>Это интересно</w:t>
      </w:r>
      <w:r w:rsidRPr="00162AEF">
        <w:rPr>
          <w:rFonts w:cs="Arial"/>
          <w:color w:val="000000"/>
          <w:highlight w:val="yellow"/>
        </w:rPr>
        <w:t xml:space="preserve">. Достичь конкурентного преимущества на высоко конкурентном рынке помогают нестандартные креативные маркетинговые идеи и ходы, которые позволяют подкупить сердце потребителя изюминкой, оригинальностью, то есть удивить его и произвести впечатление. </w:t>
      </w:r>
      <w:r w:rsidR="00F00B70" w:rsidRPr="00F00B70">
        <w:rPr>
          <w:rFonts w:cs="Arial"/>
          <w:i/>
          <w:color w:val="000000"/>
          <w:highlight w:val="yellow"/>
        </w:rPr>
        <w:t xml:space="preserve">Французская фирма — производитель мыла, применила следующий прием. При производстве мыла она разместила логотип компании не на внешней стороне мыла, как мы все привыкли видеть, а нанесла на </w:t>
      </w:r>
      <w:r w:rsidR="00F00B70" w:rsidRPr="00F00B70">
        <w:rPr>
          <w:rFonts w:cs="Arial"/>
          <w:i/>
          <w:color w:val="000000"/>
          <w:highlight w:val="yellow"/>
        </w:rPr>
        <w:lastRenderedPageBreak/>
        <w:t xml:space="preserve">внутреннюю часть, которую делают прозрачной. Поэтому логотип компании производителя будет виден очень долго, пока весь кусок не закончится. Этот прием можно применять с успехом в гостиничном бизнесе. </w:t>
      </w:r>
      <w:r w:rsidR="00F00B70" w:rsidRPr="00F00B70">
        <w:rPr>
          <w:rFonts w:cs="Arial"/>
          <w:i/>
          <w:color w:val="000000"/>
          <w:highlight w:val="yellow"/>
          <w:u w:val="single"/>
        </w:rPr>
        <w:t>Например</w:t>
      </w:r>
      <w:r w:rsidR="00F00B70" w:rsidRPr="00F00B70">
        <w:rPr>
          <w:rFonts w:cs="Arial"/>
          <w:i/>
          <w:color w:val="000000"/>
          <w:highlight w:val="yellow"/>
        </w:rPr>
        <w:t>, заказать подобное мыло для гостиницы, с логотипом гостиницы и контактными данными. Ведь многие посетители гостиниц с удовольствием прихватывают с собой такие «сувениры». Подобный кусочек мыла, у кого-нибудь дома будет еще долго рекламировать гостиницу, из которой его вынесли.</w:t>
      </w:r>
    </w:p>
    <w:p w14:paraId="6C4AD78C" w14:textId="77777777" w:rsidR="00D12BE7" w:rsidRDefault="00D12BE7">
      <w:pPr>
        <w:pStyle w:val="a8"/>
        <w:widowControl w:val="0"/>
        <w:jc w:val="both"/>
        <w:rPr>
          <w:color w:val="000000"/>
          <w:sz w:val="22"/>
          <w:szCs w:val="22"/>
        </w:rPr>
      </w:pPr>
      <w:r w:rsidRPr="0039525B">
        <w:rPr>
          <w:color w:val="000000"/>
          <w:sz w:val="22"/>
          <w:szCs w:val="22"/>
          <w:highlight w:val="green"/>
        </w:rPr>
        <w:t>Статичный рисунок для читалки:</w:t>
      </w:r>
    </w:p>
    <w:p w14:paraId="0E3BFDCA" w14:textId="77777777" w:rsidR="00CE467E" w:rsidRDefault="00D12BE7">
      <w:pPr>
        <w:jc w:val="center"/>
        <w:rPr>
          <w:rFonts w:cs="Arial"/>
          <w:color w:val="000000"/>
        </w:rPr>
      </w:pPr>
      <w:commentRangeStart w:id="281"/>
      <w:commentRangeStart w:id="282"/>
      <w:r>
        <w:rPr>
          <w:rFonts w:cs="Arial"/>
          <w:noProof/>
          <w:color w:val="000000"/>
        </w:rPr>
        <w:drawing>
          <wp:inline distT="0" distB="0" distL="0" distR="0" wp14:anchorId="6E0F1946" wp14:editId="54498D63">
            <wp:extent cx="3810410" cy="2743200"/>
            <wp:effectExtent l="19050" t="0" r="0" b="0"/>
            <wp:docPr id="2070" name="Рисунок 23" descr="C:\Users\o_afanasiadi\Desktop\Без имени-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o_afanasiadi\Desktop\Без имени-1.jpg"/>
                    <pic:cNvPicPr>
                      <a:picLocks noChangeAspect="1" noChangeArrowheads="1"/>
                    </pic:cNvPicPr>
                  </pic:nvPicPr>
                  <pic:blipFill>
                    <a:blip r:embed="rId118" cstate="print"/>
                    <a:srcRect/>
                    <a:stretch>
                      <a:fillRect/>
                    </a:stretch>
                  </pic:blipFill>
                  <pic:spPr bwMode="auto">
                    <a:xfrm>
                      <a:off x="0" y="0"/>
                      <a:ext cx="3820727" cy="2750628"/>
                    </a:xfrm>
                    <a:prstGeom prst="rect">
                      <a:avLst/>
                    </a:prstGeom>
                    <a:noFill/>
                    <a:ln w="9525">
                      <a:noFill/>
                      <a:miter lim="800000"/>
                      <a:headEnd/>
                      <a:tailEnd/>
                    </a:ln>
                  </pic:spPr>
                </pic:pic>
              </a:graphicData>
            </a:graphic>
          </wp:inline>
        </w:drawing>
      </w:r>
      <w:commentRangeEnd w:id="281"/>
      <w:commentRangeEnd w:id="282"/>
      <w:r w:rsidR="00087BE4">
        <w:rPr>
          <w:rStyle w:val="af3"/>
        </w:rPr>
        <w:commentReference w:id="281"/>
      </w:r>
      <w:r>
        <w:rPr>
          <w:rStyle w:val="af3"/>
        </w:rPr>
        <w:commentReference w:id="282"/>
      </w:r>
    </w:p>
    <w:p w14:paraId="2E83DF76" w14:textId="77777777" w:rsidR="00CE467E" w:rsidRDefault="00CE467E">
      <w:pPr>
        <w:pStyle w:val="1"/>
        <w:spacing w:before="0" w:after="0"/>
        <w:jc w:val="both"/>
        <w:rPr>
          <w:color w:val="auto"/>
          <w:highlight w:val="green"/>
        </w:rPr>
      </w:pPr>
    </w:p>
    <w:p w14:paraId="14208ABC" w14:textId="77777777" w:rsidR="00CE467E" w:rsidRDefault="00F00B70">
      <w:pPr>
        <w:pStyle w:val="1"/>
        <w:spacing w:before="0" w:after="0"/>
        <w:jc w:val="both"/>
        <w:rPr>
          <w:color w:val="auto"/>
          <w:highlight w:val="green"/>
        </w:rPr>
      </w:pPr>
      <w:r w:rsidRPr="00F00B70">
        <w:rPr>
          <w:color w:val="auto"/>
          <w:highlight w:val="green"/>
        </w:rPr>
        <w:br/>
      </w:r>
    </w:p>
    <w:p w14:paraId="3F77121B" w14:textId="77777777" w:rsidR="00CE467E" w:rsidRDefault="00194E58">
      <w:pPr>
        <w:spacing w:after="200" w:line="276" w:lineRule="auto"/>
        <w:jc w:val="both"/>
        <w:rPr>
          <w:rFonts w:eastAsiaTheme="majorEastAsia" w:cstheme="majorBidi"/>
          <w:b/>
          <w:bCs/>
          <w:sz w:val="28"/>
          <w:szCs w:val="28"/>
          <w:highlight w:val="green"/>
        </w:rPr>
      </w:pPr>
      <w:r>
        <w:rPr>
          <w:highlight w:val="green"/>
        </w:rPr>
        <w:br w:type="page"/>
      </w:r>
    </w:p>
    <w:p w14:paraId="55FE7E68" w14:textId="77777777" w:rsidR="00087BE4" w:rsidRPr="00582F5A" w:rsidRDefault="00F00B70" w:rsidP="000D4063">
      <w:pPr>
        <w:rPr>
          <w:color w:val="003CB4"/>
          <w:highlight w:val="green"/>
        </w:rPr>
      </w:pPr>
      <w:r w:rsidRPr="00F00B70">
        <w:rPr>
          <w:b/>
          <w:color w:val="003CB4"/>
          <w:sz w:val="28"/>
        </w:rPr>
        <w:lastRenderedPageBreak/>
        <w:t>Задания для самопроверки</w:t>
      </w:r>
      <w:r w:rsidRPr="00F00B70">
        <w:rPr>
          <w:color w:val="003CB4"/>
          <w:highlight w:val="green"/>
        </w:rPr>
        <w:t xml:space="preserve"> </w:t>
      </w:r>
    </w:p>
    <w:p w14:paraId="1F444B80" w14:textId="77777777" w:rsidR="008C6BD2" w:rsidRPr="00087BE4" w:rsidRDefault="00F00B70" w:rsidP="000D4063">
      <w:pPr>
        <w:rPr>
          <w:rFonts w:cs="Arial"/>
          <w:b/>
          <w:szCs w:val="22"/>
        </w:rPr>
      </w:pPr>
      <w:r w:rsidRPr="00F00B70">
        <w:rPr>
          <w:rFonts w:cs="Arial"/>
          <w:b/>
          <w:szCs w:val="22"/>
        </w:rPr>
        <w:t xml:space="preserve">1.Конкуренция бывает: Чистая, Олигополистическая, Чистая монополия и …: </w:t>
      </w:r>
    </w:p>
    <w:p w14:paraId="1A1140AC" w14:textId="77777777" w:rsidR="008C6BD2" w:rsidRPr="009032A9" w:rsidRDefault="008C6BD2" w:rsidP="000D4063">
      <w:pPr>
        <w:rPr>
          <w:rFonts w:cs="Arial"/>
          <w:szCs w:val="22"/>
        </w:rPr>
      </w:pPr>
      <w:r w:rsidRPr="009032A9">
        <w:rPr>
          <w:rFonts w:cs="Arial"/>
          <w:szCs w:val="22"/>
        </w:rPr>
        <w:t xml:space="preserve">* </w:t>
      </w:r>
      <w:r w:rsidRPr="009032A9">
        <w:rPr>
          <w:rFonts w:cs="Arial"/>
          <w:szCs w:val="22"/>
          <w:highlight w:val="yellow"/>
        </w:rPr>
        <w:t>________________</w:t>
      </w:r>
      <w:r w:rsidRPr="009032A9">
        <w:rPr>
          <w:rFonts w:cs="Arial"/>
          <w:b/>
          <w:szCs w:val="22"/>
          <w:highlight w:val="yellow"/>
        </w:rPr>
        <w:t>(Монополистическая)</w:t>
      </w:r>
      <w:r w:rsidRPr="009032A9">
        <w:rPr>
          <w:rFonts w:cs="Arial"/>
          <w:b/>
          <w:szCs w:val="22"/>
        </w:rPr>
        <w:t xml:space="preserve"> </w:t>
      </w:r>
    </w:p>
    <w:p w14:paraId="22EAD1CA" w14:textId="77777777" w:rsidR="00087BE4" w:rsidRDefault="00087BE4" w:rsidP="000D4063">
      <w:pPr>
        <w:rPr>
          <w:rFonts w:cs="Arial"/>
          <w:b/>
          <w:szCs w:val="22"/>
        </w:rPr>
      </w:pPr>
    </w:p>
    <w:p w14:paraId="257EFAEA" w14:textId="77777777" w:rsidR="008C6BD2" w:rsidRPr="00087BE4" w:rsidRDefault="00F00B70" w:rsidP="000D4063">
      <w:pPr>
        <w:rPr>
          <w:rFonts w:cs="Arial"/>
          <w:b/>
          <w:szCs w:val="22"/>
        </w:rPr>
      </w:pPr>
      <w:r w:rsidRPr="00F00B70">
        <w:rPr>
          <w:rFonts w:cs="Arial"/>
          <w:b/>
          <w:szCs w:val="22"/>
        </w:rPr>
        <w:t xml:space="preserve">2. Существует </w:t>
      </w:r>
      <w:r w:rsidR="00087BE4">
        <w:rPr>
          <w:rFonts w:cs="Arial"/>
          <w:b/>
          <w:szCs w:val="22"/>
        </w:rPr>
        <w:t>два</w:t>
      </w:r>
      <w:r w:rsidRPr="00F00B70">
        <w:rPr>
          <w:rFonts w:cs="Arial"/>
          <w:b/>
          <w:szCs w:val="22"/>
        </w:rPr>
        <w:t xml:space="preserve"> уровня конкуренции: микроуровень и …: </w:t>
      </w:r>
    </w:p>
    <w:p w14:paraId="136CB642" w14:textId="77777777" w:rsidR="008C6BD2" w:rsidRPr="009032A9" w:rsidRDefault="008C6BD2" w:rsidP="000D4063">
      <w:pPr>
        <w:rPr>
          <w:rFonts w:cs="Arial"/>
          <w:szCs w:val="22"/>
        </w:rPr>
      </w:pPr>
      <w:r w:rsidRPr="009032A9">
        <w:rPr>
          <w:rFonts w:cs="Arial"/>
          <w:szCs w:val="22"/>
        </w:rPr>
        <w:t xml:space="preserve">* </w:t>
      </w:r>
      <w:r w:rsidRPr="009032A9">
        <w:rPr>
          <w:rFonts w:cs="Arial"/>
          <w:szCs w:val="22"/>
          <w:highlight w:val="yellow"/>
        </w:rPr>
        <w:t xml:space="preserve">______________________ </w:t>
      </w:r>
      <w:r w:rsidRPr="009032A9">
        <w:rPr>
          <w:rFonts w:cs="Arial"/>
          <w:b/>
          <w:szCs w:val="22"/>
          <w:highlight w:val="yellow"/>
        </w:rPr>
        <w:t>(</w:t>
      </w:r>
      <w:r w:rsidR="00087BE4">
        <w:rPr>
          <w:rFonts w:cs="Arial"/>
          <w:b/>
          <w:szCs w:val="22"/>
          <w:highlight w:val="yellow"/>
        </w:rPr>
        <w:t>м</w:t>
      </w:r>
      <w:r w:rsidRPr="009032A9">
        <w:rPr>
          <w:rFonts w:cs="Arial"/>
          <w:b/>
          <w:szCs w:val="22"/>
          <w:highlight w:val="yellow"/>
        </w:rPr>
        <w:t>акроуровень)</w:t>
      </w:r>
      <w:r w:rsidRPr="009032A9">
        <w:rPr>
          <w:rFonts w:cs="Arial"/>
          <w:szCs w:val="22"/>
        </w:rPr>
        <w:t xml:space="preserve"> </w:t>
      </w:r>
    </w:p>
    <w:p w14:paraId="4C98ADE2" w14:textId="77777777" w:rsidR="008C6BD2" w:rsidRDefault="008C6BD2" w:rsidP="000D4063">
      <w:pPr>
        <w:rPr>
          <w:rFonts w:cs="Arial"/>
          <w:color w:val="000000"/>
        </w:rPr>
      </w:pPr>
    </w:p>
    <w:p w14:paraId="1853A1E1" w14:textId="77777777" w:rsidR="001B283D" w:rsidRDefault="001B283D" w:rsidP="000D4063">
      <w:pPr>
        <w:rPr>
          <w:rFonts w:cs="Arial"/>
          <w:color w:val="000000"/>
        </w:rPr>
      </w:pPr>
    </w:p>
    <w:p w14:paraId="5B75E1FE" w14:textId="77777777" w:rsidR="001B283D" w:rsidRDefault="001B283D" w:rsidP="000D4063">
      <w:pPr>
        <w:rPr>
          <w:rFonts w:cs="Arial"/>
          <w:color w:val="000000"/>
        </w:rPr>
      </w:pPr>
    </w:p>
    <w:p w14:paraId="546BC263" w14:textId="77777777" w:rsidR="001B283D" w:rsidRDefault="001B283D" w:rsidP="000D4063">
      <w:pPr>
        <w:rPr>
          <w:rFonts w:cs="Arial"/>
          <w:color w:val="000000"/>
        </w:rPr>
      </w:pPr>
    </w:p>
    <w:p w14:paraId="450D2622" w14:textId="77777777" w:rsidR="001B283D" w:rsidRDefault="001B283D" w:rsidP="000D4063">
      <w:pPr>
        <w:rPr>
          <w:rFonts w:cs="Arial"/>
          <w:color w:val="000000"/>
        </w:rPr>
      </w:pPr>
    </w:p>
    <w:p w14:paraId="247CBBD9" w14:textId="77777777" w:rsidR="001B283D" w:rsidRDefault="001B283D" w:rsidP="000D4063">
      <w:pPr>
        <w:rPr>
          <w:rFonts w:cs="Arial"/>
          <w:color w:val="000000"/>
        </w:rPr>
      </w:pPr>
    </w:p>
    <w:p w14:paraId="603F30F9" w14:textId="77777777" w:rsidR="001B283D" w:rsidRDefault="001B283D" w:rsidP="000D4063">
      <w:pPr>
        <w:rPr>
          <w:rFonts w:cs="Arial"/>
          <w:color w:val="000000"/>
        </w:rPr>
      </w:pPr>
    </w:p>
    <w:p w14:paraId="7346A2AF" w14:textId="77777777" w:rsidR="001B283D" w:rsidRDefault="001B283D" w:rsidP="000D4063">
      <w:pPr>
        <w:rPr>
          <w:rFonts w:cs="Arial"/>
          <w:color w:val="000000"/>
        </w:rPr>
      </w:pPr>
    </w:p>
    <w:p w14:paraId="77DC18CB" w14:textId="77777777" w:rsidR="001B283D" w:rsidRDefault="001B283D" w:rsidP="000D4063">
      <w:pPr>
        <w:rPr>
          <w:rFonts w:cs="Arial"/>
          <w:color w:val="000000"/>
        </w:rPr>
      </w:pPr>
    </w:p>
    <w:p w14:paraId="51B02273" w14:textId="77777777" w:rsidR="001B283D" w:rsidRDefault="001B283D" w:rsidP="000D4063">
      <w:pPr>
        <w:rPr>
          <w:rFonts w:cs="Arial"/>
          <w:color w:val="000000"/>
        </w:rPr>
      </w:pPr>
    </w:p>
    <w:p w14:paraId="6D26759C" w14:textId="77777777" w:rsidR="001B283D" w:rsidRDefault="001B283D" w:rsidP="000D4063">
      <w:pPr>
        <w:rPr>
          <w:rFonts w:cs="Arial"/>
          <w:color w:val="000000"/>
        </w:rPr>
      </w:pPr>
    </w:p>
    <w:p w14:paraId="777AC7B9" w14:textId="77777777" w:rsidR="00194E58" w:rsidRDefault="00194E58">
      <w:pPr>
        <w:spacing w:after="200" w:line="276" w:lineRule="auto"/>
        <w:rPr>
          <w:rFonts w:eastAsiaTheme="majorEastAsia" w:cstheme="majorBidi"/>
          <w:b/>
          <w:bCs/>
          <w:color w:val="003399"/>
          <w:sz w:val="28"/>
          <w:szCs w:val="28"/>
        </w:rPr>
      </w:pPr>
      <w:bookmarkStart w:id="283" w:name="_Toc210732449"/>
      <w:bookmarkStart w:id="284" w:name="_Toc217108049"/>
      <w:r>
        <w:br w:type="page"/>
      </w:r>
    </w:p>
    <w:p w14:paraId="3C4CED55" w14:textId="77777777" w:rsidR="001B283D" w:rsidRPr="00582F5A" w:rsidRDefault="00F00B70" w:rsidP="000D4063">
      <w:pPr>
        <w:pStyle w:val="1"/>
        <w:spacing w:before="0" w:after="0"/>
        <w:rPr>
          <w:color w:val="003CB4"/>
        </w:rPr>
      </w:pPr>
      <w:r w:rsidRPr="00F00B70">
        <w:rPr>
          <w:color w:val="003CB4"/>
        </w:rPr>
        <w:lastRenderedPageBreak/>
        <w:t>Заключение</w:t>
      </w:r>
    </w:p>
    <w:p w14:paraId="6E39A9B9" w14:textId="77777777" w:rsidR="00CE467E" w:rsidRDefault="00E76919">
      <w:pPr>
        <w:jc w:val="both"/>
      </w:pPr>
      <w:r>
        <w:rPr>
          <w:b/>
          <w:i/>
          <w:noProof/>
        </w:rPr>
        <w:drawing>
          <wp:anchor distT="0" distB="0" distL="114300" distR="114300" simplePos="0" relativeHeight="251653632" behindDoc="0" locked="0" layoutInCell="1" allowOverlap="1" wp14:anchorId="24C1EBA7" wp14:editId="3E7A3398">
            <wp:simplePos x="0" y="0"/>
            <wp:positionH relativeFrom="column">
              <wp:posOffset>3960776</wp:posOffset>
            </wp:positionH>
            <wp:positionV relativeFrom="paragraph">
              <wp:posOffset>1935662</wp:posOffset>
            </wp:positionV>
            <wp:extent cx="1862455" cy="1859915"/>
            <wp:effectExtent l="0" t="0" r="0" b="0"/>
            <wp:wrapSquare wrapText="bothSides"/>
            <wp:docPr id="2076" name="Рисунок 1" descr="C:\Users\o_afanasiadi\Desktop\2011MarketingPlan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_afanasiadi\Desktop\2011MarketingPlanImage1.jpg"/>
                    <pic:cNvPicPr>
                      <a:picLocks noChangeAspect="1" noChangeArrowheads="1"/>
                    </pic:cNvPicPr>
                  </pic:nvPicPr>
                  <pic:blipFill>
                    <a:blip r:embed="rId119" cstate="print"/>
                    <a:srcRect/>
                    <a:stretch>
                      <a:fillRect/>
                    </a:stretch>
                  </pic:blipFill>
                  <pic:spPr bwMode="auto">
                    <a:xfrm>
                      <a:off x="0" y="0"/>
                      <a:ext cx="1862455" cy="1859915"/>
                    </a:xfrm>
                    <a:prstGeom prst="rect">
                      <a:avLst/>
                    </a:prstGeom>
                    <a:noFill/>
                    <a:ln w="9525">
                      <a:noFill/>
                      <a:miter lim="800000"/>
                      <a:headEnd/>
                      <a:tailEnd/>
                    </a:ln>
                  </pic:spPr>
                </pic:pic>
              </a:graphicData>
            </a:graphic>
          </wp:anchor>
        </w:drawing>
      </w:r>
      <w:r w:rsidR="00F00B70" w:rsidRPr="00F00B70">
        <w:rPr>
          <w:b/>
          <w:i/>
        </w:rPr>
        <w:t>Маркетинг</w:t>
      </w:r>
      <w:r w:rsidR="001B283D">
        <w:t xml:space="preserve"> затрагивает жизнь каждого из нас. Это процесс, в ходе которого разрабатываются и предоставляются в распоряжение людей товары и услуги, обеспечивающие определенный уровень жизни. </w:t>
      </w:r>
      <w:r w:rsidR="00F00B70" w:rsidRPr="00F00B70">
        <w:rPr>
          <w:b/>
          <w:i/>
        </w:rPr>
        <w:t>Маркетинг</w:t>
      </w:r>
      <w:r w:rsidR="001B283D">
        <w:t xml:space="preserve"> включает в себя множество самых разнообразных видов деятельности, в том числе маркетинговые исследования, разработку товара, организацию его распространения, установление цен, рекламу и личную продажу. Многие путают </w:t>
      </w:r>
      <w:r w:rsidR="00F00B70" w:rsidRPr="00F00B70">
        <w:rPr>
          <w:b/>
          <w:i/>
        </w:rPr>
        <w:t>маркетинг</w:t>
      </w:r>
      <w:r w:rsidR="001B283D">
        <w:t xml:space="preserve"> с коммерческими усилиями по сбыту, тогда как и на самом деле он сочетает в себе несколько видов деятельности, </w:t>
      </w:r>
      <w:commentRangeStart w:id="285"/>
      <w:r w:rsidR="001B283D">
        <w:t xml:space="preserve">направленных на </w:t>
      </w:r>
      <w:commentRangeEnd w:id="285"/>
      <w:r w:rsidR="009032A9">
        <w:rPr>
          <w:rStyle w:val="af3"/>
        </w:rPr>
        <w:commentReference w:id="285"/>
      </w:r>
      <w:r w:rsidR="001B283D">
        <w:t xml:space="preserve">выявление, обслуживание, удовлетворение потребительских нужд для решения целей, стоящих перед организацией. </w:t>
      </w:r>
      <w:r w:rsidR="00F00B70" w:rsidRPr="00F00B70">
        <w:rPr>
          <w:b/>
          <w:i/>
        </w:rPr>
        <w:t>Маркетинг</w:t>
      </w:r>
      <w:r w:rsidR="001B283D">
        <w:t xml:space="preserve"> начинается задолго до и продолжается еще долго после акта купли-продажи. </w:t>
      </w:r>
    </w:p>
    <w:p w14:paraId="353101DD" w14:textId="77777777" w:rsidR="00CE467E" w:rsidRDefault="00F00B70">
      <w:pPr>
        <w:jc w:val="both"/>
      </w:pPr>
      <w:r w:rsidRPr="00F00B70">
        <w:rPr>
          <w:b/>
          <w:i/>
        </w:rPr>
        <w:t>Маркетинг</w:t>
      </w:r>
      <w:r w:rsidR="001B283D">
        <w:t xml:space="preserve"> вид человеческой деятельности, направленной на удовлетворение нужд и потребностей посредством обмена. Основными понятиями сферы маркетинга являются следующие: нужды, потребности, запросы, товар, обмена, сделка и рынок. </w:t>
      </w:r>
    </w:p>
    <w:p w14:paraId="3421453E" w14:textId="77777777" w:rsidR="00CE467E" w:rsidRDefault="00F00B70">
      <w:pPr>
        <w:jc w:val="both"/>
      </w:pPr>
      <w:r w:rsidRPr="00F00B70">
        <w:rPr>
          <w:b/>
          <w:i/>
        </w:rPr>
        <w:t>Управление маркетингом</w:t>
      </w:r>
      <w:r w:rsidR="001B283D">
        <w:t xml:space="preserve"> - это анализ, планирование, претворение в жизнь и контроль за проведением мероприятий, рассчитанных на установление, укрепление и поддержание выгодных обменов с целевыми покупателями ради достижения определенных целей организации. Занимающийся </w:t>
      </w:r>
      <w:r w:rsidRPr="00F00B70">
        <w:rPr>
          <w:b/>
          <w:i/>
        </w:rPr>
        <w:t>маркетингом</w:t>
      </w:r>
      <w:r w:rsidR="001B283D">
        <w:t xml:space="preserve"> должен хорошо уметь воздействовать на уровень, время, характер спроса, поскольку существующий спрос может не совпадать с тем, которого желает для себя фирма. </w:t>
      </w:r>
    </w:p>
    <w:p w14:paraId="7B6A19B6" w14:textId="77777777" w:rsidR="00CE467E" w:rsidRDefault="00F00B70">
      <w:pPr>
        <w:jc w:val="both"/>
      </w:pPr>
      <w:r w:rsidRPr="00F00B70">
        <w:rPr>
          <w:b/>
          <w:i/>
        </w:rPr>
        <w:t>Управление маркетингом</w:t>
      </w:r>
      <w:r w:rsidR="001B283D">
        <w:t xml:space="preserve"> может осуществляться с позиций пяти разных подходов. </w:t>
      </w:r>
      <w:r w:rsidRPr="00F00B70">
        <w:rPr>
          <w:b/>
          <w:i/>
        </w:rPr>
        <w:t>Концепция совершенствования производства</w:t>
      </w:r>
      <w:r w:rsidR="001B283D">
        <w:t xml:space="preserve"> утверждает, что потребители будут благоволить товарам, доступным по низким целям, и, следовательно, задача руководства - совершенствовать экономическую эффективность производства и снижать цены. </w:t>
      </w:r>
      <w:r w:rsidRPr="00F00B70">
        <w:rPr>
          <w:b/>
          <w:i/>
        </w:rPr>
        <w:t>Концепция совершенствования товара</w:t>
      </w:r>
      <w:r w:rsidR="001B283D">
        <w:t xml:space="preserve"> исходит из того, что потребители оказывают предпочтение товарам высокого качества и, следовательно, больших усилий по стимулированию сбыта не требуется. </w:t>
      </w:r>
      <w:r w:rsidRPr="00F00B70">
        <w:rPr>
          <w:b/>
          <w:i/>
        </w:rPr>
        <w:t>Концепция интенсификации коммерческих усилий</w:t>
      </w:r>
      <w:r w:rsidR="001B283D">
        <w:t xml:space="preserve"> базируется на том, что товары организации не будут покупать в достаточных количествах, если не побуждать потребителей к этому с помощью значительных усилий в сфере сбыта и стимулирования. Концепция маркетинга строится на утверждении, что фирма должна выявить с помощью исследований нужды и запросы точно очерченного целевого рынка и обеспечить их желаемое удовлетворительное. </w:t>
      </w:r>
      <w:r w:rsidRPr="00F00B70">
        <w:rPr>
          <w:b/>
          <w:i/>
        </w:rPr>
        <w:t xml:space="preserve">Концепция социально-этнического маркетинга </w:t>
      </w:r>
      <w:r w:rsidR="001B283D">
        <w:t xml:space="preserve">провозглашает залогом достижения целей организации ее </w:t>
      </w:r>
      <w:r w:rsidR="001B283D">
        <w:lastRenderedPageBreak/>
        <w:t xml:space="preserve">способность обеспечить потребительскую удовлетворенность и долговременное благополучие и потребителя и общества в целом. </w:t>
      </w:r>
    </w:p>
    <w:p w14:paraId="3069522E" w14:textId="77777777" w:rsidR="00CE467E" w:rsidRDefault="00F00B70">
      <w:pPr>
        <w:jc w:val="both"/>
      </w:pPr>
      <w:r w:rsidRPr="00F00B70">
        <w:rPr>
          <w:b/>
          <w:i/>
        </w:rPr>
        <w:t>Практическая деятельность маркетинга</w:t>
      </w:r>
      <w:r w:rsidR="001B283D">
        <w:t xml:space="preserve"> оказывает большое влияние на людей, выступающих в качестве покупателей, продавцов и рядовых граждан. В качестве ее целей выдвигаются такие, как достижение максимально возможного высокого потребления, достижение максимальной потребительской удовлетворенности, предоставление потребителям максимально широкого выбора, максимальное повышение качества жизни. Многие считают, что целью должно быть именно повышение качества жизни, а средством ее достижения - применение концепции социально-этичного маркетинга. </w:t>
      </w:r>
    </w:p>
    <w:p w14:paraId="53827A50" w14:textId="77777777" w:rsidR="00CE467E" w:rsidRDefault="001B283D">
      <w:pPr>
        <w:jc w:val="both"/>
      </w:pPr>
      <w:r>
        <w:t xml:space="preserve">Интерес к этой деятельности усиливается по мере того, как все большее число организаций в сфере предпринимательства, в международной сфере осознают, как именно </w:t>
      </w:r>
      <w:r w:rsidR="00F00B70" w:rsidRPr="00F00B70">
        <w:rPr>
          <w:b/>
          <w:i/>
        </w:rPr>
        <w:t>маркетинг</w:t>
      </w:r>
      <w:r>
        <w:t xml:space="preserve"> способствует их более успешному выступлению на рынке.</w:t>
      </w:r>
    </w:p>
    <w:p w14:paraId="4F9B3377" w14:textId="77777777" w:rsidR="00CE467E" w:rsidRDefault="00CE467E">
      <w:pPr>
        <w:jc w:val="both"/>
      </w:pPr>
    </w:p>
    <w:p w14:paraId="1012455C" w14:textId="77777777" w:rsidR="00CE467E" w:rsidRDefault="00CE467E">
      <w:pPr>
        <w:jc w:val="both"/>
      </w:pPr>
    </w:p>
    <w:p w14:paraId="27FB87D5" w14:textId="77777777" w:rsidR="001B283D" w:rsidRDefault="001B283D" w:rsidP="000D4063"/>
    <w:p w14:paraId="7796ACB3" w14:textId="77777777" w:rsidR="001B283D" w:rsidRDefault="001B283D" w:rsidP="000D4063"/>
    <w:p w14:paraId="6A6C4350" w14:textId="77777777" w:rsidR="001B283D" w:rsidRDefault="001B283D" w:rsidP="000D4063"/>
    <w:p w14:paraId="565F50AB" w14:textId="77777777" w:rsidR="001B283D" w:rsidRDefault="001B283D" w:rsidP="000D4063"/>
    <w:p w14:paraId="21A68C96" w14:textId="77777777" w:rsidR="001B283D" w:rsidRDefault="001B283D" w:rsidP="000D4063"/>
    <w:p w14:paraId="0D6C0F84" w14:textId="77777777" w:rsidR="001B283D" w:rsidRDefault="001B283D" w:rsidP="000D4063"/>
    <w:p w14:paraId="059BF733" w14:textId="77777777" w:rsidR="001B283D" w:rsidRDefault="001B283D" w:rsidP="000D4063"/>
    <w:p w14:paraId="4B671480" w14:textId="77777777" w:rsidR="00194E58" w:rsidRDefault="00194E58">
      <w:pPr>
        <w:spacing w:after="200" w:line="276" w:lineRule="auto"/>
        <w:rPr>
          <w:rFonts w:eastAsiaTheme="majorEastAsia" w:cstheme="majorBidi"/>
          <w:b/>
          <w:bCs/>
          <w:color w:val="003399"/>
          <w:sz w:val="28"/>
          <w:szCs w:val="28"/>
        </w:rPr>
      </w:pPr>
      <w:r>
        <w:br w:type="page"/>
      </w:r>
    </w:p>
    <w:p w14:paraId="4C8A5C73" w14:textId="77777777" w:rsidR="007709E6" w:rsidRPr="00582F5A" w:rsidRDefault="00F00B70" w:rsidP="000D4063">
      <w:pPr>
        <w:pStyle w:val="1"/>
        <w:spacing w:before="0" w:after="0"/>
        <w:rPr>
          <w:color w:val="003CB4"/>
        </w:rPr>
      </w:pPr>
      <w:r w:rsidRPr="00F00B70">
        <w:rPr>
          <w:color w:val="003CB4"/>
        </w:rPr>
        <w:lastRenderedPageBreak/>
        <w:t>Приложения</w:t>
      </w:r>
      <w:bookmarkEnd w:id="283"/>
      <w:bookmarkEnd w:id="284"/>
    </w:p>
    <w:p w14:paraId="73097B78" w14:textId="77777777" w:rsidR="007709E6" w:rsidRPr="00582F5A" w:rsidRDefault="00F00B70" w:rsidP="000D4063">
      <w:pPr>
        <w:pStyle w:val="1"/>
        <w:spacing w:before="0" w:after="0"/>
        <w:rPr>
          <w:rFonts w:cs="Arial"/>
          <w:color w:val="003CB4"/>
          <w:sz w:val="47"/>
          <w:szCs w:val="47"/>
        </w:rPr>
      </w:pPr>
      <w:bookmarkStart w:id="286" w:name="_Toc210732450"/>
      <w:bookmarkStart w:id="287" w:name="_Toc217108050"/>
      <w:r w:rsidRPr="00F00B70">
        <w:rPr>
          <w:color w:val="003CB4"/>
        </w:rPr>
        <w:t>Приложение 1. История развития</w:t>
      </w:r>
      <w:r w:rsidRPr="00F00B70">
        <w:rPr>
          <w:rFonts w:cs="Arial"/>
          <w:color w:val="003CB4"/>
          <w:sz w:val="47"/>
          <w:szCs w:val="47"/>
        </w:rPr>
        <w:t xml:space="preserve"> </w:t>
      </w:r>
      <w:r w:rsidRPr="00F00B70">
        <w:rPr>
          <w:color w:val="003CB4"/>
        </w:rPr>
        <w:t>маркетинга в России</w:t>
      </w:r>
      <w:bookmarkEnd w:id="286"/>
      <w:bookmarkEnd w:id="287"/>
    </w:p>
    <w:p w14:paraId="4DD2A6AD" w14:textId="77777777" w:rsidR="007709E6" w:rsidRPr="000E04C1" w:rsidRDefault="00F00B70" w:rsidP="000D4063">
      <w:pPr>
        <w:pStyle w:val="1"/>
        <w:spacing w:before="0" w:after="0"/>
        <w:rPr>
          <w:color w:val="000000" w:themeColor="text1"/>
          <w:sz w:val="22"/>
        </w:rPr>
      </w:pPr>
      <w:bookmarkStart w:id="288" w:name="_Toc210732451"/>
      <w:bookmarkStart w:id="289" w:name="_Toc217108051"/>
      <w:r w:rsidRPr="00F00B70">
        <w:rPr>
          <w:color w:val="000000" w:themeColor="text1"/>
          <w:sz w:val="22"/>
        </w:rPr>
        <w:t>Развитие маркетинга в России</w:t>
      </w:r>
      <w:bookmarkEnd w:id="288"/>
      <w:bookmarkEnd w:id="289"/>
    </w:p>
    <w:p w14:paraId="25510CE5" w14:textId="77777777" w:rsidR="007709E6" w:rsidRDefault="007709E6" w:rsidP="000D4063">
      <w:pPr>
        <w:pStyle w:val="a8"/>
        <w:widowControl w:val="0"/>
        <w:jc w:val="both"/>
        <w:rPr>
          <w:color w:val="000000"/>
          <w:sz w:val="22"/>
          <w:szCs w:val="22"/>
        </w:rPr>
      </w:pPr>
      <w:r>
        <w:rPr>
          <w:color w:val="000000"/>
          <w:sz w:val="22"/>
          <w:szCs w:val="22"/>
        </w:rPr>
        <w:t xml:space="preserve">В большинстве исследований, посвященных переходным процессам в странах Восточной Европы и СНГ, реформирование структуры управления экономикой отождествляется с переходом от иерархии, то есть модели централизованного планирования, к рынку, то есть модели организации экономической деятельности, опирающейся на рыночные принципы. </w:t>
      </w:r>
    </w:p>
    <w:p w14:paraId="3168830F" w14:textId="77777777" w:rsidR="007709E6" w:rsidRDefault="007709E6" w:rsidP="000D4063">
      <w:pPr>
        <w:pStyle w:val="a8"/>
        <w:widowControl w:val="0"/>
        <w:jc w:val="both"/>
        <w:rPr>
          <w:color w:val="000000"/>
          <w:sz w:val="22"/>
          <w:szCs w:val="22"/>
        </w:rPr>
      </w:pPr>
      <w:r>
        <w:rPr>
          <w:color w:val="000000"/>
          <w:sz w:val="22"/>
          <w:szCs w:val="22"/>
        </w:rPr>
        <w:t xml:space="preserve">Для понимания процесса развития маркетинга в России важно обратить внимание на </w:t>
      </w:r>
      <w:r w:rsidR="00F00B70" w:rsidRPr="00F00B70">
        <w:rPr>
          <w:b/>
          <w:i/>
          <w:color w:val="000000"/>
          <w:sz w:val="22"/>
          <w:szCs w:val="22"/>
        </w:rPr>
        <w:t>дореформенное состояние экономики страны</w:t>
      </w:r>
      <w:r>
        <w:rPr>
          <w:color w:val="000000"/>
          <w:sz w:val="22"/>
          <w:szCs w:val="22"/>
        </w:rPr>
        <w:t xml:space="preserve">. В период с 1917 по 1991 гг. экономическая система централизованного планирования в СССР претерпевала значительные изменения. На различных этапах ее развития делались попытки внедрения элементов рыночного хозяйствования. В 1976 г. Была, </w:t>
      </w:r>
      <w:r w:rsidR="00F00B70" w:rsidRPr="00F00B70">
        <w:rPr>
          <w:i/>
          <w:color w:val="000000"/>
          <w:sz w:val="22"/>
          <w:szCs w:val="22"/>
          <w:u w:val="single"/>
        </w:rPr>
        <w:t>например</w:t>
      </w:r>
      <w:r w:rsidR="00F00B70" w:rsidRPr="00F00B70">
        <w:rPr>
          <w:i/>
          <w:color w:val="000000"/>
          <w:sz w:val="22"/>
          <w:szCs w:val="22"/>
        </w:rPr>
        <w:t>, создана Секция по вопросам маркетинга при ТПП СССР, а в 1980 г. даже введен курс маркетинга в ряде экономических ВУЗов СССР.</w:t>
      </w:r>
      <w:r>
        <w:rPr>
          <w:color w:val="000000"/>
          <w:sz w:val="22"/>
          <w:szCs w:val="22"/>
        </w:rPr>
        <w:t xml:space="preserve"> В 1989 году создается специальность «социалистический маркетинг» и объявляется набор на Спец.</w:t>
      </w:r>
      <w:r w:rsidR="00F00B70" w:rsidRPr="00F00B70">
        <w:rPr>
          <w:color w:val="000000"/>
          <w:sz w:val="22"/>
          <w:szCs w:val="22"/>
        </w:rPr>
        <w:t xml:space="preserve"> </w:t>
      </w:r>
      <w:r>
        <w:rPr>
          <w:color w:val="000000"/>
          <w:sz w:val="22"/>
          <w:szCs w:val="22"/>
        </w:rPr>
        <w:t>факультет Московского Института Народного Хозяйства (МИНХ) им. Плеханова на переподготовку по этой специальности лиц имеющих высшее образование. Первоначально планировалось, что на конкурсной основе будет принято 25-30 слушателей, направленных непосредственно предприятиями. Но неожиданно спрос превысил все ожидания, а количество заявок — 150 и это только по Москве. В итоге на курсе училось около 100 слушателей из Москвы и близлежащих областей.</w:t>
      </w:r>
    </w:p>
    <w:p w14:paraId="1178B66F" w14:textId="77777777" w:rsidR="007709E6" w:rsidRDefault="007709E6" w:rsidP="000D4063">
      <w:pPr>
        <w:pStyle w:val="a8"/>
        <w:widowControl w:val="0"/>
        <w:jc w:val="both"/>
        <w:rPr>
          <w:color w:val="000000"/>
          <w:sz w:val="22"/>
          <w:szCs w:val="22"/>
        </w:rPr>
      </w:pPr>
      <w:r>
        <w:rPr>
          <w:color w:val="000000"/>
          <w:sz w:val="22"/>
          <w:szCs w:val="22"/>
        </w:rPr>
        <w:t xml:space="preserve">Большой вклад в развитие маркетинга в нашей стране был дан </w:t>
      </w:r>
      <w:r w:rsidR="00F00B70" w:rsidRPr="00F00B70">
        <w:rPr>
          <w:b/>
          <w:color w:val="000000"/>
          <w:sz w:val="22"/>
          <w:szCs w:val="22"/>
        </w:rPr>
        <w:t>Н.Н. Смеляковым</w:t>
      </w:r>
      <w:r>
        <w:rPr>
          <w:color w:val="000000"/>
          <w:sz w:val="22"/>
          <w:szCs w:val="22"/>
        </w:rPr>
        <w:t xml:space="preserve">. Будучи в то время Заместителем министра внешней торговли, он настойчиво внедрял маркетинговые принципы в практическую деятельность экспортных </w:t>
      </w:r>
      <w:proofErr w:type="spellStart"/>
      <w:r>
        <w:rPr>
          <w:color w:val="000000"/>
          <w:sz w:val="22"/>
          <w:szCs w:val="22"/>
        </w:rPr>
        <w:t>машинотехнических</w:t>
      </w:r>
      <w:proofErr w:type="spellEnd"/>
      <w:r>
        <w:rPr>
          <w:color w:val="000000"/>
          <w:sz w:val="22"/>
          <w:szCs w:val="22"/>
        </w:rPr>
        <w:t xml:space="preserve"> внешнеторговых объединений предприятий </w:t>
      </w:r>
      <w:proofErr w:type="spellStart"/>
      <w:r>
        <w:rPr>
          <w:color w:val="000000"/>
          <w:sz w:val="22"/>
          <w:szCs w:val="22"/>
        </w:rPr>
        <w:t>машинотехнического</w:t>
      </w:r>
      <w:proofErr w:type="spellEnd"/>
      <w:r>
        <w:rPr>
          <w:color w:val="000000"/>
          <w:sz w:val="22"/>
          <w:szCs w:val="22"/>
        </w:rPr>
        <w:t xml:space="preserve"> комплекса.</w:t>
      </w:r>
    </w:p>
    <w:p w14:paraId="5EFB8DF3" w14:textId="77777777" w:rsidR="007709E6" w:rsidRDefault="007709E6" w:rsidP="000D4063">
      <w:pPr>
        <w:pStyle w:val="a8"/>
        <w:widowControl w:val="0"/>
        <w:jc w:val="both"/>
        <w:rPr>
          <w:color w:val="000000"/>
          <w:sz w:val="22"/>
          <w:szCs w:val="22"/>
        </w:rPr>
      </w:pPr>
      <w:r>
        <w:rPr>
          <w:color w:val="000000"/>
          <w:sz w:val="22"/>
          <w:szCs w:val="22"/>
        </w:rPr>
        <w:t xml:space="preserve">Стратегический замысел </w:t>
      </w:r>
      <w:r w:rsidR="00F00B70" w:rsidRPr="00F00B70">
        <w:rPr>
          <w:b/>
          <w:color w:val="000000"/>
          <w:sz w:val="22"/>
          <w:szCs w:val="22"/>
        </w:rPr>
        <w:t xml:space="preserve">Н.Н. Смелякова </w:t>
      </w:r>
      <w:r>
        <w:rPr>
          <w:color w:val="000000"/>
          <w:sz w:val="22"/>
          <w:szCs w:val="22"/>
        </w:rPr>
        <w:t xml:space="preserve">состоял в том, что </w:t>
      </w:r>
      <w:r w:rsidR="00F00B70" w:rsidRPr="00F00B70">
        <w:rPr>
          <w:b/>
          <w:i/>
          <w:color w:val="000000"/>
          <w:sz w:val="22"/>
          <w:szCs w:val="22"/>
        </w:rPr>
        <w:t xml:space="preserve">централизованная система управления, планирования и распределения в народном хозяйстве страны того времени не оставляла практически никакой хозяйственной самостоятельности предприятиям на внутреннем рынке. </w:t>
      </w:r>
      <w:r>
        <w:rPr>
          <w:color w:val="000000"/>
          <w:sz w:val="22"/>
          <w:szCs w:val="22"/>
        </w:rPr>
        <w:t xml:space="preserve">Одновременно во всех руководящих партийно-хозяйственных документах 70-х и 80-х гг. звучал призыв к повышению конкурентоспособности отечественной готовой продукции на внешних рынках. Постулировав маркетинг как наиболее действенное средство повышения конкурентоспособности советских товаропроизводителей на внешних рынках, </w:t>
      </w:r>
      <w:r w:rsidR="00F00B70" w:rsidRPr="00F00B70">
        <w:rPr>
          <w:b/>
          <w:color w:val="000000"/>
          <w:sz w:val="22"/>
          <w:szCs w:val="22"/>
        </w:rPr>
        <w:t>Н.Н. Смеляков</w:t>
      </w:r>
      <w:r>
        <w:rPr>
          <w:color w:val="000000"/>
          <w:sz w:val="22"/>
          <w:szCs w:val="22"/>
        </w:rPr>
        <w:t xml:space="preserve"> подвел прочную и непротиворечивую базу под необходимость освоения хозяйственными руководителями теории, методологии, а главное, практики современного </w:t>
      </w:r>
      <w:r>
        <w:rPr>
          <w:color w:val="000000"/>
          <w:sz w:val="22"/>
          <w:szCs w:val="22"/>
        </w:rPr>
        <w:lastRenderedPageBreak/>
        <w:t>маркетинга во внешнеэкономической деятельности.</w:t>
      </w:r>
    </w:p>
    <w:p w14:paraId="73818402" w14:textId="77777777" w:rsidR="007709E6" w:rsidRDefault="007709E6" w:rsidP="000D4063">
      <w:pPr>
        <w:pStyle w:val="a8"/>
        <w:widowControl w:val="0"/>
        <w:jc w:val="both"/>
        <w:rPr>
          <w:color w:val="000000"/>
          <w:sz w:val="22"/>
          <w:szCs w:val="22"/>
        </w:rPr>
      </w:pPr>
      <w:r>
        <w:rPr>
          <w:color w:val="000000"/>
          <w:sz w:val="22"/>
          <w:szCs w:val="22"/>
        </w:rPr>
        <w:t xml:space="preserve">В середине 1974 г. по инициативе </w:t>
      </w:r>
      <w:r w:rsidR="00F00B70" w:rsidRPr="00F00B70">
        <w:rPr>
          <w:b/>
          <w:color w:val="000000"/>
          <w:sz w:val="22"/>
          <w:szCs w:val="22"/>
        </w:rPr>
        <w:t>Н.Н. Смелякова</w:t>
      </w:r>
      <w:r>
        <w:rPr>
          <w:color w:val="000000"/>
          <w:sz w:val="22"/>
          <w:szCs w:val="22"/>
        </w:rPr>
        <w:t xml:space="preserve"> в издательстве «Прогресс» выходит первый на русском языке систематизированный сборник под названием </w:t>
      </w:r>
      <w:r w:rsidR="00F00B70" w:rsidRPr="00F00B70">
        <w:rPr>
          <w:i/>
          <w:color w:val="000000"/>
          <w:sz w:val="22"/>
          <w:szCs w:val="22"/>
        </w:rPr>
        <w:t>«Маркетинг»</w:t>
      </w:r>
      <w:r>
        <w:rPr>
          <w:color w:val="000000"/>
          <w:sz w:val="22"/>
          <w:szCs w:val="22"/>
        </w:rPr>
        <w:t xml:space="preserve">, в котором были собраны наиболее интересные статьи, выдержки из монографий, другие материалы ведущих маркетологов США и Великобритании того времени: </w:t>
      </w:r>
      <w:r w:rsidR="00F00B70" w:rsidRPr="00F00B70">
        <w:rPr>
          <w:b/>
          <w:color w:val="000000"/>
          <w:sz w:val="22"/>
          <w:szCs w:val="22"/>
        </w:rPr>
        <w:t xml:space="preserve">Л. Роджера, Д. </w:t>
      </w:r>
      <w:proofErr w:type="spellStart"/>
      <w:r w:rsidR="00F00B70" w:rsidRPr="00F00B70">
        <w:rPr>
          <w:b/>
          <w:color w:val="000000"/>
          <w:sz w:val="22"/>
          <w:szCs w:val="22"/>
        </w:rPr>
        <w:t>Ньюмена</w:t>
      </w:r>
      <w:proofErr w:type="spellEnd"/>
      <w:r w:rsidR="00F00B70" w:rsidRPr="00F00B70">
        <w:rPr>
          <w:b/>
          <w:color w:val="000000"/>
          <w:sz w:val="22"/>
          <w:szCs w:val="22"/>
        </w:rPr>
        <w:t xml:space="preserve">, Э. </w:t>
      </w:r>
      <w:proofErr w:type="spellStart"/>
      <w:r w:rsidR="00F00B70" w:rsidRPr="00F00B70">
        <w:rPr>
          <w:b/>
          <w:color w:val="000000"/>
          <w:sz w:val="22"/>
          <w:szCs w:val="22"/>
        </w:rPr>
        <w:t>Брича</w:t>
      </w:r>
      <w:proofErr w:type="spellEnd"/>
      <w:r w:rsidR="00F00B70" w:rsidRPr="00F00B70">
        <w:rPr>
          <w:b/>
          <w:color w:val="000000"/>
          <w:sz w:val="22"/>
          <w:szCs w:val="22"/>
        </w:rPr>
        <w:t xml:space="preserve">, А. </w:t>
      </w:r>
      <w:proofErr w:type="spellStart"/>
      <w:r w:rsidR="00F00B70" w:rsidRPr="00F00B70">
        <w:rPr>
          <w:b/>
          <w:color w:val="000000"/>
          <w:sz w:val="22"/>
          <w:szCs w:val="22"/>
        </w:rPr>
        <w:t>Чендлера</w:t>
      </w:r>
      <w:proofErr w:type="spellEnd"/>
      <w:r w:rsidR="00F00B70" w:rsidRPr="00F00B70">
        <w:rPr>
          <w:b/>
          <w:color w:val="000000"/>
          <w:sz w:val="22"/>
          <w:szCs w:val="22"/>
        </w:rPr>
        <w:t xml:space="preserve">, Т. Левита, Ф. </w:t>
      </w:r>
      <w:proofErr w:type="spellStart"/>
      <w:r w:rsidR="00F00B70" w:rsidRPr="00F00B70">
        <w:rPr>
          <w:b/>
          <w:color w:val="000000"/>
          <w:sz w:val="22"/>
          <w:szCs w:val="22"/>
        </w:rPr>
        <w:t>Котлера</w:t>
      </w:r>
      <w:proofErr w:type="spellEnd"/>
      <w:r>
        <w:rPr>
          <w:color w:val="000000"/>
          <w:sz w:val="22"/>
          <w:szCs w:val="22"/>
        </w:rPr>
        <w:t xml:space="preserve"> и др</w:t>
      </w:r>
      <w:r w:rsidR="00F00B70" w:rsidRPr="00F00B70">
        <w:rPr>
          <w:color w:val="000000"/>
          <w:sz w:val="22"/>
          <w:szCs w:val="22"/>
        </w:rPr>
        <w:t>.</w:t>
      </w:r>
      <w:r>
        <w:rPr>
          <w:color w:val="000000"/>
          <w:sz w:val="22"/>
          <w:szCs w:val="22"/>
        </w:rPr>
        <w:t>.</w:t>
      </w:r>
    </w:p>
    <w:p w14:paraId="4AB22DAC" w14:textId="77777777" w:rsidR="007709E6" w:rsidRPr="0091064A" w:rsidRDefault="007709E6" w:rsidP="000D4063">
      <w:pPr>
        <w:pStyle w:val="a8"/>
        <w:widowControl w:val="0"/>
        <w:jc w:val="both"/>
        <w:rPr>
          <w:b/>
          <w:i/>
          <w:color w:val="000000"/>
          <w:sz w:val="22"/>
          <w:szCs w:val="22"/>
        </w:rPr>
      </w:pPr>
      <w:r>
        <w:rPr>
          <w:color w:val="000000"/>
          <w:sz w:val="22"/>
          <w:szCs w:val="22"/>
        </w:rPr>
        <w:t xml:space="preserve">В 1989 г. ВНИИВС при </w:t>
      </w:r>
      <w:proofErr w:type="spellStart"/>
      <w:r>
        <w:rPr>
          <w:color w:val="000000"/>
          <w:sz w:val="22"/>
          <w:szCs w:val="22"/>
        </w:rPr>
        <w:t>Внешэкономкомиссии</w:t>
      </w:r>
      <w:proofErr w:type="spellEnd"/>
      <w:r>
        <w:rPr>
          <w:color w:val="000000"/>
          <w:sz w:val="22"/>
          <w:szCs w:val="22"/>
        </w:rPr>
        <w:t xml:space="preserve"> Совмина СССР выпустил в издательстве «</w:t>
      </w:r>
      <w:proofErr w:type="spellStart"/>
      <w:r>
        <w:rPr>
          <w:color w:val="000000"/>
          <w:sz w:val="22"/>
          <w:szCs w:val="22"/>
        </w:rPr>
        <w:t>Внешторгиздат</w:t>
      </w:r>
      <w:proofErr w:type="spellEnd"/>
      <w:r>
        <w:rPr>
          <w:color w:val="000000"/>
          <w:sz w:val="22"/>
          <w:szCs w:val="22"/>
        </w:rPr>
        <w:t xml:space="preserve">» </w:t>
      </w:r>
      <w:r w:rsidR="00F00B70" w:rsidRPr="00F00B70">
        <w:rPr>
          <w:color w:val="000000"/>
          <w:sz w:val="22"/>
          <w:szCs w:val="22"/>
        </w:rPr>
        <w:t xml:space="preserve">с </w:t>
      </w:r>
      <w:r>
        <w:rPr>
          <w:color w:val="000000"/>
          <w:sz w:val="22"/>
          <w:szCs w:val="22"/>
        </w:rPr>
        <w:t>рекомендаци</w:t>
      </w:r>
      <w:r w:rsidR="0091064A">
        <w:rPr>
          <w:color w:val="000000"/>
          <w:sz w:val="22"/>
          <w:szCs w:val="22"/>
        </w:rPr>
        <w:t>ям</w:t>
      </w:r>
      <w:r>
        <w:rPr>
          <w:color w:val="000000"/>
          <w:sz w:val="22"/>
          <w:szCs w:val="22"/>
        </w:rPr>
        <w:t xml:space="preserve">, которые не потеряли актуальности и на сегодняшний день, поскольку </w:t>
      </w:r>
      <w:r w:rsidR="00F00B70" w:rsidRPr="00F00B70">
        <w:rPr>
          <w:b/>
          <w:i/>
          <w:color w:val="000000"/>
          <w:sz w:val="22"/>
          <w:szCs w:val="22"/>
        </w:rPr>
        <w:t>в них были разработаны универсальные подходы и направления включения отечественных предприятий, получивших право на самостоятельную внешнеэкономическую деятельность, в мирохозяйственные связи на основе принципов международного маркетинга.</w:t>
      </w:r>
    </w:p>
    <w:p w14:paraId="308EFD85" w14:textId="77777777" w:rsidR="00CE467E" w:rsidRDefault="007709E6">
      <w:pPr>
        <w:pStyle w:val="a8"/>
        <w:widowControl w:val="0"/>
        <w:jc w:val="both"/>
        <w:rPr>
          <w:color w:val="000000"/>
          <w:sz w:val="22"/>
          <w:szCs w:val="22"/>
        </w:rPr>
      </w:pPr>
      <w:r>
        <w:rPr>
          <w:color w:val="000000"/>
          <w:sz w:val="22"/>
          <w:szCs w:val="22"/>
        </w:rPr>
        <w:t xml:space="preserve">Последняя попытка реформирования плановой системы была предпринята </w:t>
      </w:r>
      <w:r w:rsidR="00F00B70" w:rsidRPr="00F00B70">
        <w:rPr>
          <w:b/>
          <w:color w:val="000000"/>
          <w:sz w:val="22"/>
          <w:szCs w:val="22"/>
        </w:rPr>
        <w:t>М.</w:t>
      </w:r>
      <w:r w:rsidR="0091064A">
        <w:rPr>
          <w:b/>
          <w:color w:val="000000"/>
          <w:sz w:val="22"/>
          <w:szCs w:val="22"/>
        </w:rPr>
        <w:t>С.</w:t>
      </w:r>
      <w:r w:rsidR="00F00B70" w:rsidRPr="00F00B70">
        <w:rPr>
          <w:b/>
          <w:color w:val="000000"/>
          <w:sz w:val="22"/>
          <w:szCs w:val="22"/>
        </w:rPr>
        <w:t xml:space="preserve"> Горбачевым </w:t>
      </w:r>
      <w:r>
        <w:rPr>
          <w:color w:val="000000"/>
          <w:sz w:val="22"/>
          <w:szCs w:val="22"/>
        </w:rPr>
        <w:t>в 1987-1991 гг. Эти реформы были призваны создать модель рыночного социализма. Попытка не завершилась успехом, и экономика страны оказалась в ситуации во многом неблагоприятной для проведения дальнейших преобразований.</w:t>
      </w:r>
    </w:p>
    <w:p w14:paraId="78A0AF94" w14:textId="77777777" w:rsidR="00CE467E" w:rsidRDefault="007709E6">
      <w:pPr>
        <w:jc w:val="both"/>
        <w:rPr>
          <w:rFonts w:cs="Arial"/>
          <w:color w:val="000000"/>
        </w:rPr>
      </w:pPr>
      <w:r w:rsidRPr="00ED7275">
        <w:rPr>
          <w:rFonts w:cs="Arial"/>
          <w:color w:val="000000"/>
        </w:rPr>
        <w:t xml:space="preserve">В советский период развития российской экономики поставщики были централизованно закреплены за предприятиями, и поэтому им не приходилось беспокоиться о том, кому отгружать произведенную продукцию. Так как экономика страны характеризовалась наличием острого дефицита, усилия менеджеров были сосредоточены на снабженческой сфере деятельности предприятия. Соответственно, не было конкуренции. </w:t>
      </w:r>
    </w:p>
    <w:p w14:paraId="477CBFEB" w14:textId="77777777" w:rsidR="00CE467E" w:rsidRDefault="007709E6">
      <w:pPr>
        <w:jc w:val="both"/>
        <w:rPr>
          <w:rFonts w:cs="Arial"/>
          <w:color w:val="000000"/>
        </w:rPr>
      </w:pPr>
      <w:r w:rsidRPr="00ED7275">
        <w:rPr>
          <w:rFonts w:cs="Arial"/>
          <w:color w:val="000000"/>
        </w:rPr>
        <w:t xml:space="preserve">Отличительной чертой реформ, проводившихся </w:t>
      </w:r>
      <w:r w:rsidR="00F00B70" w:rsidRPr="00F00B70">
        <w:rPr>
          <w:rFonts w:cs="Arial"/>
          <w:b/>
          <w:color w:val="000000"/>
        </w:rPr>
        <w:t>М.С. Горбачевым</w:t>
      </w:r>
      <w:r w:rsidRPr="00ED7275">
        <w:rPr>
          <w:rFonts w:cs="Arial"/>
          <w:color w:val="000000"/>
        </w:rPr>
        <w:t xml:space="preserve">, была </w:t>
      </w:r>
      <w:r w:rsidR="00F00B70" w:rsidRPr="00F00B70">
        <w:rPr>
          <w:rFonts w:cs="Arial"/>
          <w:b/>
          <w:i/>
          <w:color w:val="000000"/>
        </w:rPr>
        <w:t>децентрализация полномочий принятия решений до уровня предприятий и местных органов власти</w:t>
      </w:r>
      <w:r w:rsidRPr="00ED7275">
        <w:rPr>
          <w:rFonts w:cs="Arial"/>
          <w:color w:val="000000"/>
        </w:rPr>
        <w:t>. Однако децентрализация, не сопровождаемая созданием контролирующих общественных институтов, привела к возникновению того, что впоследствии было названо «спонтанной приватизацией», то есть к легальному и нелегальному переходу государственной собственности в руки частных лиц. Реформы обеспечили прямой доступ к власти руководителям предприятий и местной номенклатуре, привели к размыванию границы между частным и общественным и сформировали весьма неясное понимание того, что значит работать в условиях рынка.</w:t>
      </w:r>
    </w:p>
    <w:p w14:paraId="17DB7DA7" w14:textId="77777777" w:rsidR="00CE467E" w:rsidRDefault="007709E6">
      <w:pPr>
        <w:jc w:val="both"/>
        <w:rPr>
          <w:rFonts w:cs="Arial"/>
          <w:color w:val="000000"/>
        </w:rPr>
      </w:pPr>
      <w:r w:rsidRPr="00ED7275">
        <w:rPr>
          <w:rFonts w:cs="Arial"/>
          <w:color w:val="000000"/>
        </w:rPr>
        <w:t xml:space="preserve">В период централизованного планирования управление финансами не имело большого значения для предприятия, хотя бухгалтерскому учету уделялось существенное внимание. С приходом реформ финансовые проблемы стали главными. </w:t>
      </w:r>
    </w:p>
    <w:p w14:paraId="5A703CFE" w14:textId="77777777" w:rsidR="00CE467E" w:rsidRDefault="007709E6">
      <w:pPr>
        <w:jc w:val="both"/>
        <w:rPr>
          <w:rFonts w:cs="Arial"/>
          <w:color w:val="000000"/>
        </w:rPr>
      </w:pPr>
      <w:r w:rsidRPr="00ED7275">
        <w:rPr>
          <w:rFonts w:cs="Arial"/>
          <w:color w:val="000000"/>
        </w:rPr>
        <w:t xml:space="preserve">В 1992 г. наряду с проблемой снабжения сырьем многие менеджеры стали говорить о недостаточном спросе на продукцию. В период с 1991 по 1994 гг. относительная важность стоящих перед предприятиями проблем радикально изменилась. Проблемы снабжения сырьем потеряли первостепенное значение, в то время как о трудностях, связанных со </w:t>
      </w:r>
      <w:r w:rsidRPr="00ED7275">
        <w:rPr>
          <w:rFonts w:cs="Arial"/>
          <w:color w:val="000000"/>
        </w:rPr>
        <w:lastRenderedPageBreak/>
        <w:t xml:space="preserve">сбытом продукции, заявили 59% из 200 опрошенных предприятий. Финансовые проблемы были актуальны для все возрастающего количества предприятий: в 1994 г. 2/3 руководителей опрошенных предприятий заявили о существовании финансовых трудностей. </w:t>
      </w:r>
    </w:p>
    <w:p w14:paraId="1EE0C780" w14:textId="77777777" w:rsidR="00CE467E" w:rsidRDefault="007709E6">
      <w:pPr>
        <w:jc w:val="both"/>
        <w:rPr>
          <w:rFonts w:cs="Arial"/>
          <w:color w:val="000000"/>
        </w:rPr>
      </w:pPr>
      <w:r w:rsidRPr="00ED7275">
        <w:rPr>
          <w:rFonts w:cs="Arial"/>
          <w:color w:val="000000"/>
        </w:rPr>
        <w:t xml:space="preserve">В 1993 и 1994 гг. было проведено исследование маркетинговой организации и деятельности на 113 российских предприятиях. Это исследование охватило предприятия различных форм собственности, отличавшиеся по размеру, форме собственности и отраслевой принадлежности. </w:t>
      </w:r>
      <w:r w:rsidR="00F00B70" w:rsidRPr="00F00B70">
        <w:rPr>
          <w:rFonts w:cs="Arial"/>
          <w:b/>
          <w:i/>
          <w:color w:val="000000"/>
        </w:rPr>
        <w:t>Результаты исследования могут быть объединены в четыре группы</w:t>
      </w:r>
      <w:r w:rsidRPr="00ED7275">
        <w:rPr>
          <w:rFonts w:cs="Arial"/>
          <w:color w:val="000000"/>
        </w:rPr>
        <w:t>:</w:t>
      </w:r>
      <w:r w:rsidR="009032A9" w:rsidRPr="009032A9">
        <w:rPr>
          <w:rFonts w:ascii="Arial CYR" w:hAnsi="Arial CYR" w:cs="Arial CYR"/>
          <w:color w:val="000000"/>
          <w:szCs w:val="22"/>
          <w:highlight w:val="green"/>
          <w:lang w:eastAsia="en-US"/>
        </w:rPr>
        <w:t xml:space="preserve"> </w:t>
      </w:r>
      <w:r w:rsidR="009032A9">
        <w:rPr>
          <w:rFonts w:ascii="Arial CYR" w:hAnsi="Arial CYR" w:cs="Arial CYR"/>
          <w:color w:val="000000"/>
          <w:szCs w:val="22"/>
          <w:highlight w:val="green"/>
          <w:lang w:eastAsia="en-US"/>
        </w:rPr>
        <w:t xml:space="preserve">Представить для </w:t>
      </w:r>
      <w:proofErr w:type="spellStart"/>
      <w:r w:rsidR="009032A9">
        <w:rPr>
          <w:rFonts w:ascii="Arial CYR" w:hAnsi="Arial CYR" w:cs="Arial CYR"/>
          <w:color w:val="000000"/>
          <w:szCs w:val="22"/>
          <w:highlight w:val="green"/>
          <w:lang w:eastAsia="en-US"/>
        </w:rPr>
        <w:t>iBook</w:t>
      </w:r>
      <w:proofErr w:type="spellEnd"/>
      <w:r w:rsidR="009032A9">
        <w:rPr>
          <w:rFonts w:ascii="Arial CYR" w:hAnsi="Arial CYR" w:cs="Arial CYR"/>
          <w:color w:val="000000"/>
          <w:szCs w:val="22"/>
          <w:highlight w:val="green"/>
          <w:lang w:eastAsia="en-US"/>
        </w:rPr>
        <w:t xml:space="preserve"> как разворачивающийся список, для читалки – форматированный текст</w:t>
      </w:r>
    </w:p>
    <w:p w14:paraId="30522A34" w14:textId="77777777" w:rsidR="007709E6" w:rsidRPr="009032A9" w:rsidRDefault="007709E6" w:rsidP="000D4063">
      <w:pPr>
        <w:numPr>
          <w:ilvl w:val="0"/>
          <w:numId w:val="45"/>
        </w:numPr>
        <w:ind w:left="0" w:firstLine="0"/>
        <w:rPr>
          <w:rFonts w:cs="Arial"/>
          <w:color w:val="000000"/>
          <w:highlight w:val="cyan"/>
        </w:rPr>
      </w:pPr>
      <w:r w:rsidRPr="009032A9">
        <w:rPr>
          <w:rFonts w:cs="Arial"/>
          <w:color w:val="000000"/>
          <w:highlight w:val="cyan"/>
        </w:rPr>
        <w:t xml:space="preserve">мнение менеджеров по вопросу важности маркетинга; </w:t>
      </w:r>
    </w:p>
    <w:p w14:paraId="5B29E947" w14:textId="77777777" w:rsidR="007709E6" w:rsidRPr="009032A9" w:rsidRDefault="007709E6" w:rsidP="000D4063">
      <w:pPr>
        <w:numPr>
          <w:ilvl w:val="0"/>
          <w:numId w:val="45"/>
        </w:numPr>
        <w:ind w:left="0" w:firstLine="0"/>
        <w:rPr>
          <w:rFonts w:cs="Arial"/>
          <w:color w:val="000000"/>
          <w:highlight w:val="cyan"/>
        </w:rPr>
      </w:pPr>
      <w:r w:rsidRPr="009032A9">
        <w:rPr>
          <w:rFonts w:cs="Arial"/>
          <w:color w:val="000000"/>
          <w:highlight w:val="cyan"/>
        </w:rPr>
        <w:t xml:space="preserve">организация маркетинговой деятельности; </w:t>
      </w:r>
    </w:p>
    <w:p w14:paraId="71E72135" w14:textId="77777777" w:rsidR="007709E6" w:rsidRPr="009032A9" w:rsidRDefault="007709E6" w:rsidP="000D4063">
      <w:pPr>
        <w:numPr>
          <w:ilvl w:val="0"/>
          <w:numId w:val="45"/>
        </w:numPr>
        <w:ind w:left="0" w:firstLine="0"/>
        <w:rPr>
          <w:rFonts w:cs="Arial"/>
          <w:color w:val="000000"/>
          <w:highlight w:val="cyan"/>
        </w:rPr>
      </w:pPr>
      <w:r w:rsidRPr="009032A9">
        <w:rPr>
          <w:rFonts w:cs="Arial"/>
          <w:color w:val="000000"/>
          <w:highlight w:val="cyan"/>
        </w:rPr>
        <w:t xml:space="preserve">важность различных функций маркетинга; </w:t>
      </w:r>
    </w:p>
    <w:p w14:paraId="4AF1D4FB" w14:textId="77777777" w:rsidR="007709E6" w:rsidRPr="009032A9" w:rsidRDefault="007709E6" w:rsidP="000D4063">
      <w:pPr>
        <w:numPr>
          <w:ilvl w:val="0"/>
          <w:numId w:val="45"/>
        </w:numPr>
        <w:ind w:left="0" w:firstLine="0"/>
        <w:rPr>
          <w:rFonts w:cs="Arial"/>
          <w:color w:val="000000"/>
          <w:highlight w:val="cyan"/>
        </w:rPr>
      </w:pPr>
      <w:r w:rsidRPr="009032A9">
        <w:rPr>
          <w:rFonts w:cs="Arial"/>
          <w:color w:val="000000"/>
          <w:highlight w:val="cyan"/>
        </w:rPr>
        <w:t xml:space="preserve">оценка потребности в маркетинговых специалистах. </w:t>
      </w:r>
    </w:p>
    <w:p w14:paraId="3A847C39" w14:textId="77777777" w:rsidR="000E04C1" w:rsidRDefault="000E04C1" w:rsidP="000D4063">
      <w:pPr>
        <w:pStyle w:val="1"/>
        <w:spacing w:before="0" w:after="0"/>
        <w:rPr>
          <w:color w:val="000000" w:themeColor="text1"/>
          <w:sz w:val="22"/>
        </w:rPr>
      </w:pPr>
      <w:bookmarkStart w:id="290" w:name="_Toc210732452"/>
      <w:bookmarkStart w:id="291" w:name="_Toc217108052"/>
    </w:p>
    <w:p w14:paraId="079E64C9" w14:textId="77777777" w:rsidR="007709E6" w:rsidRPr="000E04C1" w:rsidRDefault="00F00B70" w:rsidP="000D4063">
      <w:pPr>
        <w:pStyle w:val="1"/>
        <w:spacing w:before="0" w:after="0"/>
        <w:rPr>
          <w:color w:val="000000" w:themeColor="text1"/>
          <w:sz w:val="22"/>
        </w:rPr>
      </w:pPr>
      <w:r w:rsidRPr="00F00B70">
        <w:rPr>
          <w:color w:val="000000" w:themeColor="text1"/>
          <w:sz w:val="22"/>
        </w:rPr>
        <w:t>Важность маркетинга. Организация маркетинговой деятельности</w:t>
      </w:r>
      <w:bookmarkEnd w:id="290"/>
      <w:bookmarkEnd w:id="291"/>
    </w:p>
    <w:p w14:paraId="628D30D5" w14:textId="77777777" w:rsidR="007709E6" w:rsidRDefault="007709E6" w:rsidP="000D4063">
      <w:pPr>
        <w:pStyle w:val="a8"/>
        <w:widowControl w:val="0"/>
        <w:jc w:val="both"/>
        <w:rPr>
          <w:color w:val="000000"/>
          <w:sz w:val="22"/>
          <w:szCs w:val="22"/>
        </w:rPr>
      </w:pPr>
      <w:r>
        <w:rPr>
          <w:color w:val="000000"/>
          <w:sz w:val="22"/>
          <w:szCs w:val="22"/>
        </w:rPr>
        <w:t>В ходе исследования было обнаружено, что большинство руководителей (66%) хотели бы иметь в своей организации специалистов по маркетингу для сбора информации о рынках и адаптации продукта к потребностям клиентов.</w:t>
      </w:r>
    </w:p>
    <w:p w14:paraId="5D9755F6" w14:textId="77777777" w:rsidR="007709E6" w:rsidRDefault="007709E6" w:rsidP="000D4063">
      <w:pPr>
        <w:pStyle w:val="a8"/>
        <w:widowControl w:val="0"/>
        <w:jc w:val="both"/>
        <w:rPr>
          <w:color w:val="000000"/>
          <w:sz w:val="22"/>
          <w:szCs w:val="22"/>
        </w:rPr>
      </w:pPr>
      <w:r>
        <w:rPr>
          <w:color w:val="000000"/>
          <w:sz w:val="22"/>
          <w:szCs w:val="22"/>
        </w:rPr>
        <w:t>Только 20% предприятий в 1993 г. и 42% в 1994 г. имели маркетинговые отделы. В 40% случаев маркетинговые функции выполнялись менеджерами высшего звена. На остальных предприятиях эти функции выполнялись различными отделами, включая плановый, сбытовой, производственный и даже отдел научной и технической информации.</w:t>
      </w:r>
    </w:p>
    <w:p w14:paraId="11C99E81" w14:textId="77777777" w:rsidR="007709E6" w:rsidRDefault="007709E6" w:rsidP="000D4063">
      <w:pPr>
        <w:pStyle w:val="a8"/>
        <w:widowControl w:val="0"/>
        <w:jc w:val="both"/>
        <w:rPr>
          <w:color w:val="000000"/>
          <w:sz w:val="22"/>
          <w:szCs w:val="22"/>
        </w:rPr>
      </w:pPr>
      <w:r>
        <w:rPr>
          <w:color w:val="000000"/>
          <w:sz w:val="22"/>
          <w:szCs w:val="22"/>
        </w:rPr>
        <w:t>Отвечая на вопрос о том, кто должен нести ответственность за проведение маркетинговых исследований и планирование, почти 30% опрошенных назвали отдел маркетинга, 13% — специалиста по маркетингу и 10% — внешнюю по отношению к компании организацию. На остальных 50% предприятий полагали, что за данные функции должны отвечать прочие отделы компании. Таким образом, многие предприятия не имеют маркетингового отдела, и более того, считают, что это не обязательно. По их мнению, функции отдела маркетинга могут быть разделены между различными подразделениями компании, имеющими соответствующих специалистов.</w:t>
      </w:r>
    </w:p>
    <w:p w14:paraId="7ED2700F" w14:textId="77777777" w:rsidR="000E04C1" w:rsidRDefault="000E04C1" w:rsidP="000D4063">
      <w:pPr>
        <w:pStyle w:val="1"/>
        <w:spacing w:before="0" w:after="0"/>
        <w:rPr>
          <w:color w:val="000000" w:themeColor="text1"/>
          <w:sz w:val="22"/>
        </w:rPr>
      </w:pPr>
      <w:bookmarkStart w:id="292" w:name="_Toc210732453"/>
      <w:bookmarkStart w:id="293" w:name="_Toc217108053"/>
    </w:p>
    <w:p w14:paraId="6A21EE4D" w14:textId="77777777" w:rsidR="007709E6" w:rsidRPr="000E04C1" w:rsidRDefault="00F00B70" w:rsidP="000D4063">
      <w:pPr>
        <w:pStyle w:val="1"/>
        <w:spacing w:before="0" w:after="0"/>
        <w:rPr>
          <w:color w:val="000000" w:themeColor="text1"/>
          <w:sz w:val="22"/>
        </w:rPr>
      </w:pPr>
      <w:r w:rsidRPr="00F00B70">
        <w:rPr>
          <w:color w:val="000000" w:themeColor="text1"/>
          <w:sz w:val="22"/>
        </w:rPr>
        <w:t>Значение отдельных видов маркетинговой деятельности и маркетинговых функций</w:t>
      </w:r>
      <w:bookmarkEnd w:id="292"/>
      <w:bookmarkEnd w:id="293"/>
    </w:p>
    <w:p w14:paraId="32BFEDBE" w14:textId="77777777" w:rsidR="007709E6" w:rsidRDefault="007709E6" w:rsidP="000D4063">
      <w:pPr>
        <w:pStyle w:val="a8"/>
        <w:widowControl w:val="0"/>
        <w:jc w:val="both"/>
        <w:rPr>
          <w:color w:val="000000"/>
          <w:sz w:val="22"/>
          <w:szCs w:val="22"/>
        </w:rPr>
      </w:pPr>
      <w:r>
        <w:rPr>
          <w:color w:val="000000"/>
          <w:sz w:val="22"/>
          <w:szCs w:val="22"/>
        </w:rPr>
        <w:t>Руководители одной трети предприятий считают, что наиболее важным видом маркетинговой деятельности являются маркетинговые исследования. Наиболее часто упоминаются сбор и анализ информации (52%), а также оценка размеров рынка (40%).</w:t>
      </w:r>
    </w:p>
    <w:p w14:paraId="08106FD6" w14:textId="77777777" w:rsidR="007709E6" w:rsidRDefault="007709E6" w:rsidP="000D4063">
      <w:pPr>
        <w:pStyle w:val="a8"/>
        <w:widowControl w:val="0"/>
        <w:jc w:val="both"/>
        <w:rPr>
          <w:color w:val="000000"/>
          <w:sz w:val="22"/>
          <w:szCs w:val="22"/>
        </w:rPr>
      </w:pPr>
      <w:r>
        <w:rPr>
          <w:color w:val="000000"/>
          <w:sz w:val="22"/>
          <w:szCs w:val="22"/>
        </w:rPr>
        <w:lastRenderedPageBreak/>
        <w:t xml:space="preserve">Вторая по значимости функция маркетинга — продвижение и реклама продукции (28%). В рамках данной функции наибольшее значение имеет рекламная деятельность, затем следует создание имиджа предприятия (57%) и </w:t>
      </w:r>
      <w:r w:rsidRPr="009D536B">
        <w:rPr>
          <w:color w:val="000000"/>
          <w:sz w:val="22"/>
          <w:szCs w:val="22"/>
        </w:rPr>
        <w:t>ценовая политика</w:t>
      </w:r>
      <w:r>
        <w:rPr>
          <w:color w:val="000000"/>
          <w:sz w:val="22"/>
          <w:szCs w:val="22"/>
        </w:rPr>
        <w:t xml:space="preserve"> (48%).</w:t>
      </w:r>
    </w:p>
    <w:p w14:paraId="799F2819" w14:textId="77777777" w:rsidR="00CE467E" w:rsidRDefault="007709E6">
      <w:pPr>
        <w:pStyle w:val="a8"/>
        <w:widowControl w:val="0"/>
        <w:jc w:val="both"/>
      </w:pPr>
      <w:r>
        <w:rPr>
          <w:color w:val="000000"/>
          <w:sz w:val="22"/>
          <w:szCs w:val="22"/>
        </w:rPr>
        <w:t>На третьем</w:t>
      </w:r>
      <w:r w:rsidR="000E04C1">
        <w:rPr>
          <w:color w:val="000000"/>
          <w:sz w:val="22"/>
          <w:szCs w:val="22"/>
        </w:rPr>
        <w:t>,</w:t>
      </w:r>
      <w:r>
        <w:rPr>
          <w:color w:val="000000"/>
          <w:sz w:val="22"/>
          <w:szCs w:val="22"/>
        </w:rPr>
        <w:t xml:space="preserve"> по значимости месте</w:t>
      </w:r>
      <w:r w:rsidR="000E04C1">
        <w:rPr>
          <w:color w:val="000000"/>
          <w:sz w:val="22"/>
          <w:szCs w:val="22"/>
        </w:rPr>
        <w:t>,</w:t>
      </w:r>
      <w:r>
        <w:rPr>
          <w:color w:val="000000"/>
          <w:sz w:val="22"/>
          <w:szCs w:val="22"/>
        </w:rPr>
        <w:t xml:space="preserve"> менеджеры указывают организацию каналов распределения продукции (24%), а затем, что достаточно неожиданно, ассортиментную политику предприятия, о важности которой заявили на 15% опрошенных предприятий. Руководители этих предприятий придают наибольшее значение конкурентоспособности продукции и ее адаптации к потребностям клиентов (43%). 31% менеджеров считают разработку новых видов продукции важным направлением маркетинговой деятельности. В то же время 50% опрошенных не придают большого значения данной </w:t>
      </w:r>
      <w:r w:rsidRPr="009D536B">
        <w:rPr>
          <w:color w:val="000000"/>
          <w:sz w:val="22"/>
          <w:szCs w:val="22"/>
        </w:rPr>
        <w:t>функции маркетинга</w:t>
      </w:r>
      <w:r>
        <w:rPr>
          <w:color w:val="000000"/>
          <w:sz w:val="22"/>
          <w:szCs w:val="22"/>
        </w:rPr>
        <w:t>.</w:t>
      </w:r>
      <w:bookmarkStart w:id="294" w:name="_Toc210732454"/>
      <w:bookmarkStart w:id="295" w:name="_Toc217108054"/>
    </w:p>
    <w:p w14:paraId="69D25299" w14:textId="77777777" w:rsidR="00CE467E" w:rsidRDefault="00CE467E">
      <w:pPr>
        <w:pStyle w:val="a8"/>
        <w:widowControl w:val="0"/>
        <w:jc w:val="both"/>
      </w:pPr>
    </w:p>
    <w:p w14:paraId="44B799D0" w14:textId="77777777" w:rsidR="007709E6" w:rsidRPr="000E04C1" w:rsidRDefault="00F00B70" w:rsidP="000D4063">
      <w:pPr>
        <w:pStyle w:val="1"/>
        <w:spacing w:before="0" w:after="0"/>
        <w:rPr>
          <w:color w:val="000000" w:themeColor="text1"/>
          <w:sz w:val="22"/>
        </w:rPr>
      </w:pPr>
      <w:r w:rsidRPr="00F00B70">
        <w:rPr>
          <w:color w:val="000000" w:themeColor="text1"/>
          <w:sz w:val="22"/>
        </w:rPr>
        <w:t>Оценка потребности в маркетинговых специалистах</w:t>
      </w:r>
      <w:bookmarkEnd w:id="294"/>
      <w:bookmarkEnd w:id="295"/>
    </w:p>
    <w:p w14:paraId="52949F6C" w14:textId="77777777" w:rsidR="007709E6" w:rsidRDefault="007709E6" w:rsidP="000D4063">
      <w:pPr>
        <w:pStyle w:val="a8"/>
        <w:widowControl w:val="0"/>
        <w:jc w:val="both"/>
        <w:rPr>
          <w:color w:val="000000"/>
          <w:sz w:val="22"/>
          <w:szCs w:val="22"/>
        </w:rPr>
      </w:pPr>
      <w:r>
        <w:rPr>
          <w:color w:val="000000"/>
          <w:sz w:val="22"/>
          <w:szCs w:val="22"/>
        </w:rPr>
        <w:t>Большинство менеджеров (71%) полагает, что хороший специалист по маркетингу должен обладать: управленческими навыками, знанием психологии и экономического законодательства. Предприятия заинтересованы в получении большего количества информации о рынке, включая данные о спросе на продукцию. Исследования показывают, что маркетинговая функция пока не нашла своего места в организационной структуре российских предприятий. Они уделяют больше внимания рекламе и созданию имиджа, но по-прежнему оставляют на втором плане проблемы разработки новых видов продукции, выбора каналов распределения и политики ценообразования.</w:t>
      </w:r>
    </w:p>
    <w:p w14:paraId="2AB4CA6D" w14:textId="77777777" w:rsidR="007709E6" w:rsidRDefault="007709E6" w:rsidP="000D4063">
      <w:pPr>
        <w:pStyle w:val="a8"/>
        <w:widowControl w:val="0"/>
        <w:jc w:val="both"/>
        <w:rPr>
          <w:color w:val="000000"/>
          <w:sz w:val="22"/>
          <w:szCs w:val="22"/>
        </w:rPr>
      </w:pPr>
      <w:r>
        <w:rPr>
          <w:color w:val="000000"/>
          <w:sz w:val="22"/>
          <w:szCs w:val="22"/>
        </w:rPr>
        <w:t>В 1994 г. большинство компаний были независимы в принятии решений, касающихся объема выпуска продукции, структуры производства, инвестиции, занятости, ценообразования и политики в области оплаты труда.</w:t>
      </w:r>
    </w:p>
    <w:p w14:paraId="74C6896B" w14:textId="77777777" w:rsidR="007709E6" w:rsidRDefault="007709E6" w:rsidP="000D4063">
      <w:pPr>
        <w:pStyle w:val="a8"/>
        <w:widowControl w:val="0"/>
        <w:jc w:val="both"/>
        <w:rPr>
          <w:color w:val="000000"/>
          <w:sz w:val="22"/>
          <w:szCs w:val="22"/>
        </w:rPr>
      </w:pPr>
      <w:r>
        <w:rPr>
          <w:color w:val="000000"/>
          <w:sz w:val="22"/>
          <w:szCs w:val="22"/>
        </w:rPr>
        <w:t>Во многих отраслях предложение на продукцию превосходит спрос. Это придает особую значимость сбытовой сфере деятельности предприятий. В соответствии с оценками специалистов, проблемы сбыта продукции находятся на втором по значимости месте после финансовых трудностей. Проблемы реализации продукции объясняются, в первую очередь, неплатежеспособностью многих потребителей. Такая ситуация приводит к тому, что зачастую сбытовая функция напрямую контролируется главным руководителем предприятия.</w:t>
      </w:r>
    </w:p>
    <w:p w14:paraId="7F92B532" w14:textId="77777777" w:rsidR="007709E6" w:rsidRDefault="007709E6" w:rsidP="000D4063">
      <w:pPr>
        <w:pStyle w:val="a8"/>
        <w:widowControl w:val="0"/>
        <w:jc w:val="both"/>
        <w:rPr>
          <w:color w:val="000000"/>
          <w:sz w:val="22"/>
          <w:szCs w:val="22"/>
        </w:rPr>
      </w:pPr>
      <w:r>
        <w:rPr>
          <w:color w:val="000000"/>
          <w:sz w:val="22"/>
          <w:szCs w:val="22"/>
        </w:rPr>
        <w:t xml:space="preserve">Лишь на 10,6% опрошенных предприятий считается, что у них нет конкурентов. Три четверти заявляют, что конкурентами являются другие российские (бывшие государственные) предприятия, одна четверть — иностранные производители и одна пятая — упоминает вновь созданные частные предприятия. </w:t>
      </w:r>
    </w:p>
    <w:p w14:paraId="3A3E2B96" w14:textId="77777777" w:rsidR="007709E6" w:rsidRDefault="007709E6" w:rsidP="000D4063">
      <w:pPr>
        <w:pStyle w:val="a8"/>
        <w:widowControl w:val="0"/>
        <w:jc w:val="both"/>
        <w:rPr>
          <w:color w:val="000000"/>
          <w:sz w:val="22"/>
          <w:szCs w:val="22"/>
        </w:rPr>
      </w:pPr>
      <w:r>
        <w:rPr>
          <w:color w:val="000000"/>
          <w:sz w:val="22"/>
          <w:szCs w:val="22"/>
        </w:rPr>
        <w:t xml:space="preserve">Таким образом, российские предприятия находятся под сильным давлением </w:t>
      </w:r>
      <w:r>
        <w:rPr>
          <w:color w:val="000000"/>
          <w:sz w:val="22"/>
          <w:szCs w:val="22"/>
        </w:rPr>
        <w:lastRenderedPageBreak/>
        <w:t xml:space="preserve">конкурентных и рыночных сил. Это отражается на целях, устанавливаемых компаниями. По результатам опроса, 58% директоров предприятий заявили, что </w:t>
      </w:r>
      <w:r w:rsidR="00F00B70" w:rsidRPr="00F00B70">
        <w:rPr>
          <w:b/>
          <w:i/>
          <w:color w:val="000000"/>
          <w:sz w:val="22"/>
          <w:szCs w:val="22"/>
        </w:rPr>
        <w:t xml:space="preserve">главной целью сегодняшнего дня является </w:t>
      </w:r>
      <w:r w:rsidR="00F00B70" w:rsidRPr="00F00B70">
        <w:rPr>
          <w:b/>
          <w:i/>
          <w:color w:val="000000"/>
          <w:sz w:val="22"/>
          <w:szCs w:val="22"/>
          <w:u w:val="single"/>
        </w:rPr>
        <w:t>выживание</w:t>
      </w:r>
      <w:r>
        <w:rPr>
          <w:color w:val="000000"/>
          <w:sz w:val="22"/>
          <w:szCs w:val="22"/>
        </w:rPr>
        <w:t>. Поведение предприятий, ориентированных на выживание, отличается от поведения компаний, ориентированных на рынок. Результаты эмпирических исследований свидетельствуют о том, что менеджеры российских предприятий имеют цели, отличные от целей предприятий стран развитой рыночной экономики. Они ориентированы на стабилизацию (или повышение) объема выпуска продукции, поддержание зачастую неприбыльного производства и сохранение численности занятых, несмотря на снижающийся объем выпуска продукции.</w:t>
      </w:r>
    </w:p>
    <w:p w14:paraId="7E1AED09" w14:textId="77777777" w:rsidR="0066146D" w:rsidRDefault="0066146D" w:rsidP="000D4063">
      <w:pPr>
        <w:pStyle w:val="1"/>
        <w:spacing w:before="0" w:after="0"/>
        <w:rPr>
          <w:color w:val="000000" w:themeColor="text1"/>
          <w:sz w:val="22"/>
        </w:rPr>
      </w:pPr>
      <w:bookmarkStart w:id="296" w:name="_Toc210732455"/>
      <w:bookmarkStart w:id="297" w:name="_Toc217108055"/>
    </w:p>
    <w:p w14:paraId="6A046069" w14:textId="77777777" w:rsidR="007709E6" w:rsidRPr="0066146D" w:rsidRDefault="00F00B70" w:rsidP="000D4063">
      <w:pPr>
        <w:pStyle w:val="1"/>
        <w:spacing w:before="0" w:after="0"/>
        <w:rPr>
          <w:color w:val="000000" w:themeColor="text1"/>
          <w:sz w:val="22"/>
        </w:rPr>
      </w:pPr>
      <w:r w:rsidRPr="00F00B70">
        <w:rPr>
          <w:color w:val="000000" w:themeColor="text1"/>
          <w:sz w:val="22"/>
        </w:rPr>
        <w:t>Товары и ассортиментная политика</w:t>
      </w:r>
      <w:bookmarkEnd w:id="296"/>
      <w:bookmarkEnd w:id="297"/>
    </w:p>
    <w:p w14:paraId="44F39CF2" w14:textId="77777777" w:rsidR="007709E6" w:rsidRDefault="00F00B70" w:rsidP="000D4063">
      <w:pPr>
        <w:pStyle w:val="a8"/>
        <w:widowControl w:val="0"/>
        <w:jc w:val="both"/>
        <w:rPr>
          <w:color w:val="000000"/>
          <w:sz w:val="22"/>
          <w:szCs w:val="22"/>
        </w:rPr>
      </w:pPr>
      <w:r w:rsidRPr="00F00B70">
        <w:rPr>
          <w:b/>
          <w:i/>
          <w:color w:val="000000"/>
          <w:sz w:val="22"/>
          <w:szCs w:val="22"/>
          <w:u w:val="single"/>
        </w:rPr>
        <w:t>Обновление портфеля выпускаемой продукции</w:t>
      </w:r>
      <w:r w:rsidRPr="00F00B70">
        <w:rPr>
          <w:b/>
          <w:i/>
          <w:color w:val="000000"/>
          <w:sz w:val="22"/>
          <w:szCs w:val="22"/>
        </w:rPr>
        <w:t xml:space="preserve"> — дорогой, но зачастую единственно возможный путь решения проблем сбыта.</w:t>
      </w:r>
      <w:r w:rsidR="007709E6">
        <w:rPr>
          <w:color w:val="000000"/>
          <w:sz w:val="22"/>
          <w:szCs w:val="22"/>
        </w:rPr>
        <w:t xml:space="preserve"> Исследования показывают, что по данному пути идет большинство российских компаний, более 90% предприятий были вынуждены в той или иной степени изменить ассортимент выпускаемой продукции. Однако лишь 8% предприятий заявили, что большая часть товарооборота обеспечивается за счет реализации нового ассортимента. В целом, </w:t>
      </w:r>
      <w:proofErr w:type="spellStart"/>
      <w:r w:rsidR="007709E6">
        <w:rPr>
          <w:color w:val="000000"/>
          <w:sz w:val="22"/>
          <w:szCs w:val="22"/>
        </w:rPr>
        <w:t>проактивную</w:t>
      </w:r>
      <w:proofErr w:type="spellEnd"/>
      <w:r w:rsidR="007709E6">
        <w:rPr>
          <w:color w:val="000000"/>
          <w:sz w:val="22"/>
          <w:szCs w:val="22"/>
        </w:rPr>
        <w:t xml:space="preserve"> сбытовую политику проводят предприятия высокотехнологических отраслей военного комплекса и производители потребительских товаров. Предприятия этих отраслей легче разрывают старые связи и устанавливают отношения с новыми потребителями, адаптируя свою продукцию к потребностям рынка и пытаясь развивать экспорт. Экспортные возможности предприятий ограничиваются низким уровнем качества потребительских товаров. Качество является одной из причин изменения портфеля продукции, позволяющего более полно удовлетворять потребности внутреннего рынка. </w:t>
      </w:r>
    </w:p>
    <w:p w14:paraId="50D8D2F8" w14:textId="77777777" w:rsidR="007709E6" w:rsidRDefault="007709E6" w:rsidP="000D4063">
      <w:pPr>
        <w:pStyle w:val="a8"/>
        <w:widowControl w:val="0"/>
        <w:jc w:val="both"/>
        <w:rPr>
          <w:color w:val="000000"/>
          <w:sz w:val="22"/>
          <w:szCs w:val="22"/>
        </w:rPr>
      </w:pPr>
      <w:r>
        <w:rPr>
          <w:color w:val="000000"/>
          <w:sz w:val="22"/>
          <w:szCs w:val="22"/>
        </w:rPr>
        <w:t xml:space="preserve">Когда компания понимает невозможность дальнейшей работы со старым ассортиментом и решает изменить портфель продукции, она сталкивается с проблемой нехватки информации о потребностях клиентов. Как правило, предприятия не имеют ни специалистов, ни возможности обратиться к независимым маркетинговым организациям для получения такой информации. Правило «производить то, что будет продано, а не продавать то, что уже произведено» до сих пор не полностью выполняется многими российскими предприятиями. Исследование, в ходе которого было опрошено 218 директоров предприятий из 11 регионов, показывает, что </w:t>
      </w:r>
      <w:r w:rsidR="00F00B70" w:rsidRPr="00F00B70">
        <w:rPr>
          <w:b/>
          <w:i/>
          <w:color w:val="000000"/>
          <w:sz w:val="22"/>
          <w:szCs w:val="22"/>
        </w:rPr>
        <w:t>маркетинговая деятельность на российских предприятиях не ориентирована на потребителя, а цикл разработки нового вида продукции значительно длиннее, нежели у иностранных конкурентов</w:t>
      </w:r>
      <w:r>
        <w:rPr>
          <w:color w:val="000000"/>
          <w:sz w:val="22"/>
          <w:szCs w:val="22"/>
        </w:rPr>
        <w:t>.</w:t>
      </w:r>
    </w:p>
    <w:p w14:paraId="292252E1" w14:textId="77777777" w:rsidR="007709E6" w:rsidRDefault="007709E6" w:rsidP="000D4063">
      <w:pPr>
        <w:pStyle w:val="a8"/>
        <w:widowControl w:val="0"/>
        <w:jc w:val="both"/>
        <w:rPr>
          <w:color w:val="000000"/>
          <w:sz w:val="22"/>
          <w:szCs w:val="22"/>
        </w:rPr>
      </w:pPr>
      <w:r>
        <w:rPr>
          <w:color w:val="000000"/>
          <w:sz w:val="22"/>
          <w:szCs w:val="22"/>
        </w:rPr>
        <w:t xml:space="preserve">Российский рынок только недавно начал сознавать, что такое конкуренция, уже сегодня в России насчитывается огромное количество небольших фирм и предприятий, которые на </w:t>
      </w:r>
      <w:r>
        <w:rPr>
          <w:color w:val="000000"/>
          <w:sz w:val="22"/>
          <w:szCs w:val="22"/>
        </w:rPr>
        <w:lastRenderedPageBreak/>
        <w:t xml:space="preserve">себе чувствуют невзгоды конкуренции. Многие из них разоряются и лишь часть из них добилась процветания. На данном этапе российский рынок перенасыщен товарами иностранных компаний, с которыми нашим производителям нелегко конкурировать. </w:t>
      </w:r>
    </w:p>
    <w:p w14:paraId="24D252F6" w14:textId="77777777" w:rsidR="0066146D" w:rsidRDefault="0066146D" w:rsidP="000D4063">
      <w:pPr>
        <w:pStyle w:val="1"/>
        <w:spacing w:before="0" w:after="0"/>
        <w:rPr>
          <w:color w:val="000000" w:themeColor="text1"/>
          <w:sz w:val="22"/>
        </w:rPr>
      </w:pPr>
      <w:bookmarkStart w:id="298" w:name="_Toc210732456"/>
      <w:bookmarkStart w:id="299" w:name="_Toc217108056"/>
    </w:p>
    <w:p w14:paraId="33C57D50" w14:textId="77777777" w:rsidR="00CE467E" w:rsidRDefault="00F00B70">
      <w:pPr>
        <w:pStyle w:val="1"/>
        <w:spacing w:before="0" w:after="0"/>
        <w:jc w:val="both"/>
        <w:rPr>
          <w:color w:val="000000" w:themeColor="text1"/>
          <w:sz w:val="22"/>
        </w:rPr>
      </w:pPr>
      <w:r w:rsidRPr="00F00B70">
        <w:rPr>
          <w:color w:val="000000" w:themeColor="text1"/>
          <w:sz w:val="22"/>
        </w:rPr>
        <w:t>Российская ассоциация маркетинга</w:t>
      </w:r>
      <w:bookmarkEnd w:id="298"/>
      <w:bookmarkEnd w:id="299"/>
    </w:p>
    <w:p w14:paraId="3A6526A7" w14:textId="77777777" w:rsidR="00CE467E" w:rsidRDefault="00F00B70">
      <w:pPr>
        <w:jc w:val="both"/>
        <w:rPr>
          <w:rFonts w:cs="Arial"/>
          <w:b/>
          <w:i/>
          <w:color w:val="000000"/>
        </w:rPr>
      </w:pPr>
      <w:r w:rsidRPr="00F00B70">
        <w:rPr>
          <w:rFonts w:cs="Arial"/>
          <w:b/>
          <w:color w:val="000000"/>
          <w:u w:val="single"/>
        </w:rPr>
        <w:t>В феврале 1995 года</w:t>
      </w:r>
      <w:r w:rsidR="007709E6" w:rsidRPr="00ED7275">
        <w:rPr>
          <w:rFonts w:cs="Arial"/>
          <w:color w:val="000000"/>
        </w:rPr>
        <w:t xml:space="preserve"> в Москве крупнейшими российскими корпорациями, банками, университетами, исследовательскими и консультационными фирмам была учреждена </w:t>
      </w:r>
      <w:r w:rsidRPr="00F00B70">
        <w:rPr>
          <w:rFonts w:cs="Arial"/>
          <w:b/>
          <w:i/>
          <w:color w:val="000000"/>
        </w:rPr>
        <w:t>Некоммерческая организация «Российская ассоциация маркетинга» (РАМ).</w:t>
      </w:r>
    </w:p>
    <w:p w14:paraId="55889E2C" w14:textId="77777777" w:rsidR="00CE467E" w:rsidRDefault="00F00B70">
      <w:pPr>
        <w:jc w:val="both"/>
        <w:rPr>
          <w:rFonts w:cs="Arial"/>
          <w:b/>
          <w:i/>
          <w:color w:val="000000"/>
        </w:rPr>
      </w:pPr>
      <w:r w:rsidRPr="00F00B70">
        <w:rPr>
          <w:rFonts w:cs="Arial"/>
          <w:b/>
          <w:i/>
          <w:color w:val="000000"/>
        </w:rPr>
        <w:t xml:space="preserve">Основными задачами Ассоциации являются: </w:t>
      </w:r>
    </w:p>
    <w:p w14:paraId="7528DF17" w14:textId="77777777" w:rsidR="00CE467E" w:rsidRDefault="0066146D">
      <w:pPr>
        <w:jc w:val="both"/>
      </w:pPr>
      <w:r>
        <w:rPr>
          <w:rFonts w:cs="Arial"/>
          <w:color w:val="000000"/>
        </w:rPr>
        <w:t xml:space="preserve">1) </w:t>
      </w:r>
      <w:r w:rsidR="007709E6" w:rsidRPr="0066146D">
        <w:rPr>
          <w:rFonts w:cs="Arial"/>
          <w:color w:val="000000"/>
        </w:rPr>
        <w:t>координационная работа по реализации маркетинговых и инвестиционных</w:t>
      </w:r>
      <w:r w:rsidR="00F00B70" w:rsidRPr="00F00B70">
        <w:rPr>
          <w:rFonts w:cs="Arial"/>
          <w:color w:val="000000"/>
        </w:rPr>
        <w:t xml:space="preserve"> </w:t>
      </w:r>
      <w:r w:rsidR="007709E6" w:rsidRPr="0066146D">
        <w:t xml:space="preserve">проектов, ориентированных на повышение прибыльности и капитализации компаний; </w:t>
      </w:r>
    </w:p>
    <w:p w14:paraId="3C035EC8" w14:textId="77777777" w:rsidR="00CE467E" w:rsidRDefault="0066146D">
      <w:pPr>
        <w:jc w:val="both"/>
        <w:rPr>
          <w:rFonts w:cs="Arial"/>
          <w:color w:val="000000"/>
        </w:rPr>
      </w:pPr>
      <w:r>
        <w:rPr>
          <w:rFonts w:cs="Arial"/>
          <w:color w:val="000000"/>
        </w:rPr>
        <w:t xml:space="preserve">2) </w:t>
      </w:r>
      <w:r w:rsidR="007709E6" w:rsidRPr="0066146D">
        <w:rPr>
          <w:rFonts w:cs="Arial"/>
          <w:color w:val="000000"/>
        </w:rPr>
        <w:t xml:space="preserve">работа по пропаганде маркетинга на базе практических результатов; </w:t>
      </w:r>
    </w:p>
    <w:p w14:paraId="6857E802" w14:textId="77777777" w:rsidR="00CE467E" w:rsidRDefault="0066146D">
      <w:pPr>
        <w:jc w:val="both"/>
        <w:rPr>
          <w:rFonts w:cs="Arial"/>
          <w:color w:val="000000"/>
        </w:rPr>
      </w:pPr>
      <w:r>
        <w:rPr>
          <w:rFonts w:cs="Arial"/>
          <w:color w:val="000000"/>
        </w:rPr>
        <w:t xml:space="preserve">3) </w:t>
      </w:r>
      <w:r w:rsidR="007709E6" w:rsidRPr="0066146D">
        <w:rPr>
          <w:rFonts w:cs="Arial"/>
          <w:color w:val="000000"/>
        </w:rPr>
        <w:t xml:space="preserve">разработка концепции роста маркетинговой капитализации российских компаний; </w:t>
      </w:r>
    </w:p>
    <w:p w14:paraId="0F6C8E43" w14:textId="77777777" w:rsidR="00CE467E" w:rsidRDefault="004D61A1">
      <w:pPr>
        <w:jc w:val="both"/>
        <w:rPr>
          <w:rFonts w:cs="Arial"/>
          <w:color w:val="000000"/>
        </w:rPr>
      </w:pPr>
      <w:r>
        <w:rPr>
          <w:rFonts w:cs="Arial"/>
          <w:color w:val="000000"/>
        </w:rPr>
        <w:t>4)</w:t>
      </w:r>
      <w:r w:rsidR="0066146D">
        <w:rPr>
          <w:rFonts w:cs="Arial"/>
          <w:color w:val="000000"/>
        </w:rPr>
        <w:t xml:space="preserve"> </w:t>
      </w:r>
      <w:r w:rsidR="007709E6" w:rsidRPr="0066146D">
        <w:rPr>
          <w:rFonts w:cs="Arial"/>
          <w:color w:val="000000"/>
        </w:rPr>
        <w:t xml:space="preserve">создание маркетингового инструментария для средних и малых компаний; </w:t>
      </w:r>
    </w:p>
    <w:p w14:paraId="529A6BA4" w14:textId="77777777" w:rsidR="00CE467E" w:rsidRDefault="004D61A1">
      <w:pPr>
        <w:jc w:val="both"/>
        <w:rPr>
          <w:rFonts w:cs="Arial"/>
          <w:color w:val="000000"/>
        </w:rPr>
      </w:pPr>
      <w:r>
        <w:rPr>
          <w:rFonts w:cs="Arial"/>
          <w:color w:val="000000"/>
        </w:rPr>
        <w:t xml:space="preserve">5) </w:t>
      </w:r>
      <w:r w:rsidR="007709E6" w:rsidRPr="0066146D">
        <w:rPr>
          <w:rFonts w:cs="Arial"/>
          <w:color w:val="000000"/>
        </w:rPr>
        <w:t xml:space="preserve">создание условий обеспечения российских компаний квалифицированными специалистами-маркетологами, разработка профессиональных и образовательных стандартов в области маркетинга; </w:t>
      </w:r>
    </w:p>
    <w:p w14:paraId="0920617A" w14:textId="77777777" w:rsidR="00CE467E" w:rsidRDefault="004D61A1">
      <w:pPr>
        <w:jc w:val="both"/>
        <w:rPr>
          <w:rFonts w:cs="Arial"/>
          <w:color w:val="000000"/>
        </w:rPr>
      </w:pPr>
      <w:r>
        <w:rPr>
          <w:rFonts w:cs="Arial"/>
          <w:color w:val="000000"/>
        </w:rPr>
        <w:t xml:space="preserve">6) </w:t>
      </w:r>
      <w:r w:rsidR="007709E6" w:rsidRPr="0066146D">
        <w:rPr>
          <w:rFonts w:cs="Arial"/>
          <w:color w:val="000000"/>
        </w:rPr>
        <w:t>сотрудничество с международными профессиональными организациями по основным направлениям</w:t>
      </w:r>
      <w:r w:rsidR="007709E6" w:rsidRPr="00ED7275">
        <w:rPr>
          <w:rFonts w:cs="Arial"/>
          <w:color w:val="000000"/>
        </w:rPr>
        <w:t xml:space="preserve"> деятельности РАМ. </w:t>
      </w:r>
    </w:p>
    <w:p w14:paraId="3A483234" w14:textId="77777777" w:rsidR="00CE467E" w:rsidRDefault="00F00B70">
      <w:pPr>
        <w:jc w:val="both"/>
        <w:rPr>
          <w:rFonts w:cs="Arial"/>
          <w:b/>
          <w:i/>
          <w:color w:val="000000"/>
        </w:rPr>
      </w:pPr>
      <w:r w:rsidRPr="00F00B70">
        <w:rPr>
          <w:rFonts w:cs="Arial"/>
          <w:b/>
          <w:i/>
          <w:color w:val="000000"/>
        </w:rPr>
        <w:t xml:space="preserve">В последние годы, маркетинг в России претерпел множество изменений в лучшую сторону. Почти каждая уважающая себя компания имеет в своей структуре отдел маркетинга или маркетолога. Повысилась культура общения с потребителем. </w:t>
      </w:r>
    </w:p>
    <w:p w14:paraId="7EBAC729" w14:textId="77777777" w:rsidR="00CE467E" w:rsidRDefault="007709E6">
      <w:pPr>
        <w:jc w:val="both"/>
        <w:rPr>
          <w:rFonts w:cs="Arial"/>
          <w:b/>
          <w:i/>
          <w:color w:val="000000"/>
        </w:rPr>
      </w:pPr>
      <w:r w:rsidRPr="00ED7275">
        <w:rPr>
          <w:rFonts w:cs="Arial"/>
          <w:color w:val="000000"/>
        </w:rPr>
        <w:t xml:space="preserve">Разнообразными и яркими стали методы продвижения товаров. В этом большую роль сыграли западные рекламные агентства, которые, расширяя границы своего бизнеса, научили российских коллег новым методам продвижения товара. </w:t>
      </w:r>
      <w:r w:rsidR="00F00B70" w:rsidRPr="00F00B70">
        <w:rPr>
          <w:rFonts w:cs="Arial"/>
          <w:b/>
          <w:i/>
          <w:color w:val="000000"/>
        </w:rPr>
        <w:t>Однако до сих пор (данные на 2007 г.) на рынке рекламных агентств России в пятерку лидеров до сих пор входят западные холдинги.</w:t>
      </w:r>
    </w:p>
    <w:p w14:paraId="5E775AAA" w14:textId="77777777" w:rsidR="00CE467E" w:rsidRDefault="007709E6">
      <w:pPr>
        <w:jc w:val="both"/>
        <w:rPr>
          <w:rFonts w:cs="Arial"/>
          <w:color w:val="000000"/>
        </w:rPr>
      </w:pPr>
      <w:r w:rsidRPr="00ED7275">
        <w:rPr>
          <w:rFonts w:cs="Arial"/>
          <w:color w:val="000000"/>
        </w:rPr>
        <w:t xml:space="preserve">Российский маркетинг также оценил роль каналов распространения, которых в последнее время стало больше на российском рынке. На данный момент можно даже говорить о полном пересмотре структуры сбыта в России. Теперь </w:t>
      </w:r>
      <w:proofErr w:type="spellStart"/>
      <w:r w:rsidRPr="00ED7275">
        <w:rPr>
          <w:rFonts w:cs="Arial"/>
          <w:color w:val="000000"/>
        </w:rPr>
        <w:t>trade</w:t>
      </w:r>
      <w:proofErr w:type="spellEnd"/>
      <w:r w:rsidRPr="00ED7275">
        <w:rPr>
          <w:rFonts w:cs="Arial"/>
          <w:color w:val="000000"/>
        </w:rPr>
        <w:t xml:space="preserve">-маркетологи заботятся об отношении с дистрибьюторами, </w:t>
      </w:r>
      <w:proofErr w:type="spellStart"/>
      <w:r w:rsidRPr="00ED7275">
        <w:rPr>
          <w:rFonts w:cs="Arial"/>
          <w:color w:val="000000"/>
        </w:rPr>
        <w:t>ритейлерами</w:t>
      </w:r>
      <w:proofErr w:type="spellEnd"/>
      <w:r w:rsidRPr="00ED7275">
        <w:rPr>
          <w:rFonts w:cs="Arial"/>
          <w:color w:val="000000"/>
        </w:rPr>
        <w:t xml:space="preserve"> и дилерами.</w:t>
      </w:r>
    </w:p>
    <w:p w14:paraId="23DE25D1" w14:textId="77777777" w:rsidR="00CE467E" w:rsidRDefault="007709E6">
      <w:pPr>
        <w:jc w:val="both"/>
        <w:rPr>
          <w:rFonts w:cs="Arial"/>
          <w:color w:val="000000"/>
        </w:rPr>
      </w:pPr>
      <w:r w:rsidRPr="00ED7275">
        <w:rPr>
          <w:rFonts w:cs="Arial"/>
          <w:color w:val="000000"/>
        </w:rPr>
        <w:t xml:space="preserve">России еще многому предстоит учиться у американских и европейских коллег-экономистов и маркетологов, но основные шаги уже сделаны. </w:t>
      </w:r>
    </w:p>
    <w:p w14:paraId="1C5D98A5" w14:textId="77777777" w:rsidR="00D85B46" w:rsidRDefault="00D85B46">
      <w:pPr>
        <w:spacing w:after="200" w:line="276" w:lineRule="auto"/>
        <w:rPr>
          <w:rFonts w:eastAsiaTheme="majorEastAsia" w:cstheme="majorBidi"/>
          <w:b/>
          <w:bCs/>
          <w:color w:val="003399"/>
          <w:sz w:val="28"/>
          <w:szCs w:val="28"/>
        </w:rPr>
      </w:pPr>
      <w:bookmarkStart w:id="300" w:name="_Toc210732457"/>
      <w:bookmarkStart w:id="301" w:name="_Toc217108057"/>
    </w:p>
    <w:p w14:paraId="4DB5C3FD" w14:textId="77777777" w:rsidR="00194E58" w:rsidRDefault="00194E58">
      <w:pPr>
        <w:spacing w:after="200" w:line="276" w:lineRule="auto"/>
        <w:rPr>
          <w:rFonts w:eastAsiaTheme="majorEastAsia" w:cstheme="majorBidi"/>
          <w:b/>
          <w:bCs/>
          <w:color w:val="003399"/>
          <w:sz w:val="28"/>
          <w:szCs w:val="28"/>
        </w:rPr>
      </w:pPr>
      <w:r>
        <w:br w:type="page"/>
      </w:r>
    </w:p>
    <w:p w14:paraId="512C96C7" w14:textId="77777777" w:rsidR="007709E6" w:rsidRPr="00582F5A" w:rsidRDefault="00F00B70" w:rsidP="000D4063">
      <w:pPr>
        <w:pStyle w:val="1"/>
        <w:spacing w:before="0" w:after="0"/>
        <w:rPr>
          <w:color w:val="003CB4"/>
        </w:rPr>
      </w:pPr>
      <w:r w:rsidRPr="00F00B70">
        <w:rPr>
          <w:color w:val="003CB4"/>
        </w:rPr>
        <w:lastRenderedPageBreak/>
        <w:t>Приложение 2. Основные даты в истории маркетинга</w:t>
      </w:r>
      <w:bookmarkEnd w:id="300"/>
      <w:bookmarkEnd w:id="301"/>
    </w:p>
    <w:p w14:paraId="36A13047" w14:textId="77777777" w:rsidR="007709E6" w:rsidRDefault="007709E6" w:rsidP="000D4063">
      <w:pPr>
        <w:pStyle w:val="a8"/>
        <w:widowControl w:val="0"/>
        <w:jc w:val="both"/>
        <w:rPr>
          <w:color w:val="000000"/>
          <w:sz w:val="22"/>
          <w:szCs w:val="22"/>
        </w:rPr>
      </w:pPr>
      <w:r>
        <w:rPr>
          <w:b/>
          <w:bCs/>
          <w:color w:val="000000"/>
          <w:sz w:val="22"/>
          <w:szCs w:val="22"/>
        </w:rPr>
        <w:t>Первая половина XIX в.</w:t>
      </w:r>
      <w:r>
        <w:rPr>
          <w:color w:val="000000"/>
          <w:sz w:val="22"/>
          <w:szCs w:val="22"/>
        </w:rPr>
        <w:t xml:space="preserve"> </w:t>
      </w:r>
      <w:r w:rsidR="00194E58">
        <w:rPr>
          <w:color w:val="000000"/>
          <w:sz w:val="22"/>
          <w:szCs w:val="22"/>
        </w:rPr>
        <w:t xml:space="preserve">– </w:t>
      </w:r>
      <w:proofErr w:type="spellStart"/>
      <w:r w:rsidR="00194E58">
        <w:rPr>
          <w:color w:val="000000"/>
          <w:sz w:val="22"/>
          <w:szCs w:val="22"/>
        </w:rPr>
        <w:t>п</w:t>
      </w:r>
      <w:r>
        <w:rPr>
          <w:color w:val="000000"/>
          <w:sz w:val="22"/>
          <w:szCs w:val="22"/>
        </w:rPr>
        <w:t>редмаркетинг</w:t>
      </w:r>
      <w:proofErr w:type="spellEnd"/>
      <w:r>
        <w:rPr>
          <w:color w:val="000000"/>
          <w:sz w:val="22"/>
          <w:szCs w:val="22"/>
        </w:rPr>
        <w:t>: возникновение современной системы сбыта и рекламы. Формулируется понятие «товарная марка».</w:t>
      </w:r>
    </w:p>
    <w:p w14:paraId="60C5E16B" w14:textId="77777777" w:rsidR="007709E6" w:rsidRDefault="007709E6" w:rsidP="000D4063">
      <w:pPr>
        <w:pStyle w:val="a8"/>
        <w:widowControl w:val="0"/>
        <w:jc w:val="both"/>
        <w:rPr>
          <w:color w:val="000000"/>
          <w:sz w:val="22"/>
          <w:szCs w:val="22"/>
        </w:rPr>
      </w:pPr>
      <w:r>
        <w:rPr>
          <w:b/>
          <w:bCs/>
          <w:color w:val="000000"/>
          <w:sz w:val="22"/>
          <w:szCs w:val="22"/>
        </w:rPr>
        <w:t>1852 г.</w:t>
      </w:r>
      <w:r>
        <w:rPr>
          <w:color w:val="000000"/>
          <w:sz w:val="22"/>
          <w:szCs w:val="22"/>
        </w:rPr>
        <w:t xml:space="preserve"> </w:t>
      </w:r>
      <w:r w:rsidR="00194E58">
        <w:rPr>
          <w:color w:val="000000"/>
          <w:sz w:val="22"/>
          <w:szCs w:val="22"/>
        </w:rPr>
        <w:t xml:space="preserve">– </w:t>
      </w:r>
      <w:proofErr w:type="spellStart"/>
      <w:r>
        <w:rPr>
          <w:color w:val="000000"/>
          <w:sz w:val="22"/>
          <w:szCs w:val="22"/>
        </w:rPr>
        <w:t>Аристид</w:t>
      </w:r>
      <w:proofErr w:type="spellEnd"/>
      <w:r>
        <w:rPr>
          <w:color w:val="000000"/>
          <w:sz w:val="22"/>
          <w:szCs w:val="22"/>
        </w:rPr>
        <w:t xml:space="preserve"> </w:t>
      </w:r>
      <w:proofErr w:type="spellStart"/>
      <w:r>
        <w:rPr>
          <w:color w:val="000000"/>
          <w:sz w:val="22"/>
          <w:szCs w:val="22"/>
        </w:rPr>
        <w:t>Бусико</w:t>
      </w:r>
      <w:proofErr w:type="spellEnd"/>
      <w:r>
        <w:rPr>
          <w:color w:val="000000"/>
          <w:sz w:val="22"/>
          <w:szCs w:val="22"/>
        </w:rPr>
        <w:t xml:space="preserve"> открывает супермаркет «</w:t>
      </w:r>
      <w:proofErr w:type="spellStart"/>
      <w:r>
        <w:rPr>
          <w:color w:val="000000"/>
          <w:sz w:val="22"/>
          <w:szCs w:val="22"/>
        </w:rPr>
        <w:t>Au</w:t>
      </w:r>
      <w:proofErr w:type="spellEnd"/>
      <w:r>
        <w:rPr>
          <w:color w:val="000000"/>
          <w:sz w:val="22"/>
          <w:szCs w:val="22"/>
        </w:rPr>
        <w:t xml:space="preserve"> </w:t>
      </w:r>
      <w:proofErr w:type="spellStart"/>
      <w:r>
        <w:rPr>
          <w:color w:val="000000"/>
          <w:sz w:val="22"/>
          <w:szCs w:val="22"/>
        </w:rPr>
        <w:t>bon</w:t>
      </w:r>
      <w:proofErr w:type="spellEnd"/>
      <w:r>
        <w:rPr>
          <w:color w:val="000000"/>
          <w:sz w:val="22"/>
          <w:szCs w:val="22"/>
        </w:rPr>
        <w:t xml:space="preserve"> </w:t>
      </w:r>
      <w:proofErr w:type="spellStart"/>
      <w:r>
        <w:rPr>
          <w:color w:val="000000"/>
          <w:sz w:val="22"/>
          <w:szCs w:val="22"/>
        </w:rPr>
        <w:t>Marché</w:t>
      </w:r>
      <w:proofErr w:type="spellEnd"/>
      <w:r>
        <w:rPr>
          <w:color w:val="000000"/>
          <w:sz w:val="22"/>
          <w:szCs w:val="22"/>
        </w:rPr>
        <w:t xml:space="preserve">» в Париже. Именно </w:t>
      </w:r>
      <w:proofErr w:type="spellStart"/>
      <w:r>
        <w:rPr>
          <w:color w:val="000000"/>
          <w:sz w:val="22"/>
          <w:szCs w:val="22"/>
        </w:rPr>
        <w:t>Бусико</w:t>
      </w:r>
      <w:proofErr w:type="spellEnd"/>
      <w:r>
        <w:rPr>
          <w:color w:val="000000"/>
          <w:sz w:val="22"/>
          <w:szCs w:val="22"/>
        </w:rPr>
        <w:t xml:space="preserve"> изобрел все современные технологии сбыта, за исключением самообслуживания.</w:t>
      </w:r>
    </w:p>
    <w:p w14:paraId="2265A69B" w14:textId="77777777" w:rsidR="007709E6" w:rsidRDefault="007709E6" w:rsidP="000D4063">
      <w:pPr>
        <w:pStyle w:val="a8"/>
        <w:widowControl w:val="0"/>
        <w:jc w:val="both"/>
        <w:rPr>
          <w:color w:val="000000"/>
          <w:sz w:val="22"/>
          <w:szCs w:val="22"/>
        </w:rPr>
      </w:pPr>
      <w:r>
        <w:rPr>
          <w:b/>
          <w:bCs/>
          <w:color w:val="000000"/>
          <w:sz w:val="22"/>
          <w:szCs w:val="22"/>
        </w:rPr>
        <w:t xml:space="preserve">1857 г. </w:t>
      </w:r>
      <w:r w:rsidR="00194E58">
        <w:rPr>
          <w:b/>
          <w:bCs/>
          <w:color w:val="000000"/>
          <w:sz w:val="22"/>
          <w:szCs w:val="22"/>
        </w:rPr>
        <w:t xml:space="preserve">– </w:t>
      </w:r>
      <w:r w:rsidR="00194E58">
        <w:rPr>
          <w:color w:val="000000"/>
          <w:sz w:val="22"/>
          <w:szCs w:val="22"/>
        </w:rPr>
        <w:t>с</w:t>
      </w:r>
      <w:r>
        <w:rPr>
          <w:color w:val="000000"/>
          <w:sz w:val="22"/>
          <w:szCs w:val="22"/>
        </w:rPr>
        <w:t>оздание агентства «</w:t>
      </w:r>
      <w:proofErr w:type="spellStart"/>
      <w:r>
        <w:rPr>
          <w:color w:val="000000"/>
          <w:sz w:val="22"/>
          <w:szCs w:val="22"/>
        </w:rPr>
        <w:t>Havas</w:t>
      </w:r>
      <w:proofErr w:type="spellEnd"/>
      <w:r>
        <w:rPr>
          <w:color w:val="000000"/>
          <w:sz w:val="22"/>
          <w:szCs w:val="22"/>
        </w:rPr>
        <w:t>», которое стало основой современной коммуникационной группы «</w:t>
      </w:r>
      <w:proofErr w:type="spellStart"/>
      <w:r>
        <w:rPr>
          <w:color w:val="000000"/>
          <w:sz w:val="22"/>
          <w:szCs w:val="22"/>
        </w:rPr>
        <w:t>Havas</w:t>
      </w:r>
      <w:proofErr w:type="spellEnd"/>
      <w:r>
        <w:rPr>
          <w:color w:val="000000"/>
          <w:sz w:val="22"/>
          <w:szCs w:val="22"/>
        </w:rPr>
        <w:t xml:space="preserve"> </w:t>
      </w:r>
      <w:proofErr w:type="spellStart"/>
      <w:r>
        <w:rPr>
          <w:color w:val="000000"/>
          <w:sz w:val="22"/>
          <w:szCs w:val="22"/>
        </w:rPr>
        <w:t>Advertising</w:t>
      </w:r>
      <w:proofErr w:type="spellEnd"/>
      <w:r>
        <w:rPr>
          <w:color w:val="000000"/>
          <w:sz w:val="22"/>
          <w:szCs w:val="22"/>
        </w:rPr>
        <w:t>» (</w:t>
      </w:r>
      <w:proofErr w:type="spellStart"/>
      <w:r>
        <w:rPr>
          <w:color w:val="000000"/>
          <w:sz w:val="22"/>
          <w:szCs w:val="22"/>
        </w:rPr>
        <w:t>Euro</w:t>
      </w:r>
      <w:proofErr w:type="spellEnd"/>
      <w:r>
        <w:rPr>
          <w:color w:val="000000"/>
          <w:sz w:val="22"/>
          <w:szCs w:val="22"/>
        </w:rPr>
        <w:t xml:space="preserve"> RSCG).</w:t>
      </w:r>
    </w:p>
    <w:p w14:paraId="30B54EE4" w14:textId="77777777" w:rsidR="007709E6" w:rsidRDefault="007709E6" w:rsidP="000D4063">
      <w:pPr>
        <w:pStyle w:val="a8"/>
        <w:widowControl w:val="0"/>
        <w:jc w:val="both"/>
        <w:rPr>
          <w:color w:val="000000"/>
          <w:sz w:val="22"/>
          <w:szCs w:val="22"/>
        </w:rPr>
      </w:pPr>
      <w:r>
        <w:rPr>
          <w:b/>
          <w:bCs/>
          <w:color w:val="000000"/>
          <w:sz w:val="22"/>
          <w:szCs w:val="22"/>
        </w:rPr>
        <w:t xml:space="preserve">1880 г. </w:t>
      </w:r>
      <w:r w:rsidR="00194E58">
        <w:rPr>
          <w:b/>
          <w:bCs/>
          <w:color w:val="000000"/>
          <w:sz w:val="22"/>
          <w:szCs w:val="22"/>
        </w:rPr>
        <w:t xml:space="preserve">– </w:t>
      </w:r>
      <w:r w:rsidR="00194E58">
        <w:rPr>
          <w:color w:val="000000"/>
          <w:sz w:val="22"/>
          <w:szCs w:val="22"/>
        </w:rPr>
        <w:t>и</w:t>
      </w:r>
      <w:r>
        <w:rPr>
          <w:color w:val="000000"/>
          <w:sz w:val="22"/>
          <w:szCs w:val="22"/>
        </w:rPr>
        <w:t xml:space="preserve">зобретение </w:t>
      </w:r>
      <w:r w:rsidR="00194E58">
        <w:rPr>
          <w:color w:val="000000"/>
          <w:sz w:val="22"/>
          <w:szCs w:val="22"/>
          <w:lang w:val="en-US"/>
        </w:rPr>
        <w:t>Coca</w:t>
      </w:r>
      <w:r w:rsidR="00F00B70" w:rsidRPr="00F00B70">
        <w:rPr>
          <w:color w:val="000000"/>
          <w:sz w:val="22"/>
          <w:szCs w:val="22"/>
        </w:rPr>
        <w:t>-</w:t>
      </w:r>
      <w:r w:rsidR="00194E58">
        <w:rPr>
          <w:color w:val="000000"/>
          <w:sz w:val="22"/>
          <w:szCs w:val="22"/>
          <w:lang w:val="en-US"/>
        </w:rPr>
        <w:t>Cola</w:t>
      </w:r>
      <w:r>
        <w:rPr>
          <w:color w:val="000000"/>
          <w:sz w:val="22"/>
          <w:szCs w:val="22"/>
        </w:rPr>
        <w:t>, ставшей самой мощной торговой маркой в мире.</w:t>
      </w:r>
    </w:p>
    <w:p w14:paraId="36A05EB7" w14:textId="77777777" w:rsidR="007709E6" w:rsidRDefault="007709E6" w:rsidP="000D4063">
      <w:pPr>
        <w:pStyle w:val="a8"/>
        <w:widowControl w:val="0"/>
        <w:jc w:val="both"/>
        <w:rPr>
          <w:color w:val="000000"/>
          <w:sz w:val="22"/>
          <w:szCs w:val="22"/>
        </w:rPr>
      </w:pPr>
      <w:r>
        <w:rPr>
          <w:b/>
          <w:bCs/>
          <w:color w:val="000000"/>
          <w:sz w:val="22"/>
          <w:szCs w:val="22"/>
        </w:rPr>
        <w:t>1869 г.</w:t>
      </w:r>
      <w:r>
        <w:rPr>
          <w:color w:val="000000"/>
          <w:sz w:val="22"/>
          <w:szCs w:val="22"/>
        </w:rPr>
        <w:t xml:space="preserve"> </w:t>
      </w:r>
      <w:r w:rsidR="00F00B70" w:rsidRPr="00F00B70">
        <w:rPr>
          <w:color w:val="000000"/>
          <w:sz w:val="22"/>
          <w:szCs w:val="22"/>
        </w:rPr>
        <w:t xml:space="preserve">- </w:t>
      </w:r>
      <w:r w:rsidR="00194E58">
        <w:rPr>
          <w:color w:val="000000"/>
          <w:sz w:val="22"/>
          <w:szCs w:val="22"/>
        </w:rPr>
        <w:t>п</w:t>
      </w:r>
      <w:r>
        <w:rPr>
          <w:color w:val="000000"/>
          <w:sz w:val="22"/>
          <w:szCs w:val="22"/>
        </w:rPr>
        <w:t>оявление в США первых рекламных агентств: «</w:t>
      </w:r>
      <w:proofErr w:type="spellStart"/>
      <w:r>
        <w:rPr>
          <w:color w:val="000000"/>
          <w:sz w:val="22"/>
          <w:szCs w:val="22"/>
        </w:rPr>
        <w:t>Bates</w:t>
      </w:r>
      <w:proofErr w:type="spellEnd"/>
      <w:r>
        <w:rPr>
          <w:color w:val="000000"/>
          <w:sz w:val="22"/>
          <w:szCs w:val="22"/>
        </w:rPr>
        <w:t>», «</w:t>
      </w:r>
      <w:proofErr w:type="spellStart"/>
      <w:r>
        <w:rPr>
          <w:color w:val="000000"/>
          <w:sz w:val="22"/>
          <w:szCs w:val="22"/>
        </w:rPr>
        <w:t>Ayer</w:t>
      </w:r>
      <w:proofErr w:type="spellEnd"/>
      <w:r>
        <w:rPr>
          <w:color w:val="000000"/>
          <w:sz w:val="22"/>
          <w:szCs w:val="22"/>
        </w:rPr>
        <w:t>», а затем «J.</w:t>
      </w:r>
      <w:r w:rsidR="00194E58">
        <w:rPr>
          <w:color w:val="000000"/>
          <w:sz w:val="22"/>
          <w:szCs w:val="22"/>
        </w:rPr>
        <w:t xml:space="preserve"> </w:t>
      </w:r>
      <w:proofErr w:type="spellStart"/>
      <w:r>
        <w:rPr>
          <w:color w:val="000000"/>
          <w:sz w:val="22"/>
          <w:szCs w:val="22"/>
        </w:rPr>
        <w:t>Walter</w:t>
      </w:r>
      <w:proofErr w:type="spellEnd"/>
      <w:r>
        <w:rPr>
          <w:color w:val="000000"/>
          <w:sz w:val="22"/>
          <w:szCs w:val="22"/>
        </w:rPr>
        <w:t xml:space="preserve"> </w:t>
      </w:r>
      <w:proofErr w:type="spellStart"/>
      <w:r>
        <w:rPr>
          <w:color w:val="000000"/>
          <w:sz w:val="22"/>
          <w:szCs w:val="22"/>
        </w:rPr>
        <w:t>Thompson</w:t>
      </w:r>
      <w:proofErr w:type="spellEnd"/>
      <w:r>
        <w:rPr>
          <w:color w:val="000000"/>
          <w:sz w:val="22"/>
          <w:szCs w:val="22"/>
        </w:rPr>
        <w:t>». Все эти агентства существуют до сих пор.</w:t>
      </w:r>
    </w:p>
    <w:p w14:paraId="415E5CCF" w14:textId="77777777" w:rsidR="007709E6" w:rsidRDefault="007709E6" w:rsidP="000D4063">
      <w:pPr>
        <w:pStyle w:val="a8"/>
        <w:widowControl w:val="0"/>
        <w:jc w:val="both"/>
        <w:rPr>
          <w:color w:val="000000"/>
          <w:sz w:val="22"/>
          <w:szCs w:val="22"/>
        </w:rPr>
      </w:pPr>
      <w:r>
        <w:rPr>
          <w:b/>
          <w:bCs/>
          <w:color w:val="000000"/>
          <w:sz w:val="22"/>
          <w:szCs w:val="22"/>
        </w:rPr>
        <w:t xml:space="preserve">1901 г. </w:t>
      </w:r>
      <w:r w:rsidR="00194E58">
        <w:rPr>
          <w:color w:val="000000"/>
          <w:sz w:val="22"/>
          <w:szCs w:val="22"/>
        </w:rPr>
        <w:t>– в</w:t>
      </w:r>
      <w:r>
        <w:rPr>
          <w:color w:val="000000"/>
          <w:sz w:val="22"/>
          <w:szCs w:val="22"/>
        </w:rPr>
        <w:t xml:space="preserve"> США опубликован отчет Промышленной комиссии по продажам сельскохозяйственной продукции, который можно считать первым маркетинговым исследованием.</w:t>
      </w:r>
    </w:p>
    <w:p w14:paraId="5C1B523B" w14:textId="77777777" w:rsidR="007709E6" w:rsidRDefault="007709E6" w:rsidP="000D4063">
      <w:pPr>
        <w:pStyle w:val="a8"/>
        <w:widowControl w:val="0"/>
        <w:jc w:val="both"/>
        <w:rPr>
          <w:color w:val="000000"/>
          <w:sz w:val="22"/>
          <w:szCs w:val="22"/>
        </w:rPr>
      </w:pPr>
      <w:r>
        <w:rPr>
          <w:b/>
          <w:bCs/>
          <w:color w:val="000000"/>
          <w:sz w:val="22"/>
          <w:szCs w:val="22"/>
        </w:rPr>
        <w:t>1905 г.</w:t>
      </w:r>
      <w:r w:rsidR="00194E58">
        <w:rPr>
          <w:color w:val="000000"/>
          <w:sz w:val="22"/>
          <w:szCs w:val="22"/>
        </w:rPr>
        <w:t xml:space="preserve"> – п</w:t>
      </w:r>
      <w:r>
        <w:rPr>
          <w:color w:val="000000"/>
          <w:sz w:val="22"/>
          <w:szCs w:val="22"/>
        </w:rPr>
        <w:t>ервые курсы по маркетингу в США (во Франции обучение маркетингу начало проводиться с 1965 г. в Высшей коммерческой школе).</w:t>
      </w:r>
    </w:p>
    <w:p w14:paraId="1F2E83E4" w14:textId="77777777" w:rsidR="007709E6" w:rsidRDefault="007709E6" w:rsidP="000D4063">
      <w:pPr>
        <w:pStyle w:val="a8"/>
        <w:widowControl w:val="0"/>
        <w:jc w:val="both"/>
        <w:rPr>
          <w:color w:val="000000"/>
          <w:sz w:val="22"/>
          <w:szCs w:val="22"/>
        </w:rPr>
      </w:pPr>
      <w:r>
        <w:rPr>
          <w:b/>
          <w:bCs/>
          <w:color w:val="000000"/>
          <w:sz w:val="22"/>
          <w:szCs w:val="22"/>
        </w:rPr>
        <w:t>1926 г.</w:t>
      </w:r>
      <w:r>
        <w:rPr>
          <w:color w:val="000000"/>
          <w:sz w:val="22"/>
          <w:szCs w:val="22"/>
        </w:rPr>
        <w:t xml:space="preserve"> </w:t>
      </w:r>
      <w:r w:rsidR="00194E58">
        <w:rPr>
          <w:color w:val="000000"/>
          <w:sz w:val="22"/>
          <w:szCs w:val="22"/>
        </w:rPr>
        <w:t>– в</w:t>
      </w:r>
      <w:r>
        <w:rPr>
          <w:color w:val="000000"/>
          <w:sz w:val="22"/>
          <w:szCs w:val="22"/>
        </w:rPr>
        <w:t xml:space="preserve"> США создана Национальная ассоциация маркетинга и рекламы. На ее основе сформировано Американское Общество Маркетинга, (переименовано в 1973 г. в Американскую Маркетинговую Ассоциацию — АМА). </w:t>
      </w:r>
    </w:p>
    <w:p w14:paraId="56868F3A" w14:textId="77777777" w:rsidR="007709E6" w:rsidRDefault="007709E6" w:rsidP="000D4063">
      <w:pPr>
        <w:pStyle w:val="a8"/>
        <w:widowControl w:val="0"/>
        <w:jc w:val="both"/>
        <w:rPr>
          <w:color w:val="000000"/>
          <w:sz w:val="22"/>
          <w:szCs w:val="22"/>
        </w:rPr>
      </w:pPr>
      <w:r>
        <w:rPr>
          <w:b/>
          <w:bCs/>
          <w:color w:val="000000"/>
          <w:sz w:val="22"/>
          <w:szCs w:val="22"/>
        </w:rPr>
        <w:t>1927 г.</w:t>
      </w:r>
      <w:r>
        <w:rPr>
          <w:color w:val="000000"/>
          <w:sz w:val="22"/>
          <w:szCs w:val="22"/>
        </w:rPr>
        <w:t xml:space="preserve"> </w:t>
      </w:r>
      <w:r w:rsidR="00194E58">
        <w:rPr>
          <w:color w:val="000000"/>
          <w:sz w:val="22"/>
          <w:szCs w:val="22"/>
        </w:rPr>
        <w:t>– с</w:t>
      </w:r>
      <w:r>
        <w:rPr>
          <w:color w:val="000000"/>
          <w:sz w:val="22"/>
          <w:szCs w:val="22"/>
        </w:rPr>
        <w:t xml:space="preserve">оздание Марселем </w:t>
      </w:r>
      <w:proofErr w:type="spellStart"/>
      <w:r>
        <w:rPr>
          <w:color w:val="000000"/>
          <w:sz w:val="22"/>
          <w:szCs w:val="22"/>
        </w:rPr>
        <w:t>Блестейном</w:t>
      </w:r>
      <w:proofErr w:type="spellEnd"/>
      <w:r>
        <w:rPr>
          <w:color w:val="000000"/>
          <w:sz w:val="22"/>
          <w:szCs w:val="22"/>
        </w:rPr>
        <w:t xml:space="preserve"> </w:t>
      </w:r>
      <w:proofErr w:type="spellStart"/>
      <w:r>
        <w:rPr>
          <w:color w:val="000000"/>
          <w:sz w:val="22"/>
          <w:szCs w:val="22"/>
        </w:rPr>
        <w:t>Бланше</w:t>
      </w:r>
      <w:proofErr w:type="spellEnd"/>
      <w:r>
        <w:rPr>
          <w:color w:val="000000"/>
          <w:sz w:val="22"/>
          <w:szCs w:val="22"/>
        </w:rPr>
        <w:t xml:space="preserve"> рекламного агентства «</w:t>
      </w:r>
      <w:proofErr w:type="spellStart"/>
      <w:r>
        <w:rPr>
          <w:color w:val="000000"/>
          <w:sz w:val="22"/>
          <w:szCs w:val="22"/>
        </w:rPr>
        <w:t>Publicis</w:t>
      </w:r>
      <w:proofErr w:type="spellEnd"/>
      <w:r>
        <w:rPr>
          <w:color w:val="000000"/>
          <w:sz w:val="22"/>
          <w:szCs w:val="22"/>
        </w:rPr>
        <w:t>».</w:t>
      </w:r>
    </w:p>
    <w:p w14:paraId="03319644" w14:textId="77777777" w:rsidR="007709E6" w:rsidRDefault="007709E6" w:rsidP="000D4063">
      <w:pPr>
        <w:pStyle w:val="a8"/>
        <w:widowControl w:val="0"/>
        <w:jc w:val="both"/>
        <w:rPr>
          <w:color w:val="000000"/>
          <w:sz w:val="22"/>
          <w:szCs w:val="22"/>
        </w:rPr>
      </w:pPr>
      <w:r>
        <w:rPr>
          <w:b/>
          <w:bCs/>
          <w:color w:val="000000"/>
          <w:sz w:val="22"/>
          <w:szCs w:val="22"/>
        </w:rPr>
        <w:t>30-е гг.</w:t>
      </w:r>
      <w:r w:rsidR="00194E58">
        <w:rPr>
          <w:b/>
          <w:bCs/>
          <w:color w:val="000000"/>
          <w:sz w:val="22"/>
          <w:szCs w:val="22"/>
        </w:rPr>
        <w:t xml:space="preserve"> XX века</w:t>
      </w:r>
      <w:r>
        <w:rPr>
          <w:b/>
          <w:bCs/>
          <w:color w:val="000000"/>
          <w:sz w:val="22"/>
          <w:szCs w:val="22"/>
        </w:rPr>
        <w:t xml:space="preserve"> </w:t>
      </w:r>
      <w:r w:rsidR="00FC67E5">
        <w:rPr>
          <w:color w:val="000000"/>
          <w:sz w:val="22"/>
          <w:szCs w:val="22"/>
        </w:rPr>
        <w:t>– с</w:t>
      </w:r>
      <w:r>
        <w:rPr>
          <w:color w:val="000000"/>
          <w:sz w:val="22"/>
          <w:szCs w:val="22"/>
        </w:rPr>
        <w:t>оздание в США Института «</w:t>
      </w:r>
      <w:proofErr w:type="spellStart"/>
      <w:r>
        <w:rPr>
          <w:color w:val="000000"/>
          <w:sz w:val="22"/>
          <w:szCs w:val="22"/>
        </w:rPr>
        <w:t>Gallup</w:t>
      </w:r>
      <w:proofErr w:type="spellEnd"/>
      <w:r>
        <w:rPr>
          <w:color w:val="000000"/>
          <w:sz w:val="22"/>
          <w:szCs w:val="22"/>
        </w:rPr>
        <w:t>», первого института социологических опросов. Создание должности «бренд-менеджер» (управляющий торговой маркой) компанией «</w:t>
      </w:r>
      <w:proofErr w:type="spellStart"/>
      <w:r>
        <w:rPr>
          <w:color w:val="000000"/>
          <w:sz w:val="22"/>
          <w:szCs w:val="22"/>
        </w:rPr>
        <w:t>Procter</w:t>
      </w:r>
      <w:proofErr w:type="spellEnd"/>
      <w:r>
        <w:rPr>
          <w:color w:val="000000"/>
          <w:sz w:val="22"/>
          <w:szCs w:val="22"/>
        </w:rPr>
        <w:t xml:space="preserve"> &amp; </w:t>
      </w:r>
      <w:proofErr w:type="spellStart"/>
      <w:r>
        <w:rPr>
          <w:color w:val="000000"/>
          <w:sz w:val="22"/>
          <w:szCs w:val="22"/>
        </w:rPr>
        <w:t>Gamble</w:t>
      </w:r>
      <w:proofErr w:type="spellEnd"/>
      <w:r>
        <w:rPr>
          <w:color w:val="000000"/>
          <w:sz w:val="22"/>
          <w:szCs w:val="22"/>
        </w:rPr>
        <w:t>» в Цинциннати. Создание в США компанией «</w:t>
      </w:r>
      <w:proofErr w:type="spellStart"/>
      <w:r>
        <w:rPr>
          <w:color w:val="000000"/>
          <w:sz w:val="22"/>
          <w:szCs w:val="22"/>
        </w:rPr>
        <w:t>Nielsen</w:t>
      </w:r>
      <w:proofErr w:type="spellEnd"/>
      <w:r>
        <w:rPr>
          <w:color w:val="000000"/>
          <w:sz w:val="22"/>
          <w:szCs w:val="22"/>
        </w:rPr>
        <w:t>» первой панели дистрибьюторов.</w:t>
      </w:r>
    </w:p>
    <w:p w14:paraId="205E5B4A" w14:textId="77777777" w:rsidR="007709E6" w:rsidRDefault="007709E6" w:rsidP="000D4063">
      <w:pPr>
        <w:pStyle w:val="a8"/>
        <w:widowControl w:val="0"/>
        <w:jc w:val="both"/>
        <w:rPr>
          <w:color w:val="000000"/>
          <w:sz w:val="22"/>
          <w:szCs w:val="22"/>
        </w:rPr>
      </w:pPr>
      <w:r>
        <w:rPr>
          <w:b/>
          <w:bCs/>
          <w:color w:val="000000"/>
          <w:sz w:val="22"/>
          <w:szCs w:val="22"/>
        </w:rPr>
        <w:t>1940 г.</w:t>
      </w:r>
      <w:r>
        <w:rPr>
          <w:color w:val="000000"/>
          <w:sz w:val="22"/>
          <w:szCs w:val="22"/>
        </w:rPr>
        <w:t xml:space="preserve"> </w:t>
      </w:r>
      <w:r w:rsidR="00FC67E5">
        <w:rPr>
          <w:color w:val="000000"/>
          <w:sz w:val="22"/>
          <w:szCs w:val="22"/>
        </w:rPr>
        <w:t>– п</w:t>
      </w:r>
      <w:r>
        <w:rPr>
          <w:color w:val="000000"/>
          <w:sz w:val="22"/>
          <w:szCs w:val="22"/>
        </w:rPr>
        <w:t>ервое систематизированное изложение маркетингового подхода к управлению предприятием (</w:t>
      </w:r>
      <w:proofErr w:type="spellStart"/>
      <w:r>
        <w:rPr>
          <w:color w:val="000000"/>
          <w:sz w:val="22"/>
          <w:szCs w:val="22"/>
        </w:rPr>
        <w:t>Marketing</w:t>
      </w:r>
      <w:proofErr w:type="spellEnd"/>
      <w:r w:rsidR="00FC67E5">
        <w:rPr>
          <w:color w:val="000000"/>
          <w:sz w:val="22"/>
          <w:szCs w:val="22"/>
        </w:rPr>
        <w:t>.</w:t>
      </w:r>
      <w:r>
        <w:rPr>
          <w:color w:val="000000"/>
          <w:sz w:val="22"/>
          <w:szCs w:val="22"/>
        </w:rPr>
        <w:t xml:space="preserve"> </w:t>
      </w:r>
      <w:proofErr w:type="spellStart"/>
      <w:r>
        <w:rPr>
          <w:color w:val="000000"/>
          <w:sz w:val="22"/>
          <w:szCs w:val="22"/>
        </w:rPr>
        <w:t>Alexander</w:t>
      </w:r>
      <w:proofErr w:type="spellEnd"/>
      <w:r>
        <w:rPr>
          <w:color w:val="000000"/>
          <w:sz w:val="22"/>
          <w:szCs w:val="22"/>
        </w:rPr>
        <w:t xml:space="preserve">, </w:t>
      </w:r>
      <w:proofErr w:type="spellStart"/>
      <w:r>
        <w:rPr>
          <w:color w:val="000000"/>
          <w:sz w:val="22"/>
          <w:szCs w:val="22"/>
        </w:rPr>
        <w:t>Surface</w:t>
      </w:r>
      <w:proofErr w:type="spellEnd"/>
      <w:r>
        <w:rPr>
          <w:color w:val="000000"/>
          <w:sz w:val="22"/>
          <w:szCs w:val="22"/>
        </w:rPr>
        <w:t xml:space="preserve">, </w:t>
      </w:r>
      <w:proofErr w:type="spellStart"/>
      <w:r>
        <w:rPr>
          <w:color w:val="000000"/>
          <w:sz w:val="22"/>
          <w:szCs w:val="22"/>
        </w:rPr>
        <w:t>Elder</w:t>
      </w:r>
      <w:proofErr w:type="spellEnd"/>
      <w:r>
        <w:rPr>
          <w:color w:val="000000"/>
          <w:sz w:val="22"/>
          <w:szCs w:val="22"/>
        </w:rPr>
        <w:t xml:space="preserve"> </w:t>
      </w:r>
      <w:proofErr w:type="spellStart"/>
      <w:r>
        <w:rPr>
          <w:color w:val="000000"/>
          <w:sz w:val="22"/>
          <w:szCs w:val="22"/>
        </w:rPr>
        <w:t>and</w:t>
      </w:r>
      <w:proofErr w:type="spellEnd"/>
      <w:r>
        <w:rPr>
          <w:color w:val="000000"/>
          <w:sz w:val="22"/>
          <w:szCs w:val="22"/>
        </w:rPr>
        <w:t xml:space="preserve"> </w:t>
      </w:r>
      <w:proofErr w:type="spellStart"/>
      <w:r>
        <w:rPr>
          <w:color w:val="000000"/>
          <w:sz w:val="22"/>
          <w:szCs w:val="22"/>
        </w:rPr>
        <w:t>Alderson</w:t>
      </w:r>
      <w:proofErr w:type="spellEnd"/>
      <w:r>
        <w:rPr>
          <w:color w:val="000000"/>
          <w:sz w:val="22"/>
          <w:szCs w:val="22"/>
        </w:rPr>
        <w:t xml:space="preserve">). </w:t>
      </w:r>
    </w:p>
    <w:p w14:paraId="5EE0DC48" w14:textId="77777777" w:rsidR="007709E6" w:rsidRDefault="007709E6" w:rsidP="000D4063">
      <w:pPr>
        <w:pStyle w:val="a8"/>
        <w:widowControl w:val="0"/>
        <w:jc w:val="both"/>
        <w:rPr>
          <w:color w:val="000000"/>
          <w:sz w:val="22"/>
          <w:szCs w:val="22"/>
        </w:rPr>
      </w:pPr>
      <w:r>
        <w:rPr>
          <w:b/>
          <w:bCs/>
          <w:color w:val="000000"/>
          <w:sz w:val="22"/>
          <w:szCs w:val="22"/>
        </w:rPr>
        <w:t xml:space="preserve">1948 г. </w:t>
      </w:r>
      <w:r w:rsidR="00FC67E5">
        <w:rPr>
          <w:color w:val="000000"/>
          <w:sz w:val="22"/>
          <w:szCs w:val="22"/>
        </w:rPr>
        <w:t>– п</w:t>
      </w:r>
      <w:r>
        <w:rPr>
          <w:color w:val="000000"/>
          <w:sz w:val="22"/>
          <w:szCs w:val="22"/>
        </w:rPr>
        <w:t xml:space="preserve">рофессор Гарвардского университета Нейл </w:t>
      </w:r>
      <w:proofErr w:type="spellStart"/>
      <w:r>
        <w:rPr>
          <w:color w:val="000000"/>
          <w:sz w:val="22"/>
          <w:szCs w:val="22"/>
        </w:rPr>
        <w:t>Борден</w:t>
      </w:r>
      <w:proofErr w:type="spellEnd"/>
      <w:r>
        <w:rPr>
          <w:color w:val="000000"/>
          <w:sz w:val="22"/>
          <w:szCs w:val="22"/>
        </w:rPr>
        <w:t xml:space="preserve"> формулирует концепцию комплекса маркетинга.</w:t>
      </w:r>
    </w:p>
    <w:p w14:paraId="736FA20D" w14:textId="77777777" w:rsidR="007709E6" w:rsidRDefault="007709E6" w:rsidP="000D4063">
      <w:pPr>
        <w:pStyle w:val="a8"/>
        <w:widowControl w:val="0"/>
        <w:jc w:val="both"/>
        <w:rPr>
          <w:color w:val="000000"/>
          <w:sz w:val="22"/>
          <w:szCs w:val="22"/>
        </w:rPr>
      </w:pPr>
      <w:r>
        <w:rPr>
          <w:b/>
          <w:bCs/>
          <w:color w:val="000000"/>
          <w:sz w:val="22"/>
          <w:szCs w:val="22"/>
        </w:rPr>
        <w:t>1949 г.</w:t>
      </w:r>
      <w:r>
        <w:rPr>
          <w:color w:val="000000"/>
          <w:sz w:val="22"/>
          <w:szCs w:val="22"/>
        </w:rPr>
        <w:t xml:space="preserve"> </w:t>
      </w:r>
      <w:r w:rsidR="00FC67E5">
        <w:rPr>
          <w:color w:val="000000"/>
          <w:sz w:val="22"/>
          <w:szCs w:val="22"/>
        </w:rPr>
        <w:t>– Э</w:t>
      </w:r>
      <w:r>
        <w:rPr>
          <w:color w:val="000000"/>
          <w:sz w:val="22"/>
          <w:szCs w:val="22"/>
        </w:rPr>
        <w:t xml:space="preserve">дуард </w:t>
      </w:r>
      <w:proofErr w:type="spellStart"/>
      <w:r>
        <w:rPr>
          <w:color w:val="000000"/>
          <w:sz w:val="22"/>
          <w:szCs w:val="22"/>
        </w:rPr>
        <w:t>Леклерк</w:t>
      </w:r>
      <w:proofErr w:type="spellEnd"/>
      <w:r>
        <w:rPr>
          <w:color w:val="000000"/>
          <w:sz w:val="22"/>
          <w:szCs w:val="22"/>
        </w:rPr>
        <w:t xml:space="preserve"> открывает свой первый магазин в </w:t>
      </w:r>
      <w:proofErr w:type="spellStart"/>
      <w:r>
        <w:rPr>
          <w:color w:val="000000"/>
          <w:sz w:val="22"/>
          <w:szCs w:val="22"/>
        </w:rPr>
        <w:t>Ландерно</w:t>
      </w:r>
      <w:proofErr w:type="spellEnd"/>
      <w:r>
        <w:rPr>
          <w:color w:val="000000"/>
          <w:sz w:val="22"/>
          <w:szCs w:val="22"/>
        </w:rPr>
        <w:t>.</w:t>
      </w:r>
    </w:p>
    <w:p w14:paraId="1CA8BC25" w14:textId="77777777" w:rsidR="007709E6" w:rsidRDefault="007709E6" w:rsidP="000D4063">
      <w:pPr>
        <w:pStyle w:val="a8"/>
        <w:widowControl w:val="0"/>
        <w:jc w:val="both"/>
        <w:rPr>
          <w:color w:val="000000"/>
          <w:sz w:val="22"/>
          <w:szCs w:val="22"/>
        </w:rPr>
      </w:pPr>
      <w:r>
        <w:rPr>
          <w:b/>
          <w:bCs/>
          <w:color w:val="000000"/>
          <w:sz w:val="22"/>
          <w:szCs w:val="22"/>
        </w:rPr>
        <w:t>1950 г.</w:t>
      </w:r>
      <w:r>
        <w:rPr>
          <w:color w:val="000000"/>
          <w:sz w:val="22"/>
          <w:szCs w:val="22"/>
        </w:rPr>
        <w:t xml:space="preserve"> </w:t>
      </w:r>
      <w:r w:rsidR="00FC67E5">
        <w:rPr>
          <w:color w:val="000000"/>
          <w:sz w:val="22"/>
          <w:szCs w:val="22"/>
        </w:rPr>
        <w:t>– о</w:t>
      </w:r>
      <w:r>
        <w:rPr>
          <w:color w:val="000000"/>
          <w:sz w:val="22"/>
          <w:szCs w:val="22"/>
        </w:rPr>
        <w:t>ткрывается первая сеть супермаркетов самообслуживания во Франции «</w:t>
      </w:r>
      <w:proofErr w:type="spellStart"/>
      <w:r>
        <w:rPr>
          <w:color w:val="000000"/>
          <w:sz w:val="22"/>
          <w:szCs w:val="22"/>
        </w:rPr>
        <w:t>Maison</w:t>
      </w:r>
      <w:proofErr w:type="spellEnd"/>
      <w:r>
        <w:rPr>
          <w:color w:val="000000"/>
          <w:sz w:val="22"/>
          <w:szCs w:val="22"/>
        </w:rPr>
        <w:t xml:space="preserve"> </w:t>
      </w:r>
      <w:proofErr w:type="spellStart"/>
      <w:r>
        <w:rPr>
          <w:color w:val="000000"/>
          <w:sz w:val="22"/>
          <w:szCs w:val="22"/>
        </w:rPr>
        <w:t>du</w:t>
      </w:r>
      <w:proofErr w:type="spellEnd"/>
      <w:r>
        <w:rPr>
          <w:color w:val="000000"/>
          <w:sz w:val="22"/>
          <w:szCs w:val="22"/>
        </w:rPr>
        <w:t xml:space="preserve"> </w:t>
      </w:r>
      <w:proofErr w:type="spellStart"/>
      <w:r>
        <w:rPr>
          <w:color w:val="000000"/>
          <w:sz w:val="22"/>
          <w:szCs w:val="22"/>
        </w:rPr>
        <w:t>Savon</w:t>
      </w:r>
      <w:proofErr w:type="spellEnd"/>
      <w:r>
        <w:rPr>
          <w:color w:val="000000"/>
          <w:sz w:val="22"/>
          <w:szCs w:val="22"/>
        </w:rPr>
        <w:t xml:space="preserve">» («Дом мыла»), созданная М. </w:t>
      </w:r>
      <w:proofErr w:type="spellStart"/>
      <w:r>
        <w:rPr>
          <w:color w:val="000000"/>
          <w:sz w:val="22"/>
          <w:szCs w:val="22"/>
        </w:rPr>
        <w:t>Бертье</w:t>
      </w:r>
      <w:proofErr w:type="spellEnd"/>
      <w:r>
        <w:rPr>
          <w:color w:val="000000"/>
          <w:sz w:val="22"/>
          <w:szCs w:val="22"/>
        </w:rPr>
        <w:t>.</w:t>
      </w:r>
    </w:p>
    <w:p w14:paraId="10468ED1" w14:textId="77777777" w:rsidR="007709E6" w:rsidRDefault="007709E6" w:rsidP="000D4063">
      <w:pPr>
        <w:pStyle w:val="a8"/>
        <w:widowControl w:val="0"/>
        <w:jc w:val="both"/>
        <w:rPr>
          <w:color w:val="000000"/>
          <w:sz w:val="22"/>
          <w:szCs w:val="22"/>
        </w:rPr>
      </w:pPr>
      <w:r>
        <w:rPr>
          <w:b/>
          <w:bCs/>
          <w:color w:val="000000"/>
          <w:sz w:val="22"/>
          <w:szCs w:val="22"/>
        </w:rPr>
        <w:t xml:space="preserve">50-е гг. </w:t>
      </w:r>
      <w:r w:rsidR="00FC67E5">
        <w:rPr>
          <w:color w:val="000000"/>
          <w:sz w:val="22"/>
          <w:szCs w:val="22"/>
        </w:rPr>
        <w:t>– п</w:t>
      </w:r>
      <w:r>
        <w:rPr>
          <w:color w:val="000000"/>
          <w:sz w:val="22"/>
          <w:szCs w:val="22"/>
        </w:rPr>
        <w:t>оявление первых отделов исследования рынка.</w:t>
      </w:r>
    </w:p>
    <w:p w14:paraId="7DE1A451" w14:textId="77777777" w:rsidR="007709E6" w:rsidRDefault="007709E6" w:rsidP="000D4063">
      <w:pPr>
        <w:pStyle w:val="a8"/>
        <w:widowControl w:val="0"/>
        <w:jc w:val="both"/>
        <w:rPr>
          <w:color w:val="000000"/>
          <w:sz w:val="22"/>
          <w:szCs w:val="22"/>
        </w:rPr>
      </w:pPr>
      <w:r>
        <w:rPr>
          <w:b/>
          <w:bCs/>
          <w:color w:val="000000"/>
          <w:sz w:val="22"/>
          <w:szCs w:val="22"/>
        </w:rPr>
        <w:t xml:space="preserve">1950 г. </w:t>
      </w:r>
      <w:r w:rsidR="00FC67E5">
        <w:rPr>
          <w:color w:val="000000"/>
          <w:sz w:val="22"/>
          <w:szCs w:val="22"/>
        </w:rPr>
        <w:t>– о</w:t>
      </w:r>
      <w:r>
        <w:rPr>
          <w:color w:val="000000"/>
          <w:sz w:val="22"/>
          <w:szCs w:val="22"/>
        </w:rPr>
        <w:t>дна из первых теоретических работ в области маркетинга — «Теория маркетинга» (</w:t>
      </w:r>
      <w:proofErr w:type="spellStart"/>
      <w:r>
        <w:rPr>
          <w:color w:val="000000"/>
          <w:sz w:val="22"/>
          <w:szCs w:val="22"/>
        </w:rPr>
        <w:t>Theory</w:t>
      </w:r>
      <w:proofErr w:type="spellEnd"/>
      <w:r>
        <w:rPr>
          <w:color w:val="000000"/>
          <w:sz w:val="22"/>
          <w:szCs w:val="22"/>
        </w:rPr>
        <w:t xml:space="preserve"> </w:t>
      </w:r>
      <w:proofErr w:type="spellStart"/>
      <w:r>
        <w:rPr>
          <w:color w:val="000000"/>
          <w:sz w:val="22"/>
          <w:szCs w:val="22"/>
        </w:rPr>
        <w:t>in</w:t>
      </w:r>
      <w:proofErr w:type="spellEnd"/>
      <w:r>
        <w:rPr>
          <w:color w:val="000000"/>
          <w:sz w:val="22"/>
          <w:szCs w:val="22"/>
        </w:rPr>
        <w:t xml:space="preserve"> </w:t>
      </w:r>
      <w:proofErr w:type="spellStart"/>
      <w:r>
        <w:rPr>
          <w:color w:val="000000"/>
          <w:sz w:val="22"/>
          <w:szCs w:val="22"/>
        </w:rPr>
        <w:t>Marketing</w:t>
      </w:r>
      <w:proofErr w:type="spellEnd"/>
      <w:r>
        <w:rPr>
          <w:color w:val="000000"/>
          <w:sz w:val="22"/>
          <w:szCs w:val="22"/>
        </w:rPr>
        <w:t xml:space="preserve">. </w:t>
      </w:r>
      <w:proofErr w:type="spellStart"/>
      <w:r>
        <w:rPr>
          <w:color w:val="000000"/>
          <w:sz w:val="22"/>
          <w:szCs w:val="22"/>
        </w:rPr>
        <w:t>Cox</w:t>
      </w:r>
      <w:proofErr w:type="spellEnd"/>
      <w:r>
        <w:rPr>
          <w:color w:val="000000"/>
          <w:sz w:val="22"/>
          <w:szCs w:val="22"/>
        </w:rPr>
        <w:t xml:space="preserve">, </w:t>
      </w:r>
      <w:proofErr w:type="spellStart"/>
      <w:r>
        <w:rPr>
          <w:color w:val="000000"/>
          <w:sz w:val="22"/>
          <w:szCs w:val="22"/>
        </w:rPr>
        <w:t>Alderson</w:t>
      </w:r>
      <w:proofErr w:type="spellEnd"/>
      <w:r>
        <w:rPr>
          <w:color w:val="000000"/>
          <w:sz w:val="22"/>
          <w:szCs w:val="22"/>
        </w:rPr>
        <w:t>).‏</w:t>
      </w:r>
    </w:p>
    <w:p w14:paraId="5469A0B3" w14:textId="77777777" w:rsidR="007709E6" w:rsidRDefault="007709E6" w:rsidP="000D4063">
      <w:pPr>
        <w:pStyle w:val="a8"/>
        <w:widowControl w:val="0"/>
        <w:jc w:val="both"/>
        <w:rPr>
          <w:color w:val="000000"/>
          <w:sz w:val="22"/>
          <w:szCs w:val="22"/>
        </w:rPr>
      </w:pPr>
      <w:r>
        <w:rPr>
          <w:b/>
          <w:bCs/>
          <w:color w:val="000000"/>
          <w:sz w:val="22"/>
          <w:szCs w:val="22"/>
        </w:rPr>
        <w:t xml:space="preserve">1951 г. </w:t>
      </w:r>
      <w:r w:rsidR="00FC67E5">
        <w:rPr>
          <w:color w:val="000000"/>
          <w:sz w:val="22"/>
          <w:szCs w:val="22"/>
        </w:rPr>
        <w:t>– с</w:t>
      </w:r>
      <w:r>
        <w:rPr>
          <w:color w:val="000000"/>
          <w:sz w:val="22"/>
          <w:szCs w:val="22"/>
        </w:rPr>
        <w:t>оздание Федерального союза потребителей, который будет активно развиваться в 70-е гг.</w:t>
      </w:r>
    </w:p>
    <w:p w14:paraId="7346D4CE" w14:textId="77777777" w:rsidR="007709E6" w:rsidRPr="0005270C" w:rsidRDefault="007709E6" w:rsidP="000D4063">
      <w:pPr>
        <w:rPr>
          <w:rFonts w:cs="Arial"/>
          <w:color w:val="000000"/>
        </w:rPr>
      </w:pPr>
      <w:r w:rsidRPr="0005270C">
        <w:rPr>
          <w:rFonts w:cs="Arial"/>
          <w:b/>
          <w:bCs/>
          <w:color w:val="000000"/>
        </w:rPr>
        <w:lastRenderedPageBreak/>
        <w:t xml:space="preserve">1954 г. </w:t>
      </w:r>
      <w:r w:rsidR="00FC67E5">
        <w:rPr>
          <w:rFonts w:cs="Arial"/>
          <w:color w:val="000000"/>
        </w:rPr>
        <w:t>– с</w:t>
      </w:r>
      <w:r w:rsidRPr="0005270C">
        <w:rPr>
          <w:rFonts w:cs="Arial"/>
          <w:color w:val="000000"/>
        </w:rPr>
        <w:t>оздание во Франции первой выборки потребителей компанией «</w:t>
      </w:r>
      <w:proofErr w:type="spellStart"/>
      <w:r w:rsidRPr="0005270C">
        <w:rPr>
          <w:rFonts w:cs="Arial"/>
          <w:color w:val="000000"/>
        </w:rPr>
        <w:t>Stafco</w:t>
      </w:r>
      <w:proofErr w:type="spellEnd"/>
      <w:r w:rsidRPr="0005270C">
        <w:rPr>
          <w:rFonts w:cs="Arial"/>
          <w:color w:val="000000"/>
        </w:rPr>
        <w:t>», ставшей впоследствии «</w:t>
      </w:r>
      <w:proofErr w:type="spellStart"/>
      <w:r w:rsidRPr="0005270C">
        <w:rPr>
          <w:rFonts w:cs="Arial"/>
          <w:color w:val="000000"/>
        </w:rPr>
        <w:t>Sécodip</w:t>
      </w:r>
      <w:proofErr w:type="spellEnd"/>
      <w:r w:rsidRPr="0005270C">
        <w:rPr>
          <w:rFonts w:cs="Arial"/>
          <w:color w:val="000000"/>
        </w:rPr>
        <w:t>».</w:t>
      </w:r>
    </w:p>
    <w:p w14:paraId="7F5EE49C" w14:textId="77777777" w:rsidR="007709E6" w:rsidRPr="0005270C" w:rsidRDefault="007709E6" w:rsidP="000D4063">
      <w:pPr>
        <w:rPr>
          <w:rFonts w:cs="Arial"/>
          <w:color w:val="000000"/>
        </w:rPr>
      </w:pPr>
      <w:r w:rsidRPr="0005270C">
        <w:rPr>
          <w:rFonts w:cs="Arial"/>
          <w:b/>
          <w:bCs/>
          <w:color w:val="000000"/>
        </w:rPr>
        <w:t xml:space="preserve">1959 г. </w:t>
      </w:r>
      <w:r w:rsidR="00576FE1">
        <w:rPr>
          <w:rFonts w:cs="Arial"/>
          <w:color w:val="000000"/>
        </w:rPr>
        <w:t>– о</w:t>
      </w:r>
      <w:r w:rsidRPr="0005270C">
        <w:rPr>
          <w:rFonts w:cs="Arial"/>
          <w:color w:val="000000"/>
        </w:rPr>
        <w:t xml:space="preserve">снование Центра изучения носителей рекламы, послужившего основой развития </w:t>
      </w:r>
      <w:proofErr w:type="spellStart"/>
      <w:r w:rsidRPr="0005270C">
        <w:rPr>
          <w:rFonts w:cs="Arial"/>
          <w:color w:val="000000"/>
        </w:rPr>
        <w:t>медиапланирования</w:t>
      </w:r>
      <w:proofErr w:type="spellEnd"/>
      <w:r w:rsidRPr="0005270C">
        <w:rPr>
          <w:rFonts w:cs="Arial"/>
          <w:color w:val="000000"/>
        </w:rPr>
        <w:t xml:space="preserve"> во Франции.</w:t>
      </w:r>
    </w:p>
    <w:p w14:paraId="76752596" w14:textId="77777777" w:rsidR="00576FE1" w:rsidRPr="0005270C" w:rsidRDefault="007709E6" w:rsidP="000D4063">
      <w:pPr>
        <w:rPr>
          <w:rFonts w:cs="Arial"/>
          <w:color w:val="000000"/>
        </w:rPr>
      </w:pPr>
      <w:r w:rsidRPr="0005270C">
        <w:rPr>
          <w:rFonts w:cs="Arial"/>
          <w:b/>
          <w:bCs/>
          <w:color w:val="000000"/>
        </w:rPr>
        <w:t>1963 г.</w:t>
      </w:r>
      <w:r w:rsidR="00576FE1">
        <w:rPr>
          <w:rFonts w:cs="Arial"/>
          <w:color w:val="000000"/>
        </w:rPr>
        <w:t xml:space="preserve"> – в</w:t>
      </w:r>
      <w:r w:rsidRPr="0005270C">
        <w:rPr>
          <w:rFonts w:cs="Arial"/>
          <w:color w:val="000000"/>
        </w:rPr>
        <w:t xml:space="preserve"> США Ральф </w:t>
      </w:r>
      <w:proofErr w:type="spellStart"/>
      <w:r w:rsidRPr="0005270C">
        <w:rPr>
          <w:rFonts w:cs="Arial"/>
          <w:color w:val="000000"/>
        </w:rPr>
        <w:t>Надер</w:t>
      </w:r>
      <w:proofErr w:type="spellEnd"/>
      <w:r w:rsidRPr="0005270C">
        <w:rPr>
          <w:rFonts w:cs="Arial"/>
          <w:color w:val="000000"/>
        </w:rPr>
        <w:t xml:space="preserve"> публикует книгу «Опасна на любой скорости» с критикой автомобилей «</w:t>
      </w:r>
      <w:proofErr w:type="spellStart"/>
      <w:r w:rsidRPr="0005270C">
        <w:rPr>
          <w:rFonts w:cs="Arial"/>
          <w:color w:val="000000"/>
        </w:rPr>
        <w:t>General</w:t>
      </w:r>
      <w:proofErr w:type="spellEnd"/>
      <w:r w:rsidRPr="0005270C">
        <w:rPr>
          <w:rFonts w:cs="Arial"/>
          <w:color w:val="000000"/>
        </w:rPr>
        <w:t xml:space="preserve"> </w:t>
      </w:r>
      <w:proofErr w:type="spellStart"/>
      <w:r w:rsidRPr="0005270C">
        <w:rPr>
          <w:rFonts w:cs="Arial"/>
          <w:color w:val="000000"/>
        </w:rPr>
        <w:t>Motors</w:t>
      </w:r>
      <w:proofErr w:type="spellEnd"/>
      <w:r w:rsidRPr="0005270C">
        <w:rPr>
          <w:rFonts w:cs="Arial"/>
          <w:color w:val="000000"/>
        </w:rPr>
        <w:t xml:space="preserve">». Эта книга легла в основу развития движения защиты прав потребителей. </w:t>
      </w:r>
    </w:p>
    <w:p w14:paraId="072FE182" w14:textId="77777777" w:rsidR="00CE467E" w:rsidRDefault="007709E6">
      <w:pPr>
        <w:rPr>
          <w:rFonts w:cs="Arial"/>
          <w:color w:val="000000"/>
        </w:rPr>
      </w:pPr>
      <w:r w:rsidRPr="0005270C">
        <w:rPr>
          <w:rFonts w:cs="Arial"/>
          <w:color w:val="000000"/>
        </w:rPr>
        <w:t>«</w:t>
      </w:r>
      <w:proofErr w:type="spellStart"/>
      <w:r w:rsidRPr="0005270C">
        <w:rPr>
          <w:rFonts w:cs="Arial"/>
          <w:color w:val="000000"/>
        </w:rPr>
        <w:t>Carrefour</w:t>
      </w:r>
      <w:proofErr w:type="spellEnd"/>
      <w:r w:rsidRPr="0005270C">
        <w:rPr>
          <w:rFonts w:cs="Arial"/>
          <w:color w:val="000000"/>
        </w:rPr>
        <w:t>» открывает первый гипермаркет в Сент-Женевьев-де-</w:t>
      </w:r>
      <w:proofErr w:type="spellStart"/>
      <w:r w:rsidRPr="0005270C">
        <w:rPr>
          <w:rFonts w:cs="Arial"/>
          <w:color w:val="000000"/>
        </w:rPr>
        <w:t>Буа</w:t>
      </w:r>
      <w:proofErr w:type="spellEnd"/>
      <w:r w:rsidRPr="0005270C">
        <w:rPr>
          <w:rFonts w:cs="Arial"/>
          <w:color w:val="000000"/>
        </w:rPr>
        <w:t xml:space="preserve"> близ Парижа. </w:t>
      </w:r>
    </w:p>
    <w:p w14:paraId="52EAEF00" w14:textId="77777777" w:rsidR="007709E6" w:rsidRPr="0005270C" w:rsidRDefault="007709E6" w:rsidP="000D4063">
      <w:pPr>
        <w:rPr>
          <w:rFonts w:cs="Arial"/>
          <w:color w:val="000000"/>
        </w:rPr>
      </w:pPr>
      <w:r w:rsidRPr="0005270C">
        <w:rPr>
          <w:rFonts w:cs="Arial"/>
          <w:b/>
          <w:bCs/>
          <w:color w:val="000000"/>
        </w:rPr>
        <w:t>1968 г.</w:t>
      </w:r>
      <w:r w:rsidRPr="0005270C">
        <w:rPr>
          <w:rFonts w:cs="Arial"/>
          <w:color w:val="000000"/>
        </w:rPr>
        <w:t xml:space="preserve"> </w:t>
      </w:r>
      <w:r w:rsidR="00576FE1">
        <w:rPr>
          <w:rFonts w:cs="Arial"/>
          <w:color w:val="000000"/>
        </w:rPr>
        <w:t>– п</w:t>
      </w:r>
      <w:r w:rsidRPr="0005270C">
        <w:rPr>
          <w:rFonts w:cs="Arial"/>
          <w:color w:val="000000"/>
        </w:rPr>
        <w:t>оявление на французском телевидении рекламы торговой марки. Создание Национального института потребления.</w:t>
      </w:r>
    </w:p>
    <w:p w14:paraId="19DFA460" w14:textId="77777777" w:rsidR="007709E6" w:rsidRPr="0005270C" w:rsidRDefault="007709E6" w:rsidP="000D4063">
      <w:pPr>
        <w:rPr>
          <w:rFonts w:cs="Arial"/>
          <w:color w:val="000000"/>
        </w:rPr>
      </w:pPr>
      <w:r w:rsidRPr="0005270C">
        <w:rPr>
          <w:rFonts w:cs="Arial"/>
          <w:b/>
          <w:bCs/>
          <w:color w:val="000000"/>
        </w:rPr>
        <w:t>1968 г.</w:t>
      </w:r>
      <w:r w:rsidRPr="0005270C">
        <w:rPr>
          <w:rFonts w:cs="Arial"/>
          <w:color w:val="000000"/>
        </w:rPr>
        <w:t xml:space="preserve"> </w:t>
      </w:r>
      <w:r w:rsidR="00576FE1">
        <w:rPr>
          <w:rFonts w:cs="Arial"/>
          <w:color w:val="000000"/>
        </w:rPr>
        <w:t>– п</w:t>
      </w:r>
      <w:r w:rsidRPr="0005270C">
        <w:rPr>
          <w:rFonts w:cs="Arial"/>
          <w:color w:val="000000"/>
        </w:rPr>
        <w:t>убликация первых книг, посвященных поведению потребителей — «Поведение потребителей» (</w:t>
      </w:r>
      <w:proofErr w:type="spellStart"/>
      <w:r w:rsidRPr="0005270C">
        <w:rPr>
          <w:rFonts w:cs="Arial"/>
          <w:color w:val="000000"/>
        </w:rPr>
        <w:t>Consumer</w:t>
      </w:r>
      <w:proofErr w:type="spellEnd"/>
      <w:r w:rsidRPr="0005270C">
        <w:rPr>
          <w:rFonts w:cs="Arial"/>
          <w:color w:val="000000"/>
        </w:rPr>
        <w:t xml:space="preserve"> </w:t>
      </w:r>
      <w:proofErr w:type="spellStart"/>
      <w:r w:rsidRPr="0005270C">
        <w:rPr>
          <w:rFonts w:cs="Arial"/>
          <w:color w:val="000000"/>
        </w:rPr>
        <w:t>Behavior</w:t>
      </w:r>
      <w:proofErr w:type="spellEnd"/>
      <w:r w:rsidRPr="0005270C">
        <w:rPr>
          <w:rFonts w:cs="Arial"/>
          <w:color w:val="000000"/>
        </w:rPr>
        <w:t xml:space="preserve">. </w:t>
      </w:r>
      <w:proofErr w:type="spellStart"/>
      <w:r w:rsidRPr="0005270C">
        <w:rPr>
          <w:rFonts w:cs="Arial"/>
          <w:color w:val="000000"/>
        </w:rPr>
        <w:t>Engel</w:t>
      </w:r>
      <w:proofErr w:type="spellEnd"/>
      <w:r w:rsidRPr="0005270C">
        <w:rPr>
          <w:rFonts w:cs="Arial"/>
          <w:color w:val="000000"/>
        </w:rPr>
        <w:t xml:space="preserve">, </w:t>
      </w:r>
      <w:proofErr w:type="spellStart"/>
      <w:r w:rsidRPr="0005270C">
        <w:rPr>
          <w:rFonts w:cs="Arial"/>
          <w:color w:val="000000"/>
        </w:rPr>
        <w:t>Kollat</w:t>
      </w:r>
      <w:proofErr w:type="spellEnd"/>
      <w:r w:rsidRPr="0005270C">
        <w:rPr>
          <w:rFonts w:cs="Arial"/>
          <w:color w:val="000000"/>
        </w:rPr>
        <w:t xml:space="preserve">, </w:t>
      </w:r>
      <w:proofErr w:type="spellStart"/>
      <w:r w:rsidRPr="0005270C">
        <w:rPr>
          <w:rFonts w:cs="Arial"/>
          <w:color w:val="000000"/>
        </w:rPr>
        <w:t>Blackwell</w:t>
      </w:r>
      <w:proofErr w:type="spellEnd"/>
      <w:r w:rsidRPr="0005270C">
        <w:rPr>
          <w:rFonts w:cs="Arial"/>
          <w:color w:val="000000"/>
        </w:rPr>
        <w:t>).</w:t>
      </w:r>
    </w:p>
    <w:p w14:paraId="33B1B464" w14:textId="77777777" w:rsidR="007709E6" w:rsidRPr="0005270C" w:rsidRDefault="007709E6" w:rsidP="000D4063">
      <w:pPr>
        <w:rPr>
          <w:rFonts w:cs="Arial"/>
          <w:color w:val="000000"/>
        </w:rPr>
      </w:pPr>
      <w:r w:rsidRPr="0005270C">
        <w:rPr>
          <w:rFonts w:cs="Arial"/>
          <w:b/>
          <w:bCs/>
          <w:color w:val="000000"/>
        </w:rPr>
        <w:t>1969 г.</w:t>
      </w:r>
      <w:r w:rsidRPr="0005270C">
        <w:rPr>
          <w:rFonts w:cs="Arial"/>
          <w:color w:val="000000"/>
        </w:rPr>
        <w:t xml:space="preserve"> </w:t>
      </w:r>
      <w:r w:rsidR="00576FE1">
        <w:rPr>
          <w:rFonts w:cs="Arial"/>
          <w:color w:val="000000"/>
        </w:rPr>
        <w:t xml:space="preserve">– </w:t>
      </w:r>
      <w:r w:rsidRPr="0005270C">
        <w:rPr>
          <w:rFonts w:cs="Arial"/>
          <w:color w:val="000000"/>
        </w:rPr>
        <w:t>«Теория покупательского поведения» (</w:t>
      </w:r>
      <w:proofErr w:type="spellStart"/>
      <w:r w:rsidRPr="0005270C">
        <w:rPr>
          <w:rFonts w:cs="Arial"/>
          <w:color w:val="000000"/>
        </w:rPr>
        <w:t>Theory</w:t>
      </w:r>
      <w:proofErr w:type="spellEnd"/>
      <w:r w:rsidRPr="0005270C">
        <w:rPr>
          <w:rFonts w:cs="Arial"/>
          <w:color w:val="000000"/>
        </w:rPr>
        <w:t xml:space="preserve"> </w:t>
      </w:r>
      <w:proofErr w:type="spellStart"/>
      <w:r w:rsidRPr="0005270C">
        <w:rPr>
          <w:rFonts w:cs="Arial"/>
          <w:color w:val="000000"/>
        </w:rPr>
        <w:t>of</w:t>
      </w:r>
      <w:proofErr w:type="spellEnd"/>
      <w:r w:rsidRPr="0005270C">
        <w:rPr>
          <w:rFonts w:cs="Arial"/>
          <w:color w:val="000000"/>
        </w:rPr>
        <w:t xml:space="preserve"> </w:t>
      </w:r>
      <w:proofErr w:type="spellStart"/>
      <w:r w:rsidRPr="0005270C">
        <w:rPr>
          <w:rFonts w:cs="Arial"/>
          <w:color w:val="000000"/>
        </w:rPr>
        <w:t>Buyer</w:t>
      </w:r>
      <w:proofErr w:type="spellEnd"/>
      <w:r w:rsidRPr="0005270C">
        <w:rPr>
          <w:rFonts w:cs="Arial"/>
          <w:color w:val="000000"/>
        </w:rPr>
        <w:t xml:space="preserve"> </w:t>
      </w:r>
      <w:proofErr w:type="spellStart"/>
      <w:r w:rsidRPr="0005270C">
        <w:rPr>
          <w:rFonts w:cs="Arial"/>
          <w:color w:val="000000"/>
        </w:rPr>
        <w:t>Behavior</w:t>
      </w:r>
      <w:proofErr w:type="spellEnd"/>
      <w:r w:rsidRPr="0005270C">
        <w:rPr>
          <w:rFonts w:cs="Arial"/>
          <w:color w:val="000000"/>
        </w:rPr>
        <w:t xml:space="preserve">. </w:t>
      </w:r>
      <w:proofErr w:type="spellStart"/>
      <w:r w:rsidRPr="0005270C">
        <w:rPr>
          <w:rFonts w:cs="Arial"/>
          <w:color w:val="000000"/>
        </w:rPr>
        <w:t>Howard</w:t>
      </w:r>
      <w:proofErr w:type="spellEnd"/>
      <w:r w:rsidRPr="0005270C">
        <w:rPr>
          <w:rFonts w:cs="Arial"/>
          <w:color w:val="000000"/>
        </w:rPr>
        <w:t xml:space="preserve">, </w:t>
      </w:r>
      <w:proofErr w:type="spellStart"/>
      <w:r w:rsidRPr="0005270C">
        <w:rPr>
          <w:rFonts w:cs="Arial"/>
          <w:color w:val="000000"/>
        </w:rPr>
        <w:t>Sheth</w:t>
      </w:r>
      <w:proofErr w:type="spellEnd"/>
      <w:r w:rsidRPr="0005270C">
        <w:rPr>
          <w:rFonts w:cs="Arial"/>
          <w:color w:val="000000"/>
        </w:rPr>
        <w:t xml:space="preserve">). </w:t>
      </w:r>
    </w:p>
    <w:p w14:paraId="43623F0A" w14:textId="77777777" w:rsidR="007709E6" w:rsidRPr="0005270C" w:rsidRDefault="007709E6" w:rsidP="000D4063">
      <w:pPr>
        <w:rPr>
          <w:rFonts w:cs="Arial"/>
          <w:color w:val="000000"/>
        </w:rPr>
      </w:pPr>
      <w:r w:rsidRPr="0005270C">
        <w:rPr>
          <w:rFonts w:cs="Arial"/>
          <w:b/>
          <w:bCs/>
          <w:color w:val="000000"/>
        </w:rPr>
        <w:t>70-е гг.</w:t>
      </w:r>
      <w:r w:rsidRPr="0005270C">
        <w:rPr>
          <w:rFonts w:cs="Arial"/>
          <w:color w:val="000000"/>
        </w:rPr>
        <w:t xml:space="preserve"> </w:t>
      </w:r>
      <w:r w:rsidR="00576FE1">
        <w:rPr>
          <w:rFonts w:cs="Arial"/>
          <w:color w:val="000000"/>
        </w:rPr>
        <w:t>– р</w:t>
      </w:r>
      <w:r w:rsidRPr="0005270C">
        <w:rPr>
          <w:rFonts w:cs="Arial"/>
          <w:color w:val="000000"/>
        </w:rPr>
        <w:t>азвитие политики сегментации рынка и появление понятия позиционирования.</w:t>
      </w:r>
    </w:p>
    <w:p w14:paraId="2B192CE3" w14:textId="77777777" w:rsidR="007709E6" w:rsidRDefault="007709E6" w:rsidP="000D4063">
      <w:pPr>
        <w:pStyle w:val="a8"/>
        <w:widowControl w:val="0"/>
        <w:jc w:val="both"/>
        <w:rPr>
          <w:color w:val="000000"/>
          <w:sz w:val="22"/>
          <w:szCs w:val="22"/>
        </w:rPr>
      </w:pPr>
      <w:r>
        <w:rPr>
          <w:b/>
          <w:bCs/>
          <w:color w:val="000000"/>
          <w:sz w:val="22"/>
          <w:szCs w:val="22"/>
        </w:rPr>
        <w:t>1974 г.</w:t>
      </w:r>
      <w:r>
        <w:rPr>
          <w:color w:val="000000"/>
          <w:sz w:val="22"/>
          <w:szCs w:val="22"/>
        </w:rPr>
        <w:t xml:space="preserve"> </w:t>
      </w:r>
      <w:r w:rsidR="00576FE1">
        <w:rPr>
          <w:color w:val="000000"/>
          <w:sz w:val="22"/>
          <w:szCs w:val="22"/>
        </w:rPr>
        <w:t>– з</w:t>
      </w:r>
      <w:r>
        <w:rPr>
          <w:color w:val="000000"/>
          <w:sz w:val="22"/>
          <w:szCs w:val="22"/>
        </w:rPr>
        <w:t xml:space="preserve">акон </w:t>
      </w:r>
      <w:proofErr w:type="spellStart"/>
      <w:r>
        <w:rPr>
          <w:color w:val="000000"/>
          <w:sz w:val="22"/>
          <w:szCs w:val="22"/>
        </w:rPr>
        <w:t>Руайе</w:t>
      </w:r>
      <w:proofErr w:type="spellEnd"/>
      <w:r>
        <w:rPr>
          <w:color w:val="000000"/>
          <w:sz w:val="22"/>
          <w:szCs w:val="22"/>
        </w:rPr>
        <w:t>, направленный на ограничение развития супермаркетов самообслуживания (без особого успеха).</w:t>
      </w:r>
    </w:p>
    <w:p w14:paraId="7FDBDA86" w14:textId="77777777" w:rsidR="007709E6" w:rsidRDefault="007709E6" w:rsidP="000D4063">
      <w:pPr>
        <w:pStyle w:val="a8"/>
        <w:widowControl w:val="0"/>
        <w:jc w:val="both"/>
        <w:rPr>
          <w:color w:val="000000"/>
          <w:sz w:val="22"/>
          <w:szCs w:val="22"/>
        </w:rPr>
      </w:pPr>
      <w:r>
        <w:rPr>
          <w:b/>
          <w:bCs/>
          <w:color w:val="000000"/>
          <w:sz w:val="22"/>
          <w:szCs w:val="22"/>
        </w:rPr>
        <w:t>1975 г.</w:t>
      </w:r>
      <w:r>
        <w:rPr>
          <w:color w:val="000000"/>
          <w:sz w:val="22"/>
          <w:szCs w:val="22"/>
        </w:rPr>
        <w:t xml:space="preserve"> </w:t>
      </w:r>
      <w:r w:rsidR="00576FE1">
        <w:rPr>
          <w:color w:val="000000"/>
          <w:sz w:val="22"/>
          <w:szCs w:val="22"/>
        </w:rPr>
        <w:t>– п</w:t>
      </w:r>
      <w:r>
        <w:rPr>
          <w:color w:val="000000"/>
          <w:sz w:val="22"/>
          <w:szCs w:val="22"/>
        </w:rPr>
        <w:t xml:space="preserve">ервая работа в области некоммерческого маркетинга — «Маркетинг некоммерческих организаций» </w:t>
      </w:r>
      <w:proofErr w:type="spellStart"/>
      <w:r>
        <w:rPr>
          <w:color w:val="000000"/>
          <w:sz w:val="22"/>
          <w:szCs w:val="22"/>
        </w:rPr>
        <w:t>Котлера</w:t>
      </w:r>
      <w:proofErr w:type="spellEnd"/>
      <w:r>
        <w:rPr>
          <w:color w:val="000000"/>
          <w:sz w:val="22"/>
          <w:szCs w:val="22"/>
        </w:rPr>
        <w:t xml:space="preserve"> (</w:t>
      </w:r>
      <w:proofErr w:type="spellStart"/>
      <w:r>
        <w:rPr>
          <w:color w:val="000000"/>
          <w:sz w:val="22"/>
          <w:szCs w:val="22"/>
        </w:rPr>
        <w:t>Marketing</w:t>
      </w:r>
      <w:proofErr w:type="spellEnd"/>
      <w:r>
        <w:rPr>
          <w:color w:val="000000"/>
          <w:sz w:val="22"/>
          <w:szCs w:val="22"/>
        </w:rPr>
        <w:t xml:space="preserve"> </w:t>
      </w:r>
      <w:proofErr w:type="spellStart"/>
      <w:r>
        <w:rPr>
          <w:color w:val="000000"/>
          <w:sz w:val="22"/>
          <w:szCs w:val="22"/>
        </w:rPr>
        <w:t>for</w:t>
      </w:r>
      <w:proofErr w:type="spellEnd"/>
      <w:r>
        <w:rPr>
          <w:color w:val="000000"/>
          <w:sz w:val="22"/>
          <w:szCs w:val="22"/>
        </w:rPr>
        <w:t xml:space="preserve"> </w:t>
      </w:r>
      <w:proofErr w:type="spellStart"/>
      <w:r>
        <w:rPr>
          <w:color w:val="000000"/>
          <w:sz w:val="22"/>
          <w:szCs w:val="22"/>
        </w:rPr>
        <w:t>Non-Profit</w:t>
      </w:r>
      <w:proofErr w:type="spellEnd"/>
      <w:r>
        <w:rPr>
          <w:color w:val="000000"/>
          <w:sz w:val="22"/>
          <w:szCs w:val="22"/>
        </w:rPr>
        <w:t xml:space="preserve"> </w:t>
      </w:r>
      <w:proofErr w:type="spellStart"/>
      <w:r>
        <w:rPr>
          <w:color w:val="000000"/>
          <w:sz w:val="22"/>
          <w:szCs w:val="22"/>
        </w:rPr>
        <w:t>Organizations</w:t>
      </w:r>
      <w:proofErr w:type="spellEnd"/>
      <w:r>
        <w:rPr>
          <w:color w:val="000000"/>
          <w:sz w:val="22"/>
          <w:szCs w:val="22"/>
        </w:rPr>
        <w:t xml:space="preserve">. </w:t>
      </w:r>
      <w:proofErr w:type="spellStart"/>
      <w:r>
        <w:rPr>
          <w:color w:val="000000"/>
          <w:sz w:val="22"/>
          <w:szCs w:val="22"/>
        </w:rPr>
        <w:t>Kotler</w:t>
      </w:r>
      <w:proofErr w:type="spellEnd"/>
      <w:r>
        <w:rPr>
          <w:color w:val="000000"/>
          <w:sz w:val="22"/>
          <w:szCs w:val="22"/>
        </w:rPr>
        <w:t>), в которой говорится о маркетинге в социальной сфере.</w:t>
      </w:r>
    </w:p>
    <w:p w14:paraId="305B539F" w14:textId="77777777" w:rsidR="007709E6" w:rsidRDefault="007709E6" w:rsidP="000D4063">
      <w:pPr>
        <w:pStyle w:val="a8"/>
        <w:widowControl w:val="0"/>
        <w:jc w:val="both"/>
        <w:rPr>
          <w:color w:val="000000"/>
          <w:sz w:val="22"/>
          <w:szCs w:val="22"/>
        </w:rPr>
      </w:pPr>
      <w:r>
        <w:rPr>
          <w:b/>
          <w:bCs/>
          <w:color w:val="000000"/>
          <w:sz w:val="22"/>
          <w:szCs w:val="22"/>
        </w:rPr>
        <w:t xml:space="preserve">1976 г. </w:t>
      </w:r>
      <w:r w:rsidR="00F00B70" w:rsidRPr="00F00B70">
        <w:rPr>
          <w:bCs/>
          <w:color w:val="000000"/>
          <w:sz w:val="22"/>
          <w:szCs w:val="22"/>
        </w:rPr>
        <w:t>–</w:t>
      </w:r>
      <w:r w:rsidR="00576FE1">
        <w:rPr>
          <w:b/>
          <w:bCs/>
          <w:color w:val="000000"/>
          <w:sz w:val="22"/>
          <w:szCs w:val="22"/>
        </w:rPr>
        <w:t xml:space="preserve"> </w:t>
      </w:r>
      <w:r>
        <w:rPr>
          <w:color w:val="000000"/>
          <w:sz w:val="22"/>
          <w:szCs w:val="22"/>
        </w:rPr>
        <w:t>«</w:t>
      </w:r>
      <w:proofErr w:type="spellStart"/>
      <w:r>
        <w:rPr>
          <w:color w:val="000000"/>
          <w:sz w:val="22"/>
          <w:szCs w:val="22"/>
        </w:rPr>
        <w:t>Carrefour</w:t>
      </w:r>
      <w:proofErr w:type="spellEnd"/>
      <w:r>
        <w:rPr>
          <w:color w:val="000000"/>
          <w:sz w:val="22"/>
          <w:szCs w:val="22"/>
        </w:rPr>
        <w:t>» запускает программу «товары в подарок».</w:t>
      </w:r>
    </w:p>
    <w:p w14:paraId="3AA3C7DD" w14:textId="77777777" w:rsidR="007709E6" w:rsidRDefault="007709E6" w:rsidP="000D4063">
      <w:pPr>
        <w:pStyle w:val="a8"/>
        <w:widowControl w:val="0"/>
        <w:jc w:val="both"/>
        <w:rPr>
          <w:color w:val="000000"/>
          <w:sz w:val="22"/>
          <w:szCs w:val="22"/>
        </w:rPr>
      </w:pPr>
      <w:r>
        <w:rPr>
          <w:b/>
          <w:bCs/>
          <w:color w:val="000000"/>
          <w:sz w:val="22"/>
          <w:szCs w:val="22"/>
        </w:rPr>
        <w:t>1978 г.</w:t>
      </w:r>
      <w:r>
        <w:rPr>
          <w:color w:val="000000"/>
          <w:sz w:val="22"/>
          <w:szCs w:val="22"/>
        </w:rPr>
        <w:t xml:space="preserve"> </w:t>
      </w:r>
      <w:r w:rsidR="00576FE1">
        <w:rPr>
          <w:color w:val="000000"/>
          <w:sz w:val="22"/>
          <w:szCs w:val="22"/>
        </w:rPr>
        <w:t>– з</w:t>
      </w:r>
      <w:r>
        <w:rPr>
          <w:color w:val="000000"/>
          <w:sz w:val="22"/>
          <w:szCs w:val="22"/>
        </w:rPr>
        <w:t xml:space="preserve">акон </w:t>
      </w:r>
      <w:proofErr w:type="spellStart"/>
      <w:r>
        <w:rPr>
          <w:color w:val="000000"/>
          <w:sz w:val="22"/>
          <w:szCs w:val="22"/>
        </w:rPr>
        <w:t>Скривнера</w:t>
      </w:r>
      <w:proofErr w:type="spellEnd"/>
      <w:r>
        <w:rPr>
          <w:color w:val="000000"/>
          <w:sz w:val="22"/>
          <w:szCs w:val="22"/>
        </w:rPr>
        <w:t>, направленный на улучшение защиты прав потребителей, в частности в плане предоставления потребительского кредита и санкций за распространение ложной информации в рекламе.</w:t>
      </w:r>
    </w:p>
    <w:p w14:paraId="38373F9A" w14:textId="77777777" w:rsidR="007709E6" w:rsidRDefault="007709E6" w:rsidP="000D4063">
      <w:pPr>
        <w:pStyle w:val="a8"/>
        <w:widowControl w:val="0"/>
        <w:jc w:val="both"/>
        <w:rPr>
          <w:color w:val="000000"/>
          <w:sz w:val="22"/>
          <w:szCs w:val="22"/>
        </w:rPr>
      </w:pPr>
      <w:r>
        <w:rPr>
          <w:b/>
          <w:bCs/>
          <w:color w:val="000000"/>
          <w:sz w:val="22"/>
          <w:szCs w:val="22"/>
        </w:rPr>
        <w:t xml:space="preserve">80-е гг. </w:t>
      </w:r>
      <w:r w:rsidR="00576FE1">
        <w:rPr>
          <w:color w:val="000000"/>
          <w:sz w:val="22"/>
          <w:szCs w:val="22"/>
        </w:rPr>
        <w:t>– р</w:t>
      </w:r>
      <w:r>
        <w:rPr>
          <w:color w:val="000000"/>
          <w:sz w:val="22"/>
          <w:szCs w:val="22"/>
        </w:rPr>
        <w:t>азвитие концепции торговой марки среди производителей и дистрибьюторов.</w:t>
      </w:r>
    </w:p>
    <w:p w14:paraId="3A8FDA60" w14:textId="77777777" w:rsidR="007709E6" w:rsidRDefault="007709E6" w:rsidP="000D4063">
      <w:pPr>
        <w:pStyle w:val="a8"/>
        <w:widowControl w:val="0"/>
        <w:jc w:val="both"/>
        <w:rPr>
          <w:color w:val="000000"/>
          <w:sz w:val="22"/>
          <w:szCs w:val="22"/>
        </w:rPr>
      </w:pPr>
      <w:r>
        <w:rPr>
          <w:b/>
          <w:bCs/>
          <w:color w:val="000000"/>
          <w:sz w:val="22"/>
          <w:szCs w:val="22"/>
        </w:rPr>
        <w:t xml:space="preserve">90-е гг. </w:t>
      </w:r>
      <w:r w:rsidR="00F00B70" w:rsidRPr="00F00B70">
        <w:rPr>
          <w:bCs/>
          <w:color w:val="000000"/>
          <w:sz w:val="22"/>
          <w:szCs w:val="22"/>
        </w:rPr>
        <w:t>–</w:t>
      </w:r>
      <w:r w:rsidR="00576FE1">
        <w:rPr>
          <w:b/>
          <w:bCs/>
          <w:color w:val="000000"/>
          <w:sz w:val="22"/>
          <w:szCs w:val="22"/>
        </w:rPr>
        <w:t xml:space="preserve"> </w:t>
      </w:r>
      <w:r w:rsidR="00576FE1">
        <w:rPr>
          <w:color w:val="000000"/>
          <w:sz w:val="22"/>
          <w:szCs w:val="22"/>
        </w:rPr>
        <w:t>э</w:t>
      </w:r>
      <w:r>
        <w:rPr>
          <w:color w:val="000000"/>
          <w:sz w:val="22"/>
          <w:szCs w:val="22"/>
        </w:rPr>
        <w:t>кономический кризис делает маркетинг чрезмерно осмотрительным.</w:t>
      </w:r>
    </w:p>
    <w:p w14:paraId="3BB97023" w14:textId="77777777" w:rsidR="00CE467E" w:rsidRDefault="007709E6">
      <w:pPr>
        <w:rPr>
          <w:rFonts w:cs="Arial"/>
          <w:color w:val="000000"/>
        </w:rPr>
      </w:pPr>
      <w:r w:rsidRPr="0005270C">
        <w:rPr>
          <w:rFonts w:cs="Arial"/>
          <w:b/>
          <w:bCs/>
          <w:color w:val="000000"/>
        </w:rPr>
        <w:t>1992 г.</w:t>
      </w:r>
      <w:r w:rsidR="00576FE1">
        <w:rPr>
          <w:rFonts w:cs="Arial"/>
          <w:color w:val="000000"/>
        </w:rPr>
        <w:t xml:space="preserve"> – з</w:t>
      </w:r>
      <w:r w:rsidRPr="0005270C">
        <w:rPr>
          <w:rFonts w:cs="Arial"/>
          <w:color w:val="000000"/>
        </w:rPr>
        <w:t xml:space="preserve">акон </w:t>
      </w:r>
      <w:proofErr w:type="spellStart"/>
      <w:r w:rsidRPr="0005270C">
        <w:rPr>
          <w:rFonts w:cs="Arial"/>
          <w:color w:val="000000"/>
        </w:rPr>
        <w:t>Нейерца</w:t>
      </w:r>
      <w:proofErr w:type="spellEnd"/>
      <w:r w:rsidRPr="0005270C">
        <w:rPr>
          <w:rFonts w:cs="Arial"/>
          <w:color w:val="000000"/>
        </w:rPr>
        <w:t xml:space="preserve">, разрешающий сравнительную рекламу со строгими ограничениями условий. </w:t>
      </w:r>
    </w:p>
    <w:p w14:paraId="540FD1B2" w14:textId="77777777" w:rsidR="00CE467E" w:rsidRDefault="007709E6">
      <w:pPr>
        <w:rPr>
          <w:rFonts w:cs="Arial"/>
          <w:color w:val="000000"/>
        </w:rPr>
      </w:pPr>
      <w:r w:rsidRPr="0005270C">
        <w:rPr>
          <w:rFonts w:cs="Arial"/>
          <w:color w:val="000000"/>
        </w:rPr>
        <w:t>Появление во Франции первых магазинов с</w:t>
      </w:r>
      <w:r>
        <w:rPr>
          <w:rFonts w:cs="Arial"/>
          <w:color w:val="000000"/>
        </w:rPr>
        <w:t>ниженных цен («</w:t>
      </w:r>
      <w:proofErr w:type="spellStart"/>
      <w:r>
        <w:rPr>
          <w:rFonts w:cs="Arial"/>
          <w:color w:val="000000"/>
        </w:rPr>
        <w:t>Hard</w:t>
      </w:r>
      <w:proofErr w:type="spellEnd"/>
      <w:r>
        <w:rPr>
          <w:rFonts w:cs="Arial"/>
          <w:color w:val="000000"/>
        </w:rPr>
        <w:t xml:space="preserve"> </w:t>
      </w:r>
      <w:proofErr w:type="spellStart"/>
      <w:r>
        <w:rPr>
          <w:rFonts w:cs="Arial"/>
          <w:color w:val="000000"/>
        </w:rPr>
        <w:t>discount</w:t>
      </w:r>
      <w:proofErr w:type="spellEnd"/>
      <w:r>
        <w:rPr>
          <w:rFonts w:cs="Arial"/>
          <w:color w:val="000000"/>
        </w:rPr>
        <w:t>»)</w:t>
      </w:r>
    </w:p>
    <w:p w14:paraId="7DEC717A" w14:textId="77777777" w:rsidR="007709E6" w:rsidRPr="0005270C" w:rsidRDefault="007709E6" w:rsidP="000D4063">
      <w:pPr>
        <w:rPr>
          <w:rFonts w:cs="Arial"/>
          <w:color w:val="000000"/>
        </w:rPr>
      </w:pPr>
      <w:r w:rsidRPr="0005270C">
        <w:rPr>
          <w:rFonts w:cs="Arial"/>
          <w:b/>
          <w:bCs/>
          <w:color w:val="000000"/>
        </w:rPr>
        <w:t xml:space="preserve">1993 г. </w:t>
      </w:r>
      <w:r w:rsidR="00576FE1">
        <w:rPr>
          <w:rFonts w:cs="Arial"/>
          <w:color w:val="000000"/>
        </w:rPr>
        <w:t>– з</w:t>
      </w:r>
      <w:r w:rsidRPr="0005270C">
        <w:rPr>
          <w:rFonts w:cs="Arial"/>
          <w:color w:val="000000"/>
        </w:rPr>
        <w:t xml:space="preserve">акон </w:t>
      </w:r>
      <w:proofErr w:type="spellStart"/>
      <w:r w:rsidRPr="0005270C">
        <w:rPr>
          <w:rFonts w:cs="Arial"/>
          <w:color w:val="000000"/>
        </w:rPr>
        <w:t>Сапэна</w:t>
      </w:r>
      <w:proofErr w:type="spellEnd"/>
      <w:r w:rsidRPr="0005270C">
        <w:rPr>
          <w:rFonts w:cs="Arial"/>
          <w:color w:val="000000"/>
        </w:rPr>
        <w:t xml:space="preserve"> о прозрачности покупки рекламного пространства.</w:t>
      </w:r>
    </w:p>
    <w:p w14:paraId="72CA5106" w14:textId="77777777" w:rsidR="007709E6" w:rsidRPr="0005270C" w:rsidRDefault="007709E6" w:rsidP="000D4063">
      <w:pPr>
        <w:rPr>
          <w:rFonts w:cs="Arial"/>
          <w:color w:val="000000"/>
        </w:rPr>
      </w:pPr>
      <w:r w:rsidRPr="0005270C">
        <w:rPr>
          <w:rFonts w:cs="Arial"/>
          <w:b/>
          <w:bCs/>
          <w:color w:val="000000"/>
        </w:rPr>
        <w:t xml:space="preserve">1994 г. </w:t>
      </w:r>
      <w:r w:rsidR="00576FE1">
        <w:rPr>
          <w:rFonts w:cs="Arial"/>
          <w:color w:val="000000"/>
        </w:rPr>
        <w:t>– с</w:t>
      </w:r>
      <w:r w:rsidRPr="0005270C">
        <w:rPr>
          <w:rFonts w:cs="Arial"/>
          <w:color w:val="000000"/>
        </w:rPr>
        <w:t xml:space="preserve"> появлением первого веб-браузера </w:t>
      </w:r>
      <w:proofErr w:type="spellStart"/>
      <w:r w:rsidRPr="0005270C">
        <w:rPr>
          <w:rFonts w:cs="Arial"/>
          <w:color w:val="000000"/>
        </w:rPr>
        <w:t>Mosaic</w:t>
      </w:r>
      <w:proofErr w:type="spellEnd"/>
      <w:r w:rsidRPr="0005270C">
        <w:rPr>
          <w:rFonts w:cs="Arial"/>
          <w:color w:val="000000"/>
        </w:rPr>
        <w:t xml:space="preserve"> начинается эпоха маркетинга в Интернете.</w:t>
      </w:r>
    </w:p>
    <w:p w14:paraId="56934F2F" w14:textId="77777777" w:rsidR="007709E6" w:rsidRPr="0005270C" w:rsidRDefault="007709E6" w:rsidP="000D4063">
      <w:pPr>
        <w:rPr>
          <w:rFonts w:cs="Arial"/>
          <w:color w:val="000000"/>
        </w:rPr>
      </w:pPr>
      <w:r w:rsidRPr="0005270C">
        <w:rPr>
          <w:rFonts w:cs="Arial"/>
          <w:b/>
          <w:bCs/>
          <w:color w:val="000000"/>
        </w:rPr>
        <w:t>1995 г.</w:t>
      </w:r>
      <w:r w:rsidRPr="0005270C">
        <w:rPr>
          <w:rFonts w:cs="Arial"/>
          <w:color w:val="000000"/>
        </w:rPr>
        <w:t xml:space="preserve"> </w:t>
      </w:r>
      <w:r w:rsidR="00576FE1">
        <w:rPr>
          <w:rFonts w:cs="Arial"/>
          <w:color w:val="000000"/>
        </w:rPr>
        <w:t>– п</w:t>
      </w:r>
      <w:r w:rsidRPr="0005270C">
        <w:rPr>
          <w:rFonts w:cs="Arial"/>
          <w:color w:val="000000"/>
        </w:rPr>
        <w:t>оявление первого каталога продаж на CD-</w:t>
      </w:r>
      <w:proofErr w:type="spellStart"/>
      <w:r w:rsidRPr="0005270C">
        <w:rPr>
          <w:rFonts w:cs="Arial"/>
          <w:color w:val="000000"/>
        </w:rPr>
        <w:t>Rom</w:t>
      </w:r>
      <w:proofErr w:type="spellEnd"/>
      <w:r w:rsidRPr="0005270C">
        <w:rPr>
          <w:rFonts w:cs="Arial"/>
          <w:color w:val="000000"/>
        </w:rPr>
        <w:t xml:space="preserve"> (компании «</w:t>
      </w:r>
      <w:proofErr w:type="spellStart"/>
      <w:r w:rsidRPr="0005270C">
        <w:rPr>
          <w:rFonts w:cs="Arial"/>
          <w:color w:val="000000"/>
        </w:rPr>
        <w:t>La</w:t>
      </w:r>
      <w:proofErr w:type="spellEnd"/>
      <w:r w:rsidRPr="0005270C">
        <w:rPr>
          <w:rFonts w:cs="Arial"/>
          <w:color w:val="000000"/>
        </w:rPr>
        <w:t xml:space="preserve"> </w:t>
      </w:r>
      <w:proofErr w:type="spellStart"/>
      <w:r w:rsidRPr="0005270C">
        <w:rPr>
          <w:rFonts w:cs="Arial"/>
          <w:color w:val="000000"/>
        </w:rPr>
        <w:t>Redoute</w:t>
      </w:r>
      <w:proofErr w:type="spellEnd"/>
      <w:r w:rsidRPr="0005270C">
        <w:rPr>
          <w:rFonts w:cs="Arial"/>
          <w:color w:val="000000"/>
        </w:rPr>
        <w:t>») и интернет-каталога (компании «</w:t>
      </w:r>
      <w:proofErr w:type="spellStart"/>
      <w:r w:rsidRPr="0005270C">
        <w:rPr>
          <w:rFonts w:cs="Arial"/>
          <w:color w:val="000000"/>
        </w:rPr>
        <w:t>Les</w:t>
      </w:r>
      <w:proofErr w:type="spellEnd"/>
      <w:r w:rsidRPr="0005270C">
        <w:rPr>
          <w:rFonts w:cs="Arial"/>
          <w:color w:val="000000"/>
        </w:rPr>
        <w:t xml:space="preserve"> </w:t>
      </w:r>
      <w:proofErr w:type="spellStart"/>
      <w:r w:rsidRPr="0005270C">
        <w:rPr>
          <w:rFonts w:cs="Arial"/>
          <w:color w:val="000000"/>
        </w:rPr>
        <w:t>Trios</w:t>
      </w:r>
      <w:proofErr w:type="spellEnd"/>
      <w:r w:rsidRPr="0005270C">
        <w:rPr>
          <w:rFonts w:cs="Arial"/>
          <w:color w:val="000000"/>
        </w:rPr>
        <w:t xml:space="preserve"> </w:t>
      </w:r>
      <w:proofErr w:type="spellStart"/>
      <w:r w:rsidRPr="0005270C">
        <w:rPr>
          <w:rFonts w:cs="Arial"/>
          <w:color w:val="000000"/>
        </w:rPr>
        <w:t>Suisses</w:t>
      </w:r>
      <w:proofErr w:type="spellEnd"/>
      <w:r w:rsidRPr="0005270C">
        <w:rPr>
          <w:rFonts w:cs="Arial"/>
          <w:color w:val="000000"/>
        </w:rPr>
        <w:t>»).</w:t>
      </w:r>
    </w:p>
    <w:p w14:paraId="6C51AF97" w14:textId="77777777" w:rsidR="007709E6" w:rsidRPr="0005270C" w:rsidRDefault="007709E6" w:rsidP="000D4063">
      <w:pPr>
        <w:rPr>
          <w:rFonts w:cs="Arial"/>
          <w:color w:val="000000"/>
        </w:rPr>
      </w:pPr>
      <w:r w:rsidRPr="0005270C">
        <w:rPr>
          <w:rFonts w:cs="Arial"/>
          <w:b/>
          <w:bCs/>
          <w:color w:val="000000"/>
        </w:rPr>
        <w:t>1996 г.</w:t>
      </w:r>
      <w:r w:rsidRPr="0005270C">
        <w:rPr>
          <w:rFonts w:cs="Arial"/>
          <w:color w:val="000000"/>
        </w:rPr>
        <w:t xml:space="preserve"> </w:t>
      </w:r>
      <w:r w:rsidR="00576FE1">
        <w:rPr>
          <w:rFonts w:cs="Arial"/>
          <w:color w:val="000000"/>
        </w:rPr>
        <w:t>– з</w:t>
      </w:r>
      <w:r w:rsidRPr="0005270C">
        <w:rPr>
          <w:rFonts w:cs="Arial"/>
          <w:color w:val="000000"/>
        </w:rPr>
        <w:t xml:space="preserve">акон </w:t>
      </w:r>
      <w:proofErr w:type="spellStart"/>
      <w:r w:rsidRPr="0005270C">
        <w:rPr>
          <w:rFonts w:cs="Arial"/>
          <w:color w:val="000000"/>
        </w:rPr>
        <w:t>Галана</w:t>
      </w:r>
      <w:proofErr w:type="spellEnd"/>
      <w:r w:rsidRPr="0005270C">
        <w:rPr>
          <w:rFonts w:cs="Arial"/>
          <w:color w:val="000000"/>
        </w:rPr>
        <w:t xml:space="preserve"> о сбыте, ограничивающий открытие новых супермаркетов и регламентирующий количество товарных единиц.</w:t>
      </w:r>
    </w:p>
    <w:p w14:paraId="14CA14D1" w14:textId="77777777" w:rsidR="007709E6" w:rsidRPr="0005270C" w:rsidRDefault="007709E6" w:rsidP="000D4063">
      <w:pPr>
        <w:rPr>
          <w:rFonts w:cs="Arial"/>
          <w:color w:val="000000"/>
        </w:rPr>
      </w:pPr>
      <w:r w:rsidRPr="0005270C">
        <w:rPr>
          <w:rFonts w:cs="Arial"/>
          <w:b/>
          <w:bCs/>
          <w:color w:val="000000"/>
        </w:rPr>
        <w:t xml:space="preserve">1998 г. </w:t>
      </w:r>
      <w:r w:rsidR="00576FE1">
        <w:rPr>
          <w:rFonts w:cs="Arial"/>
          <w:color w:val="000000"/>
        </w:rPr>
        <w:t>– в</w:t>
      </w:r>
      <w:r w:rsidRPr="0005270C">
        <w:rPr>
          <w:rFonts w:cs="Arial"/>
          <w:color w:val="000000"/>
        </w:rPr>
        <w:t xml:space="preserve">озникновение во Франции интернет-коммерции и интернет-рекламы. </w:t>
      </w:r>
    </w:p>
    <w:p w14:paraId="278D4B34" w14:textId="77777777" w:rsidR="00576FE1" w:rsidRDefault="007709E6">
      <w:pPr>
        <w:spacing w:after="200" w:line="276" w:lineRule="auto"/>
        <w:rPr>
          <w:highlight w:val="green"/>
        </w:rPr>
      </w:pPr>
      <w:r w:rsidRPr="0005270C">
        <w:rPr>
          <w:rFonts w:cs="Arial"/>
          <w:b/>
          <w:bCs/>
          <w:color w:val="000000"/>
        </w:rPr>
        <w:t>2000 г.</w:t>
      </w:r>
      <w:r w:rsidRPr="0005270C">
        <w:rPr>
          <w:rFonts w:cs="Arial"/>
          <w:color w:val="000000"/>
        </w:rPr>
        <w:t xml:space="preserve"> </w:t>
      </w:r>
      <w:r w:rsidR="00576FE1">
        <w:rPr>
          <w:rFonts w:cs="Arial"/>
          <w:color w:val="000000"/>
        </w:rPr>
        <w:t>– б</w:t>
      </w:r>
      <w:r w:rsidRPr="0005270C">
        <w:rPr>
          <w:rFonts w:cs="Arial"/>
          <w:color w:val="000000"/>
        </w:rPr>
        <w:t>ыстрое развитие проектов СRM.</w:t>
      </w:r>
      <w:bookmarkStart w:id="302" w:name="_Toc210732458"/>
      <w:r w:rsidR="00576FE1">
        <w:rPr>
          <w:highlight w:val="green"/>
        </w:rPr>
        <w:br w:type="page"/>
      </w:r>
    </w:p>
    <w:p w14:paraId="728AC2FC" w14:textId="77777777" w:rsidR="00CE467E" w:rsidRDefault="00F00B70">
      <w:pPr>
        <w:rPr>
          <w:color w:val="003CB4"/>
        </w:rPr>
      </w:pPr>
      <w:r w:rsidRPr="00F00B70">
        <w:rPr>
          <w:b/>
          <w:color w:val="003CB4"/>
          <w:sz w:val="28"/>
        </w:rPr>
        <w:lastRenderedPageBreak/>
        <w:t>Задание для самопроверки</w:t>
      </w:r>
    </w:p>
    <w:p w14:paraId="5067271F" w14:textId="77777777" w:rsidR="00CE467E" w:rsidRDefault="00F00B70">
      <w:pPr>
        <w:shd w:val="clear" w:color="auto" w:fill="FFFFFF"/>
        <w:tabs>
          <w:tab w:val="left" w:pos="538"/>
        </w:tabs>
        <w:autoSpaceDE w:val="0"/>
        <w:autoSpaceDN w:val="0"/>
        <w:adjustRightInd w:val="0"/>
        <w:contextualSpacing/>
        <w:jc w:val="both"/>
        <w:rPr>
          <w:rFonts w:cs="Arial"/>
          <w:b/>
          <w:spacing w:val="-4"/>
          <w:szCs w:val="22"/>
          <w:lang w:eastAsia="en-US"/>
        </w:rPr>
      </w:pPr>
      <w:r w:rsidRPr="00F00B70">
        <w:rPr>
          <w:rFonts w:cs="Arial"/>
          <w:b/>
          <w:spacing w:val="-4"/>
          <w:szCs w:val="22"/>
          <w:lang w:eastAsia="en-US"/>
        </w:rPr>
        <w:t xml:space="preserve">1. В этом году </w:t>
      </w:r>
      <w:r w:rsidRPr="00F00B70">
        <w:rPr>
          <w:rFonts w:cs="Arial"/>
          <w:b/>
          <w:szCs w:val="22"/>
          <w:lang w:eastAsia="en-US"/>
        </w:rPr>
        <w:t>в США создана Национальная ассоциация маркетинга и рекламы:</w:t>
      </w:r>
    </w:p>
    <w:p w14:paraId="2054A78E" w14:textId="77777777" w:rsidR="007709E6" w:rsidRPr="001022D4" w:rsidRDefault="00F00B70" w:rsidP="00576FE1">
      <w:pPr>
        <w:pStyle w:val="1"/>
        <w:spacing w:before="0" w:after="0"/>
        <w:rPr>
          <w:rFonts w:eastAsia="Times New Roman" w:cs="Arial"/>
          <w:bCs w:val="0"/>
          <w:color w:val="auto"/>
          <w:spacing w:val="-4"/>
          <w:sz w:val="22"/>
          <w:szCs w:val="22"/>
          <w:lang w:eastAsia="en-US"/>
        </w:rPr>
      </w:pPr>
      <w:r w:rsidRPr="00F00B70">
        <w:rPr>
          <w:rFonts w:eastAsia="Times New Roman" w:cs="Arial"/>
          <w:b w:val="0"/>
          <w:bCs w:val="0"/>
          <w:color w:val="auto"/>
          <w:spacing w:val="-4"/>
          <w:sz w:val="22"/>
          <w:szCs w:val="22"/>
          <w:highlight w:val="yellow"/>
          <w:lang w:eastAsia="en-US"/>
        </w:rPr>
        <w:t>______________________</w:t>
      </w:r>
      <w:r w:rsidRPr="00F00B70">
        <w:rPr>
          <w:rFonts w:eastAsia="Times New Roman" w:cs="Arial"/>
          <w:bCs w:val="0"/>
          <w:color w:val="auto"/>
          <w:spacing w:val="-4"/>
          <w:sz w:val="22"/>
          <w:szCs w:val="22"/>
          <w:highlight w:val="yellow"/>
          <w:lang w:eastAsia="en-US"/>
        </w:rPr>
        <w:t>(</w:t>
      </w:r>
      <w:r w:rsidRPr="00F00B70">
        <w:rPr>
          <w:rFonts w:eastAsia="Times New Roman" w:cs="Arial"/>
          <w:b w:val="0"/>
          <w:bCs w:val="0"/>
          <w:color w:val="auto"/>
          <w:spacing w:val="-4"/>
          <w:sz w:val="22"/>
          <w:szCs w:val="22"/>
          <w:highlight w:val="yellow"/>
          <w:lang w:eastAsia="en-US"/>
        </w:rPr>
        <w:t>1926</w:t>
      </w:r>
      <w:r w:rsidRPr="00F00B70">
        <w:rPr>
          <w:rFonts w:eastAsia="Times New Roman" w:cs="Arial"/>
          <w:bCs w:val="0"/>
          <w:color w:val="auto"/>
          <w:spacing w:val="-4"/>
          <w:sz w:val="22"/>
          <w:szCs w:val="22"/>
          <w:highlight w:val="yellow"/>
          <w:lang w:eastAsia="en-US"/>
        </w:rPr>
        <w:t>)</w:t>
      </w:r>
    </w:p>
    <w:p w14:paraId="6AACBD83" w14:textId="77777777" w:rsidR="00A06ED7" w:rsidRPr="001022D4" w:rsidRDefault="00A06ED7">
      <w:pPr>
        <w:rPr>
          <w:szCs w:val="22"/>
          <w:lang w:eastAsia="en-US"/>
        </w:rPr>
      </w:pPr>
    </w:p>
    <w:p w14:paraId="7FEF3D00" w14:textId="77777777" w:rsidR="00CE467E" w:rsidRDefault="00F00B70">
      <w:pPr>
        <w:shd w:val="clear" w:color="auto" w:fill="FFFFFF"/>
        <w:tabs>
          <w:tab w:val="left" w:pos="284"/>
        </w:tabs>
        <w:autoSpaceDE w:val="0"/>
        <w:autoSpaceDN w:val="0"/>
        <w:adjustRightInd w:val="0"/>
        <w:contextualSpacing/>
        <w:jc w:val="both"/>
        <w:rPr>
          <w:rFonts w:cs="Arial"/>
          <w:b/>
          <w:spacing w:val="-4"/>
          <w:szCs w:val="22"/>
          <w:lang w:eastAsia="en-US"/>
        </w:rPr>
      </w:pPr>
      <w:r w:rsidRPr="00F00B70">
        <w:rPr>
          <w:rFonts w:cs="Arial"/>
          <w:b/>
          <w:spacing w:val="-4"/>
          <w:szCs w:val="22"/>
          <w:lang w:eastAsia="en-US"/>
        </w:rPr>
        <w:t>2. В 1948 году происходит:</w:t>
      </w:r>
    </w:p>
    <w:p w14:paraId="18043737" w14:textId="77777777" w:rsidR="00CE467E" w:rsidRDefault="00F00B70">
      <w:pPr>
        <w:pStyle w:val="ac"/>
        <w:numPr>
          <w:ilvl w:val="0"/>
          <w:numId w:val="77"/>
        </w:numPr>
        <w:shd w:val="clear" w:color="auto" w:fill="FFFFFF"/>
        <w:tabs>
          <w:tab w:val="left" w:pos="1276"/>
        </w:tabs>
        <w:autoSpaceDE w:val="0"/>
        <w:autoSpaceDN w:val="0"/>
        <w:adjustRightInd w:val="0"/>
        <w:spacing w:after="0" w:line="360" w:lineRule="auto"/>
        <w:jc w:val="both"/>
        <w:rPr>
          <w:rFonts w:cs="Arial"/>
          <w:b/>
          <w:spacing w:val="-4"/>
        </w:rPr>
      </w:pPr>
      <w:r w:rsidRPr="00F00B70">
        <w:rPr>
          <w:rFonts w:ascii="Arial" w:hAnsi="Arial" w:cs="Arial"/>
          <w:spacing w:val="-3"/>
        </w:rPr>
        <w:t xml:space="preserve">Создание Марселем </w:t>
      </w:r>
      <w:proofErr w:type="spellStart"/>
      <w:r w:rsidRPr="00F00B70">
        <w:rPr>
          <w:rFonts w:ascii="Arial" w:hAnsi="Arial" w:cs="Arial"/>
          <w:spacing w:val="-3"/>
        </w:rPr>
        <w:t>Блестейном</w:t>
      </w:r>
      <w:proofErr w:type="spellEnd"/>
      <w:r w:rsidRPr="00F00B70">
        <w:rPr>
          <w:rFonts w:ascii="Arial" w:hAnsi="Arial" w:cs="Arial"/>
          <w:spacing w:val="-3"/>
        </w:rPr>
        <w:t xml:space="preserve"> </w:t>
      </w:r>
      <w:proofErr w:type="spellStart"/>
      <w:r w:rsidRPr="00F00B70">
        <w:rPr>
          <w:rFonts w:ascii="Arial" w:hAnsi="Arial" w:cs="Arial"/>
          <w:spacing w:val="-3"/>
        </w:rPr>
        <w:t>Бланше</w:t>
      </w:r>
      <w:proofErr w:type="spellEnd"/>
      <w:r w:rsidRPr="00F00B70">
        <w:rPr>
          <w:rFonts w:ascii="Arial" w:hAnsi="Arial" w:cs="Arial"/>
          <w:spacing w:val="-3"/>
        </w:rPr>
        <w:t xml:space="preserve"> рекламного агентства «</w:t>
      </w:r>
      <w:proofErr w:type="spellStart"/>
      <w:r w:rsidRPr="00F00B70">
        <w:rPr>
          <w:rFonts w:ascii="Arial" w:hAnsi="Arial" w:cs="Arial"/>
          <w:spacing w:val="-3"/>
          <w:lang w:val="en-US"/>
        </w:rPr>
        <w:t>Publicis</w:t>
      </w:r>
      <w:proofErr w:type="spellEnd"/>
      <w:r w:rsidRPr="00F00B70">
        <w:rPr>
          <w:rFonts w:ascii="Arial" w:hAnsi="Arial" w:cs="Arial"/>
          <w:spacing w:val="-3"/>
        </w:rPr>
        <w:t>» во Франции.</w:t>
      </w:r>
    </w:p>
    <w:p w14:paraId="74C70987" w14:textId="77777777" w:rsidR="00CE467E" w:rsidRDefault="00F00B70">
      <w:pPr>
        <w:pStyle w:val="ac"/>
        <w:numPr>
          <w:ilvl w:val="0"/>
          <w:numId w:val="77"/>
        </w:numPr>
        <w:shd w:val="clear" w:color="auto" w:fill="FFFFFF"/>
        <w:tabs>
          <w:tab w:val="left" w:pos="426"/>
          <w:tab w:val="left" w:pos="567"/>
          <w:tab w:val="left" w:pos="1276"/>
        </w:tabs>
        <w:autoSpaceDE w:val="0"/>
        <w:autoSpaceDN w:val="0"/>
        <w:adjustRightInd w:val="0"/>
        <w:spacing w:after="0" w:line="360" w:lineRule="auto"/>
        <w:jc w:val="both"/>
        <w:rPr>
          <w:rFonts w:cs="Arial"/>
        </w:rPr>
      </w:pPr>
      <w:r w:rsidRPr="00F00B70">
        <w:rPr>
          <w:rFonts w:ascii="Arial" w:hAnsi="Arial" w:cs="Arial"/>
          <w:spacing w:val="-4"/>
        </w:rPr>
        <w:t xml:space="preserve">Создание Федерального союза потребителей, который будет активно развиваться </w:t>
      </w:r>
      <w:r w:rsidRPr="00F00B70">
        <w:rPr>
          <w:rFonts w:ascii="Arial" w:hAnsi="Arial" w:cs="Arial"/>
          <w:spacing w:val="-1"/>
        </w:rPr>
        <w:t>в 70-е гг.</w:t>
      </w:r>
    </w:p>
    <w:p w14:paraId="12C56400" w14:textId="77777777" w:rsidR="00CE467E" w:rsidRDefault="00F00B70">
      <w:pPr>
        <w:pStyle w:val="ac"/>
        <w:numPr>
          <w:ilvl w:val="0"/>
          <w:numId w:val="77"/>
        </w:numPr>
        <w:shd w:val="clear" w:color="auto" w:fill="FFFFFF"/>
        <w:tabs>
          <w:tab w:val="left" w:pos="426"/>
          <w:tab w:val="left" w:pos="567"/>
          <w:tab w:val="left" w:pos="1276"/>
        </w:tabs>
        <w:autoSpaceDE w:val="0"/>
        <w:autoSpaceDN w:val="0"/>
        <w:adjustRightInd w:val="0"/>
        <w:spacing w:after="0" w:line="360" w:lineRule="auto"/>
        <w:jc w:val="both"/>
        <w:rPr>
          <w:rFonts w:cs="Arial"/>
        </w:rPr>
      </w:pPr>
      <w:r w:rsidRPr="00F00B70">
        <w:rPr>
          <w:rFonts w:ascii="Arial" w:hAnsi="Arial" w:cs="Arial"/>
          <w:spacing w:val="-5"/>
        </w:rPr>
        <w:t>Создание во Франции первой выборки потребителей компанией «</w:t>
      </w:r>
      <w:proofErr w:type="spellStart"/>
      <w:r w:rsidRPr="00F00B70">
        <w:rPr>
          <w:rFonts w:ascii="Arial" w:hAnsi="Arial" w:cs="Arial"/>
          <w:spacing w:val="-5"/>
          <w:lang w:val="en-US"/>
        </w:rPr>
        <w:t>Stafco</w:t>
      </w:r>
      <w:proofErr w:type="spellEnd"/>
      <w:r w:rsidRPr="00F00B70">
        <w:rPr>
          <w:rFonts w:ascii="Arial" w:hAnsi="Arial" w:cs="Arial"/>
          <w:spacing w:val="-5"/>
        </w:rPr>
        <w:t xml:space="preserve">», ставшей </w:t>
      </w:r>
      <w:r w:rsidRPr="00F00B70">
        <w:rPr>
          <w:rFonts w:ascii="Arial" w:hAnsi="Arial" w:cs="Arial"/>
        </w:rPr>
        <w:t>впоследствии «</w:t>
      </w:r>
      <w:r w:rsidRPr="00F00B70">
        <w:rPr>
          <w:rFonts w:ascii="Arial" w:hAnsi="Arial" w:cs="Arial"/>
          <w:lang w:val="en-US"/>
        </w:rPr>
        <w:t>S</w:t>
      </w:r>
      <w:r w:rsidRPr="00F00B70">
        <w:rPr>
          <w:rFonts w:ascii="Arial" w:hAnsi="Arial" w:cs="Arial"/>
        </w:rPr>
        <w:t>é</w:t>
      </w:r>
      <w:proofErr w:type="spellStart"/>
      <w:r w:rsidRPr="00F00B70">
        <w:rPr>
          <w:rFonts w:ascii="Arial" w:hAnsi="Arial" w:cs="Arial"/>
          <w:lang w:val="en-US"/>
        </w:rPr>
        <w:t>codip</w:t>
      </w:r>
      <w:proofErr w:type="spellEnd"/>
      <w:r w:rsidRPr="00F00B70">
        <w:rPr>
          <w:rFonts w:ascii="Arial" w:hAnsi="Arial" w:cs="Arial"/>
        </w:rPr>
        <w:t>».</w:t>
      </w:r>
    </w:p>
    <w:p w14:paraId="399A1377" w14:textId="77777777" w:rsidR="00CE467E" w:rsidRDefault="00F00B70">
      <w:pPr>
        <w:pStyle w:val="ac"/>
        <w:numPr>
          <w:ilvl w:val="0"/>
          <w:numId w:val="77"/>
        </w:numPr>
        <w:shd w:val="clear" w:color="auto" w:fill="FFFFFF"/>
        <w:tabs>
          <w:tab w:val="left" w:pos="1276"/>
        </w:tabs>
        <w:autoSpaceDE w:val="0"/>
        <w:autoSpaceDN w:val="0"/>
        <w:adjustRightInd w:val="0"/>
        <w:spacing w:after="0" w:line="360" w:lineRule="auto"/>
        <w:jc w:val="both"/>
        <w:rPr>
          <w:rFonts w:cs="Arial"/>
          <w:b/>
          <w:spacing w:val="-4"/>
          <w:highlight w:val="yellow"/>
        </w:rPr>
      </w:pPr>
      <w:r w:rsidRPr="00F00B70">
        <w:rPr>
          <w:rFonts w:ascii="Arial" w:hAnsi="Arial" w:cs="Arial"/>
          <w:b/>
          <w:spacing w:val="-3"/>
          <w:highlight w:val="yellow"/>
        </w:rPr>
        <w:t xml:space="preserve">Профессор Гарвардского университета Нейл </w:t>
      </w:r>
      <w:proofErr w:type="spellStart"/>
      <w:r w:rsidRPr="00F00B70">
        <w:rPr>
          <w:rFonts w:ascii="Arial" w:hAnsi="Arial" w:cs="Arial"/>
          <w:b/>
          <w:spacing w:val="-3"/>
          <w:highlight w:val="yellow"/>
        </w:rPr>
        <w:t>Борден</w:t>
      </w:r>
      <w:proofErr w:type="spellEnd"/>
      <w:r w:rsidRPr="00F00B70">
        <w:rPr>
          <w:rFonts w:ascii="Arial" w:hAnsi="Arial" w:cs="Arial"/>
          <w:b/>
          <w:spacing w:val="-3"/>
          <w:highlight w:val="yellow"/>
        </w:rPr>
        <w:t xml:space="preserve"> формулирует концепцию </w:t>
      </w:r>
      <w:r w:rsidRPr="00F00B70">
        <w:rPr>
          <w:rFonts w:ascii="Arial" w:hAnsi="Arial" w:cs="Arial"/>
          <w:b/>
          <w:spacing w:val="-1"/>
          <w:highlight w:val="yellow"/>
        </w:rPr>
        <w:t>комплекса маркетинга.</w:t>
      </w:r>
    </w:p>
    <w:p w14:paraId="66E9904C" w14:textId="77777777" w:rsidR="00A06ED7" w:rsidRPr="00853F56" w:rsidRDefault="00A06ED7">
      <w:pPr>
        <w:rPr>
          <w:rFonts w:cs="Arial"/>
          <w:sz w:val="20"/>
          <w:lang w:eastAsia="en-US"/>
        </w:rPr>
      </w:pPr>
    </w:p>
    <w:p w14:paraId="2951AC2C" w14:textId="77777777" w:rsidR="009032A9" w:rsidRDefault="009032A9" w:rsidP="000D4063">
      <w:pPr>
        <w:rPr>
          <w:lang w:eastAsia="en-US"/>
        </w:rPr>
      </w:pPr>
    </w:p>
    <w:p w14:paraId="3D46D16D" w14:textId="77777777" w:rsidR="009032A9" w:rsidRDefault="009032A9" w:rsidP="000D4063">
      <w:pPr>
        <w:rPr>
          <w:lang w:eastAsia="en-US"/>
        </w:rPr>
      </w:pPr>
    </w:p>
    <w:p w14:paraId="60DD1A56" w14:textId="77777777" w:rsidR="009032A9" w:rsidRDefault="009032A9" w:rsidP="000D4063">
      <w:pPr>
        <w:rPr>
          <w:lang w:eastAsia="en-US"/>
        </w:rPr>
      </w:pPr>
    </w:p>
    <w:p w14:paraId="1D4849FC" w14:textId="77777777" w:rsidR="009032A9" w:rsidRDefault="009032A9" w:rsidP="000D4063">
      <w:pPr>
        <w:rPr>
          <w:lang w:eastAsia="en-US"/>
        </w:rPr>
      </w:pPr>
    </w:p>
    <w:p w14:paraId="794AFBDF" w14:textId="77777777" w:rsidR="009032A9" w:rsidRDefault="009032A9" w:rsidP="000D4063">
      <w:pPr>
        <w:rPr>
          <w:lang w:eastAsia="en-US"/>
        </w:rPr>
      </w:pPr>
    </w:p>
    <w:p w14:paraId="4CAD841C" w14:textId="77777777" w:rsidR="009032A9" w:rsidRPr="00A06ED7" w:rsidRDefault="009032A9" w:rsidP="000D4063">
      <w:pPr>
        <w:rPr>
          <w:lang w:eastAsia="en-US"/>
        </w:rPr>
      </w:pPr>
    </w:p>
    <w:p w14:paraId="37B207CE" w14:textId="77777777" w:rsidR="000D2A07" w:rsidRDefault="000D2A07">
      <w:pPr>
        <w:spacing w:after="200" w:line="276" w:lineRule="auto"/>
        <w:rPr>
          <w:rFonts w:eastAsiaTheme="majorEastAsia" w:cstheme="majorBidi"/>
          <w:b/>
          <w:bCs/>
          <w:color w:val="003399"/>
          <w:sz w:val="28"/>
          <w:szCs w:val="28"/>
        </w:rPr>
      </w:pPr>
      <w:bookmarkStart w:id="303" w:name="_Toc217108058"/>
      <w:r>
        <w:br w:type="page"/>
      </w:r>
    </w:p>
    <w:p w14:paraId="43E23750" w14:textId="77777777" w:rsidR="007709E6" w:rsidRPr="005A254D" w:rsidRDefault="00F00B70" w:rsidP="000D4063">
      <w:pPr>
        <w:pStyle w:val="1"/>
        <w:spacing w:before="0" w:after="0"/>
        <w:rPr>
          <w:color w:val="003CB4"/>
        </w:rPr>
      </w:pPr>
      <w:r w:rsidRPr="00F00B70">
        <w:rPr>
          <w:color w:val="003CB4"/>
        </w:rPr>
        <w:lastRenderedPageBreak/>
        <w:t>Глоссарий</w:t>
      </w:r>
      <w:bookmarkEnd w:id="302"/>
      <w:bookmarkEnd w:id="303"/>
      <w:r w:rsidRPr="005A254D">
        <w:rPr>
          <w:color w:val="003CB4"/>
        </w:rPr>
        <w:t xml:space="preserve"> </w:t>
      </w:r>
    </w:p>
    <w:p w14:paraId="5870CADB" w14:textId="77777777" w:rsidR="007709E6" w:rsidRPr="005A254D" w:rsidRDefault="007709E6" w:rsidP="000D4063">
      <w:pPr>
        <w:pStyle w:val="3"/>
        <w:spacing w:before="0"/>
        <w:rPr>
          <w:rFonts w:ascii="Arial" w:hAnsi="Arial" w:cs="Arial"/>
          <w:color w:val="FF0000"/>
          <w:sz w:val="28"/>
          <w:szCs w:val="22"/>
        </w:rPr>
      </w:pPr>
      <w:bookmarkStart w:id="304" w:name="_Toc210732459"/>
      <w:bookmarkStart w:id="305" w:name="_Toc217108059"/>
      <w:r w:rsidRPr="009D536B">
        <w:rPr>
          <w:rFonts w:ascii="Arial" w:hAnsi="Arial" w:cs="Arial"/>
          <w:color w:val="FF0000"/>
          <w:sz w:val="28"/>
          <w:szCs w:val="22"/>
        </w:rPr>
        <w:t>А</w:t>
      </w:r>
      <w:bookmarkEnd w:id="304"/>
      <w:bookmarkEnd w:id="305"/>
    </w:p>
    <w:p w14:paraId="7A2328BE" w14:textId="77777777" w:rsidR="00CE467E" w:rsidRDefault="00F00B70">
      <w:pPr>
        <w:jc w:val="both"/>
      </w:pPr>
      <w:r w:rsidRPr="00F00B70">
        <w:rPr>
          <w:rFonts w:cs="Arial"/>
          <w:b/>
          <w:color w:val="4169E1"/>
        </w:rPr>
        <w:t>Аида</w:t>
      </w:r>
      <w:r w:rsidRPr="005A254D">
        <w:rPr>
          <w:rFonts w:cs="Arial"/>
          <w:b/>
          <w:color w:val="4169E1"/>
        </w:rPr>
        <w:t xml:space="preserve"> (</w:t>
      </w:r>
      <w:r w:rsidRPr="00F00B70">
        <w:rPr>
          <w:rFonts w:cs="Arial"/>
          <w:b/>
          <w:color w:val="4169E1"/>
          <w:lang w:val="en-US"/>
        </w:rPr>
        <w:t>AID</w:t>
      </w:r>
      <w:r w:rsidRPr="00F00B70">
        <w:rPr>
          <w:rFonts w:cs="Arial"/>
          <w:b/>
          <w:color w:val="4169E1"/>
        </w:rPr>
        <w:t>А</w:t>
      </w:r>
      <w:r w:rsidRPr="005A254D">
        <w:rPr>
          <w:rFonts w:cs="Arial"/>
          <w:b/>
          <w:color w:val="4169E1"/>
        </w:rPr>
        <w:t xml:space="preserve">, </w:t>
      </w:r>
      <w:r w:rsidRPr="00F00B70">
        <w:rPr>
          <w:rFonts w:cs="Arial"/>
          <w:b/>
          <w:color w:val="4169E1"/>
          <w:lang w:val="en-US"/>
        </w:rPr>
        <w:t>Attention</w:t>
      </w:r>
      <w:r w:rsidRPr="005A254D">
        <w:rPr>
          <w:rFonts w:cs="Arial"/>
          <w:b/>
          <w:color w:val="4169E1"/>
        </w:rPr>
        <w:t xml:space="preserve">, </w:t>
      </w:r>
      <w:r w:rsidRPr="00F00B70">
        <w:rPr>
          <w:rFonts w:cs="Arial"/>
          <w:b/>
          <w:color w:val="4169E1"/>
          <w:lang w:val="en-US"/>
        </w:rPr>
        <w:t>Interest</w:t>
      </w:r>
      <w:r w:rsidRPr="005A254D">
        <w:rPr>
          <w:rFonts w:cs="Arial"/>
          <w:b/>
          <w:color w:val="4169E1"/>
        </w:rPr>
        <w:t xml:space="preserve">, </w:t>
      </w:r>
      <w:r w:rsidRPr="00F00B70">
        <w:rPr>
          <w:rFonts w:cs="Arial"/>
          <w:b/>
          <w:color w:val="4169E1"/>
          <w:lang w:val="en-US"/>
        </w:rPr>
        <w:t>Desire</w:t>
      </w:r>
      <w:r w:rsidRPr="005A254D">
        <w:rPr>
          <w:rFonts w:cs="Arial"/>
          <w:b/>
          <w:color w:val="4169E1"/>
        </w:rPr>
        <w:t xml:space="preserve">, </w:t>
      </w:r>
      <w:r w:rsidRPr="00F00B70">
        <w:rPr>
          <w:rFonts w:cs="Arial"/>
          <w:b/>
          <w:color w:val="4169E1"/>
          <w:lang w:val="en-US"/>
        </w:rPr>
        <w:t>Action</w:t>
      </w:r>
      <w:r w:rsidRPr="005A254D">
        <w:rPr>
          <w:rFonts w:cs="Arial"/>
          <w:b/>
          <w:color w:val="4169E1"/>
        </w:rPr>
        <w:t>)</w:t>
      </w:r>
      <w:r w:rsidRPr="005A254D">
        <w:t xml:space="preserve"> </w:t>
      </w:r>
      <w:r w:rsidR="000D2A07">
        <w:t xml:space="preserve">– </w:t>
      </w:r>
      <w:r w:rsidR="007709E6" w:rsidRPr="00B47E41">
        <w:t xml:space="preserve">одна из самых распространенных моделей рекламного обращения. Аббревиатура английских слов: внимание, интерес, желание, действие. В 1896 г. предложена Э. </w:t>
      </w:r>
      <w:proofErr w:type="spellStart"/>
      <w:r w:rsidR="007709E6" w:rsidRPr="00B47E41">
        <w:t>Левисом</w:t>
      </w:r>
      <w:proofErr w:type="spellEnd"/>
      <w:r w:rsidR="007709E6" w:rsidRPr="00B47E41">
        <w:t xml:space="preserve"> (США).</w:t>
      </w:r>
    </w:p>
    <w:p w14:paraId="31DF0486" w14:textId="77777777" w:rsidR="00CE467E" w:rsidRDefault="007709E6">
      <w:pPr>
        <w:pStyle w:val="3"/>
        <w:spacing w:before="0"/>
        <w:jc w:val="both"/>
        <w:rPr>
          <w:rFonts w:ascii="Arial" w:hAnsi="Arial" w:cs="Arial"/>
          <w:color w:val="FF0000"/>
          <w:sz w:val="28"/>
          <w:szCs w:val="22"/>
        </w:rPr>
      </w:pPr>
      <w:bookmarkStart w:id="306" w:name="_Toc210732460"/>
      <w:bookmarkStart w:id="307" w:name="_Toc217108060"/>
      <w:r w:rsidRPr="009D536B">
        <w:rPr>
          <w:rFonts w:ascii="Arial" w:hAnsi="Arial" w:cs="Arial"/>
          <w:color w:val="FF0000"/>
          <w:sz w:val="28"/>
          <w:szCs w:val="22"/>
        </w:rPr>
        <w:t>Б</w:t>
      </w:r>
      <w:bookmarkEnd w:id="306"/>
      <w:bookmarkEnd w:id="307"/>
    </w:p>
    <w:p w14:paraId="53BD5A20" w14:textId="77777777" w:rsidR="00CE467E" w:rsidRDefault="00F00B70">
      <w:pPr>
        <w:jc w:val="both"/>
      </w:pPr>
      <w:r w:rsidRPr="00F00B70">
        <w:rPr>
          <w:rFonts w:cs="Arial"/>
          <w:b/>
          <w:color w:val="4169E1"/>
        </w:rPr>
        <w:t>Бартерная сделка</w:t>
      </w:r>
      <w:r w:rsidR="00125C4B">
        <w:t xml:space="preserve"> – </w:t>
      </w:r>
      <w:r w:rsidR="007709E6" w:rsidRPr="00B47E41">
        <w:t>обмен непосредственно товарами и услугами без денежного участия.</w:t>
      </w:r>
    </w:p>
    <w:p w14:paraId="2237687A" w14:textId="77777777" w:rsidR="00CE467E" w:rsidRDefault="00F00B70">
      <w:pPr>
        <w:jc w:val="both"/>
        <w:rPr>
          <w:rFonts w:cs="Arial"/>
          <w:color w:val="000000"/>
        </w:rPr>
      </w:pPr>
      <w:proofErr w:type="spellStart"/>
      <w:r w:rsidRPr="00F00B70">
        <w:rPr>
          <w:rFonts w:cs="Arial"/>
          <w:b/>
          <w:color w:val="4169E1"/>
        </w:rPr>
        <w:t>Бенчмаркинг</w:t>
      </w:r>
      <w:proofErr w:type="spellEnd"/>
      <w:r w:rsidR="00125C4B">
        <w:rPr>
          <w:rFonts w:cs="Arial"/>
          <w:color w:val="000000"/>
        </w:rPr>
        <w:t xml:space="preserve"> – </w:t>
      </w:r>
      <w:r w:rsidR="007709E6" w:rsidRPr="00B47E41">
        <w:rPr>
          <w:rFonts w:cs="Arial"/>
          <w:color w:val="000000"/>
        </w:rPr>
        <w:t>1. Функция маркетинговой деятельности. 2. Исследование технологии, технологических процессов и методов организации производства и сбыта продукции на лучших предприятиях партнеров и конкурентов в целях повышения эффективности собственной фирмы. 3. Метод анализа превосходства и оценки конкурентных преимуществ партнеров и конкурентов однотипной или смежной отрасли в целях изучения и использования лучшего, чтобы собственной фирме стать лучше (принцип - от лучшего к лучшему).</w:t>
      </w:r>
    </w:p>
    <w:p w14:paraId="42AFC48C" w14:textId="77777777" w:rsidR="00CE467E" w:rsidRDefault="00F00B70">
      <w:pPr>
        <w:jc w:val="both"/>
        <w:rPr>
          <w:rFonts w:cs="Arial"/>
          <w:color w:val="000000"/>
        </w:rPr>
      </w:pPr>
      <w:r w:rsidRPr="00F00B70">
        <w:rPr>
          <w:rFonts w:cs="Arial"/>
          <w:b/>
          <w:color w:val="4169E1"/>
        </w:rPr>
        <w:t>Брендинг</w:t>
      </w:r>
      <w:r w:rsidR="0030773A">
        <w:rPr>
          <w:rFonts w:cs="Arial"/>
          <w:color w:val="000000"/>
        </w:rPr>
        <w:t xml:space="preserve"> – </w:t>
      </w:r>
      <w:r w:rsidR="007709E6" w:rsidRPr="00B47E41">
        <w:rPr>
          <w:rFonts w:cs="Arial"/>
          <w:color w:val="000000"/>
        </w:rPr>
        <w:t>область системы маркетинговых коммуникаций, занимающаяся разработкой фирменного стиля, его элементов, формирование уникального имиджа фирмы, отличающего ее от конкурентов.</w:t>
      </w:r>
    </w:p>
    <w:p w14:paraId="6C13F97C" w14:textId="77777777" w:rsidR="00CE467E" w:rsidRDefault="00F00B70">
      <w:pPr>
        <w:jc w:val="both"/>
        <w:rPr>
          <w:rFonts w:cs="Arial"/>
          <w:color w:val="000000"/>
        </w:rPr>
      </w:pPr>
      <w:r w:rsidRPr="00F00B70">
        <w:rPr>
          <w:rFonts w:cs="Arial"/>
          <w:b/>
          <w:color w:val="4169E1"/>
        </w:rPr>
        <w:t>Бюджет маркетинга</w:t>
      </w:r>
      <w:r w:rsidR="0030773A">
        <w:rPr>
          <w:rFonts w:cs="Arial"/>
          <w:color w:val="000000"/>
        </w:rPr>
        <w:t xml:space="preserve"> – </w:t>
      </w:r>
      <w:r w:rsidR="007709E6" w:rsidRPr="00B47E41">
        <w:rPr>
          <w:rFonts w:cs="Arial"/>
          <w:color w:val="000000"/>
        </w:rPr>
        <w:t>финансовый план маркетинга, система показателей, раздел плана маркетинга предприятия, в котором в детализированной форме (по элементам комплекса маркетинга или по мероприятиям маркетинга) приведены величины затрат, доходов и прибыли от (для) осуществления маркетинговой деятельности фирмы. Планирование бюджета маркетинга может основываться на целевой прибыли или исходя из оптимизации прибыли.</w:t>
      </w:r>
    </w:p>
    <w:p w14:paraId="555706F4" w14:textId="77777777" w:rsidR="00CE467E" w:rsidRDefault="007709E6">
      <w:pPr>
        <w:pStyle w:val="3"/>
        <w:spacing w:before="0"/>
        <w:jc w:val="both"/>
        <w:rPr>
          <w:rFonts w:ascii="Arial" w:hAnsi="Arial" w:cs="Arial"/>
          <w:color w:val="FF0000"/>
          <w:sz w:val="28"/>
          <w:szCs w:val="22"/>
        </w:rPr>
      </w:pPr>
      <w:bookmarkStart w:id="308" w:name="_Toc210732461"/>
      <w:bookmarkStart w:id="309" w:name="_Toc217108061"/>
      <w:r w:rsidRPr="009D536B">
        <w:rPr>
          <w:rFonts w:ascii="Arial" w:hAnsi="Arial" w:cs="Arial"/>
          <w:color w:val="FF0000"/>
          <w:sz w:val="28"/>
          <w:szCs w:val="22"/>
        </w:rPr>
        <w:t>Д</w:t>
      </w:r>
      <w:bookmarkEnd w:id="308"/>
      <w:bookmarkEnd w:id="309"/>
    </w:p>
    <w:p w14:paraId="06B290B1" w14:textId="77777777" w:rsidR="00CE467E" w:rsidRDefault="00F00B70">
      <w:pPr>
        <w:jc w:val="both"/>
        <w:rPr>
          <w:rFonts w:cs="Arial"/>
          <w:color w:val="000000"/>
        </w:rPr>
      </w:pPr>
      <w:r w:rsidRPr="00F00B70">
        <w:rPr>
          <w:rFonts w:cs="Arial"/>
          <w:b/>
          <w:color w:val="4169E1"/>
        </w:rPr>
        <w:t>Демпинг</w:t>
      </w:r>
      <w:r w:rsidR="0030773A">
        <w:rPr>
          <w:rFonts w:cs="Arial"/>
          <w:color w:val="000000"/>
        </w:rPr>
        <w:t xml:space="preserve"> – </w:t>
      </w:r>
      <w:r w:rsidR="007709E6" w:rsidRPr="00B47E41">
        <w:rPr>
          <w:rFonts w:cs="Arial"/>
          <w:color w:val="000000"/>
        </w:rPr>
        <w:t>продажа товара по ценам, значительно ниже среднего рыночного уровня, так называемым «бросовым», иногда ниже себестоимости. Во многих западных странах действуют антидемпинговые законодательства, которые защищают прибыль национальных производителей и нередко препятствуют ввозу товаров из других стран, предлагаемых по пониженным ценам в связи с недостаточной конкурентоспособностью.</w:t>
      </w:r>
    </w:p>
    <w:p w14:paraId="0B6585CF" w14:textId="77777777" w:rsidR="00CE467E" w:rsidRDefault="00F00B70">
      <w:pPr>
        <w:jc w:val="both"/>
        <w:rPr>
          <w:rFonts w:cs="Arial"/>
          <w:color w:val="000000"/>
        </w:rPr>
      </w:pPr>
      <w:r w:rsidRPr="00F00B70">
        <w:rPr>
          <w:rFonts w:cs="Arial"/>
          <w:b/>
          <w:color w:val="4169E1"/>
        </w:rPr>
        <w:t>Диагностика конкурентной среды</w:t>
      </w:r>
      <w:r w:rsidRPr="00F00B70">
        <w:rPr>
          <w:rFonts w:cs="Arial"/>
          <w:b/>
          <w:color w:val="000000"/>
        </w:rPr>
        <w:t xml:space="preserve"> </w:t>
      </w:r>
      <w:r w:rsidR="0030773A">
        <w:rPr>
          <w:rFonts w:cs="Arial"/>
          <w:color w:val="000000"/>
        </w:rPr>
        <w:t xml:space="preserve">– </w:t>
      </w:r>
      <w:r w:rsidR="007709E6" w:rsidRPr="00B47E41">
        <w:rPr>
          <w:rFonts w:cs="Arial"/>
          <w:color w:val="000000"/>
        </w:rPr>
        <w:t>специфический, самостоятельный этап маркетингового исследования, необходимый для формирования более полного и точного представления о внутренних мотивах поведения конкурентов.</w:t>
      </w:r>
    </w:p>
    <w:p w14:paraId="50CB0FD2" w14:textId="77777777" w:rsidR="00CE467E" w:rsidRDefault="00F00B70">
      <w:pPr>
        <w:jc w:val="both"/>
        <w:rPr>
          <w:rFonts w:cs="Arial"/>
          <w:color w:val="000000"/>
        </w:rPr>
      </w:pPr>
      <w:r w:rsidRPr="00F00B70">
        <w:rPr>
          <w:rFonts w:cs="Arial"/>
          <w:b/>
          <w:color w:val="4169E1"/>
        </w:rPr>
        <w:t>Дилер</w:t>
      </w:r>
      <w:r w:rsidR="0030773A">
        <w:rPr>
          <w:rFonts w:cs="Arial"/>
          <w:color w:val="000000"/>
        </w:rPr>
        <w:t xml:space="preserve"> – </w:t>
      </w:r>
      <w:r w:rsidR="007709E6" w:rsidRPr="00B47E41">
        <w:rPr>
          <w:rFonts w:cs="Arial"/>
          <w:color w:val="000000"/>
        </w:rPr>
        <w:t>в переводе с английского языка и по виду занятий - это делец. Так, например, Д. фондовой биржи - это человек, торгующий ценными бумагами</w:t>
      </w:r>
      <w:r w:rsidR="0030773A">
        <w:rPr>
          <w:rFonts w:cs="Arial"/>
          <w:color w:val="000000"/>
        </w:rPr>
        <w:t>,</w:t>
      </w:r>
      <w:r w:rsidR="007709E6" w:rsidRPr="00B47E41">
        <w:rPr>
          <w:rFonts w:cs="Arial"/>
          <w:color w:val="000000"/>
        </w:rPr>
        <w:t xml:space="preserve"> и за свой счет</w:t>
      </w:r>
      <w:r w:rsidR="0030773A">
        <w:rPr>
          <w:rFonts w:cs="Arial"/>
          <w:color w:val="000000"/>
        </w:rPr>
        <w:t>,</w:t>
      </w:r>
      <w:r w:rsidR="007709E6" w:rsidRPr="00B47E41">
        <w:rPr>
          <w:rFonts w:cs="Arial"/>
          <w:color w:val="000000"/>
        </w:rPr>
        <w:t xml:space="preserve"> и по </w:t>
      </w:r>
      <w:r w:rsidR="007709E6" w:rsidRPr="00B47E41">
        <w:rPr>
          <w:rFonts w:cs="Arial"/>
          <w:color w:val="000000"/>
        </w:rPr>
        <w:lastRenderedPageBreak/>
        <w:t>поручению. Хотя Д. иногда выступает как брокер, в его деятельности преобладает не посредничество, а самостоятельная торговля, в которой он становится собственником приобретаемых товаров. В отличии от брокера и торгового агента доходы Д. складываются в основном не за счет вознаграждений, а из разницы между проданной и покупной ценой товара. В маркетинге Д. - это возможное звено каналов распределения.</w:t>
      </w:r>
    </w:p>
    <w:p w14:paraId="192AB8EB" w14:textId="77777777" w:rsidR="00CE467E" w:rsidRDefault="007709E6">
      <w:pPr>
        <w:pStyle w:val="3"/>
        <w:spacing w:before="0"/>
        <w:jc w:val="both"/>
        <w:rPr>
          <w:rFonts w:ascii="Arial" w:hAnsi="Arial" w:cs="Arial"/>
          <w:color w:val="FF0000"/>
          <w:sz w:val="28"/>
          <w:szCs w:val="22"/>
        </w:rPr>
      </w:pPr>
      <w:bookmarkStart w:id="310" w:name="_Toc210732462"/>
      <w:bookmarkStart w:id="311" w:name="_Toc217108062"/>
      <w:r w:rsidRPr="009D536B">
        <w:rPr>
          <w:rFonts w:ascii="Arial" w:hAnsi="Arial" w:cs="Arial"/>
          <w:color w:val="FF0000"/>
          <w:sz w:val="28"/>
          <w:szCs w:val="22"/>
        </w:rPr>
        <w:t>Ж</w:t>
      </w:r>
      <w:bookmarkEnd w:id="310"/>
      <w:bookmarkEnd w:id="311"/>
    </w:p>
    <w:p w14:paraId="1704C9BE" w14:textId="77777777" w:rsidR="00CE467E" w:rsidRDefault="00F00B70">
      <w:pPr>
        <w:jc w:val="both"/>
        <w:rPr>
          <w:rFonts w:cs="Arial"/>
          <w:color w:val="000000"/>
        </w:rPr>
      </w:pPr>
      <w:r w:rsidRPr="00F00B70">
        <w:rPr>
          <w:rFonts w:cs="Arial"/>
          <w:b/>
          <w:color w:val="4169E1"/>
        </w:rPr>
        <w:t>Жизненный цикл товара</w:t>
      </w:r>
      <w:r w:rsidR="0030773A">
        <w:rPr>
          <w:rFonts w:cs="Arial"/>
          <w:color w:val="000000"/>
        </w:rPr>
        <w:t xml:space="preserve"> – </w:t>
      </w:r>
      <w:r w:rsidR="007709E6" w:rsidRPr="00B47E41">
        <w:rPr>
          <w:rFonts w:cs="Arial"/>
          <w:color w:val="000000"/>
        </w:rPr>
        <w:t>определенный период (цикл) времени, отражающий основные этапы развития товара с момента его разработки до вывода с рынка; от него непосредственно зависит уровень прибыли продавца (продуцента) на каждом из этапов (стадий) цикла. В процессе развития продаж товара и получения прибыли обычно выделяют пять этапов: этап разработки товара (</w:t>
      </w:r>
      <w:proofErr w:type="spellStart"/>
      <w:r w:rsidR="007709E6" w:rsidRPr="00B47E41">
        <w:rPr>
          <w:rFonts w:cs="Arial"/>
          <w:color w:val="000000"/>
        </w:rPr>
        <w:t>дорыночный</w:t>
      </w:r>
      <w:proofErr w:type="spellEnd"/>
      <w:r w:rsidR="007709E6" w:rsidRPr="00B47E41">
        <w:rPr>
          <w:rFonts w:cs="Arial"/>
          <w:color w:val="000000"/>
        </w:rPr>
        <w:t>), этап выведения (внедрения) товара на рынок, этап роста объема продаж товара, этап зрелости (насыщения), этап упадка продаж или элиминации товара с рынка.</w:t>
      </w:r>
    </w:p>
    <w:p w14:paraId="2DBC449B" w14:textId="77777777" w:rsidR="00CE467E" w:rsidRDefault="007709E6">
      <w:pPr>
        <w:pStyle w:val="3"/>
        <w:spacing w:before="0"/>
        <w:jc w:val="both"/>
        <w:rPr>
          <w:rFonts w:ascii="Arial" w:hAnsi="Arial" w:cs="Arial"/>
          <w:color w:val="FF0000"/>
          <w:sz w:val="28"/>
          <w:szCs w:val="22"/>
        </w:rPr>
      </w:pPr>
      <w:bookmarkStart w:id="312" w:name="_Toc210732463"/>
      <w:bookmarkStart w:id="313" w:name="_Toc217108063"/>
      <w:r w:rsidRPr="009D536B">
        <w:rPr>
          <w:rFonts w:ascii="Arial" w:hAnsi="Arial" w:cs="Arial"/>
          <w:color w:val="FF0000"/>
          <w:sz w:val="28"/>
          <w:szCs w:val="22"/>
        </w:rPr>
        <w:t>З</w:t>
      </w:r>
      <w:bookmarkEnd w:id="312"/>
      <w:bookmarkEnd w:id="313"/>
    </w:p>
    <w:p w14:paraId="2AA0CC32" w14:textId="77777777" w:rsidR="00CE467E" w:rsidRDefault="00F00B70">
      <w:pPr>
        <w:jc w:val="both"/>
        <w:rPr>
          <w:rFonts w:cs="Arial"/>
          <w:color w:val="000000"/>
        </w:rPr>
      </w:pPr>
      <w:r w:rsidRPr="00F00B70">
        <w:rPr>
          <w:rFonts w:cs="Arial"/>
          <w:b/>
          <w:color w:val="4169E1"/>
        </w:rPr>
        <w:t>Затраты на маркетинг</w:t>
      </w:r>
      <w:r w:rsidR="0030773A">
        <w:rPr>
          <w:rFonts w:cs="Arial"/>
          <w:color w:val="000000"/>
        </w:rPr>
        <w:t xml:space="preserve"> – </w:t>
      </w:r>
      <w:r w:rsidR="007709E6" w:rsidRPr="00B47E41">
        <w:rPr>
          <w:rFonts w:cs="Arial"/>
          <w:color w:val="000000"/>
        </w:rPr>
        <w:t>совокупность расходов, необходимых для осуществления маркетинговой деятельности и маркетинговых мероприятий по формированию и воспроизводству спроса на товары и услуги. Основные составляющие затрат на маркетинг: управленческие расходы, заработная плата персонала службы маркетинга, амортизационные отчисления; материалы и ресурсы для нормального функционирования службы маркетинга и соответственно затраты по разработке товарной, ценовой, коммуникативной, сбытовой и дистрибутивной политики.</w:t>
      </w:r>
    </w:p>
    <w:p w14:paraId="75C6647D" w14:textId="77777777" w:rsidR="00CE467E" w:rsidRDefault="007709E6">
      <w:pPr>
        <w:pStyle w:val="3"/>
        <w:spacing w:before="0"/>
        <w:jc w:val="both"/>
        <w:rPr>
          <w:rFonts w:ascii="Arial" w:hAnsi="Arial" w:cs="Arial"/>
          <w:color w:val="FF0000"/>
          <w:sz w:val="28"/>
          <w:szCs w:val="22"/>
        </w:rPr>
      </w:pPr>
      <w:bookmarkStart w:id="314" w:name="_Toc210732464"/>
      <w:bookmarkStart w:id="315" w:name="_Toc217108064"/>
      <w:r w:rsidRPr="009D536B">
        <w:rPr>
          <w:rFonts w:ascii="Arial" w:hAnsi="Arial" w:cs="Arial"/>
          <w:color w:val="FF0000"/>
          <w:sz w:val="28"/>
          <w:szCs w:val="22"/>
        </w:rPr>
        <w:t>И</w:t>
      </w:r>
      <w:bookmarkEnd w:id="314"/>
      <w:bookmarkEnd w:id="315"/>
    </w:p>
    <w:p w14:paraId="570A16CE" w14:textId="77777777" w:rsidR="00CE467E" w:rsidRDefault="00F00B70">
      <w:pPr>
        <w:jc w:val="both"/>
        <w:rPr>
          <w:rFonts w:cs="Arial"/>
          <w:color w:val="000000"/>
        </w:rPr>
      </w:pPr>
      <w:r w:rsidRPr="00F00B70">
        <w:rPr>
          <w:rFonts w:cs="Arial"/>
          <w:b/>
          <w:color w:val="4169E1"/>
        </w:rPr>
        <w:t>Информационное обеспечение систем маркетинга</w:t>
      </w:r>
      <w:r w:rsidR="0030773A">
        <w:rPr>
          <w:rFonts w:cs="Arial"/>
          <w:color w:val="000000"/>
        </w:rPr>
        <w:t xml:space="preserve"> – </w:t>
      </w:r>
      <w:r w:rsidR="007709E6" w:rsidRPr="00B47E41">
        <w:rPr>
          <w:rFonts w:cs="Arial"/>
          <w:color w:val="000000"/>
        </w:rPr>
        <w:t>1. Комплекс средств и методов оформления маркетинговой документации, организации хранения данных, кодирования и поиска информации о состоянии и поведении систем маркетинга. 2. Одна из подсистем, обеспечивающих нормальное функционирование маркетинговой системы (организационное, правовое, экономическое, техническое, программное, математическое и др. обеспечение). 3. Источник маркетинговой информации, на основе которой менеджмент предприятия принимает различные управляющие решения. 4. Процесс получения, обработки и систематизации данных и превращение их в «готовую к употреблению» информацию.</w:t>
      </w:r>
    </w:p>
    <w:p w14:paraId="3919BF5E" w14:textId="77777777" w:rsidR="00CE467E" w:rsidRDefault="00F00B70">
      <w:pPr>
        <w:jc w:val="both"/>
        <w:rPr>
          <w:rFonts w:cs="Arial"/>
          <w:color w:val="000000"/>
        </w:rPr>
      </w:pPr>
      <w:r w:rsidRPr="00F00B70">
        <w:rPr>
          <w:rFonts w:cs="Arial"/>
          <w:b/>
          <w:color w:val="4169E1"/>
        </w:rPr>
        <w:t>Исследование рынка</w:t>
      </w:r>
      <w:r w:rsidR="0030773A">
        <w:rPr>
          <w:rFonts w:cs="Arial"/>
          <w:color w:val="000000"/>
        </w:rPr>
        <w:t xml:space="preserve"> – </w:t>
      </w:r>
      <w:r w:rsidR="007709E6" w:rsidRPr="00B47E41">
        <w:rPr>
          <w:rFonts w:cs="Arial"/>
          <w:color w:val="000000"/>
        </w:rPr>
        <w:t xml:space="preserve">1. Систематическое производственное (для совершенствования производства) исследование рынков, их способности обеспечивать воспроизводство товаров или услуг для удовлетворения имеющихся и потенциальных потребителей. Исследование охватывает рынки сбыта, рынки рабочей силы, рынки капитала, рынки сырья и материалов. 2. Количественный и качественный анализ одного или совокупности </w:t>
      </w:r>
      <w:r w:rsidR="007709E6" w:rsidRPr="00B47E41">
        <w:rPr>
          <w:rFonts w:cs="Arial"/>
          <w:color w:val="000000"/>
        </w:rPr>
        <w:lastRenderedPageBreak/>
        <w:t>рынков для получения информации о потенциале, емкости рынка, характеристиках конкурентной среды, ценах.</w:t>
      </w:r>
    </w:p>
    <w:p w14:paraId="2BCF4D85" w14:textId="77777777" w:rsidR="00CE467E" w:rsidRDefault="007709E6">
      <w:pPr>
        <w:pStyle w:val="3"/>
        <w:spacing w:before="0"/>
        <w:jc w:val="both"/>
        <w:rPr>
          <w:rFonts w:ascii="Arial" w:hAnsi="Arial" w:cs="Arial"/>
          <w:color w:val="FF0000"/>
          <w:sz w:val="28"/>
          <w:szCs w:val="22"/>
        </w:rPr>
      </w:pPr>
      <w:bookmarkStart w:id="316" w:name="_Toc210732465"/>
      <w:bookmarkStart w:id="317" w:name="_Toc217108065"/>
      <w:r w:rsidRPr="009D536B">
        <w:rPr>
          <w:rFonts w:ascii="Arial" w:hAnsi="Arial" w:cs="Arial"/>
          <w:color w:val="FF0000"/>
          <w:sz w:val="28"/>
          <w:szCs w:val="22"/>
        </w:rPr>
        <w:t>К</w:t>
      </w:r>
      <w:bookmarkEnd w:id="316"/>
      <w:bookmarkEnd w:id="317"/>
    </w:p>
    <w:p w14:paraId="4ADDAF06" w14:textId="77777777" w:rsidR="00CE467E" w:rsidRDefault="00F00B70">
      <w:pPr>
        <w:jc w:val="both"/>
        <w:rPr>
          <w:rFonts w:cs="Arial"/>
          <w:color w:val="000000"/>
        </w:rPr>
      </w:pPr>
      <w:r w:rsidRPr="00F00B70">
        <w:rPr>
          <w:rFonts w:cs="Arial"/>
          <w:b/>
          <w:color w:val="4169E1"/>
        </w:rPr>
        <w:t>Качество</w:t>
      </w:r>
      <w:r w:rsidR="001506AE">
        <w:rPr>
          <w:rFonts w:cs="Arial"/>
          <w:color w:val="000000"/>
        </w:rPr>
        <w:t xml:space="preserve"> – </w:t>
      </w:r>
      <w:r w:rsidR="007709E6" w:rsidRPr="00B47E41">
        <w:rPr>
          <w:rFonts w:cs="Arial"/>
          <w:color w:val="000000"/>
        </w:rPr>
        <w:t>совокупность свойств товара, определяющих его способность удовлетворять конкретные потребности потребителей, соответствовать предъявляемым требованиям. В договорах купли-продажи стороны согласовывают показатели качества, порядок его проверки, представление документов, удостоверяющих соответствие качества поставленного товара согласованным требованиям, в необходимых случаях фиксируются условия сдачи-приемки товара по качеству, а также предоставление гарантий по качеству и срокам годности или хранения товара.</w:t>
      </w:r>
    </w:p>
    <w:p w14:paraId="35904C80" w14:textId="77777777" w:rsidR="00CE467E" w:rsidRDefault="00F00B70">
      <w:pPr>
        <w:jc w:val="both"/>
        <w:rPr>
          <w:rFonts w:cs="Arial"/>
          <w:color w:val="000000"/>
        </w:rPr>
      </w:pPr>
      <w:r w:rsidRPr="00F00B70">
        <w:rPr>
          <w:rFonts w:cs="Arial"/>
          <w:b/>
          <w:color w:val="4169E1"/>
        </w:rPr>
        <w:t>Кейс</w:t>
      </w:r>
      <w:r w:rsidR="001506AE">
        <w:rPr>
          <w:rFonts w:cs="Arial"/>
          <w:color w:val="000000"/>
        </w:rPr>
        <w:t xml:space="preserve"> – </w:t>
      </w:r>
      <w:r w:rsidR="007709E6" w:rsidRPr="00B47E41">
        <w:rPr>
          <w:rFonts w:cs="Arial"/>
          <w:color w:val="000000"/>
        </w:rPr>
        <w:t xml:space="preserve">1. Ситуация, взятая из практики для обучения в процессе изучения той или иной дисциплины с целью отработки методики анализа, разработки и принятия решений, например маркетинговых. 2. Метод </w:t>
      </w:r>
      <w:proofErr w:type="spellStart"/>
      <w:r w:rsidR="007709E6" w:rsidRPr="00B47E41">
        <w:rPr>
          <w:rFonts w:cs="Arial"/>
          <w:color w:val="000000"/>
        </w:rPr>
        <w:t>эдукологии</w:t>
      </w:r>
      <w:proofErr w:type="spellEnd"/>
      <w:r w:rsidR="007709E6" w:rsidRPr="00B47E41">
        <w:rPr>
          <w:rFonts w:cs="Arial"/>
          <w:color w:val="000000"/>
        </w:rPr>
        <w:t>, призванный ускорить процесс обучения путем привлечения обучаемых (студентов) к анализу, открытому, свободному обсуждению и принятию окончательного решения относительно рассматриваемой деловой ситуации (</w:t>
      </w:r>
      <w:proofErr w:type="spellStart"/>
      <w:r w:rsidR="007709E6" w:rsidRPr="00B47E41">
        <w:rPr>
          <w:rFonts w:cs="Arial"/>
          <w:color w:val="000000"/>
        </w:rPr>
        <w:t>кейсовый</w:t>
      </w:r>
      <w:proofErr w:type="spellEnd"/>
      <w:r w:rsidR="007709E6" w:rsidRPr="00B47E41">
        <w:rPr>
          <w:rFonts w:cs="Arial"/>
          <w:color w:val="000000"/>
        </w:rPr>
        <w:t xml:space="preserve"> метод).</w:t>
      </w:r>
    </w:p>
    <w:p w14:paraId="7BD3A3BC" w14:textId="77777777" w:rsidR="00CE467E" w:rsidRDefault="00F00B70">
      <w:pPr>
        <w:jc w:val="both"/>
        <w:rPr>
          <w:rFonts w:cs="Arial"/>
          <w:color w:val="000000"/>
        </w:rPr>
      </w:pPr>
      <w:r w:rsidRPr="00F00B70">
        <w:rPr>
          <w:rFonts w:cs="Arial"/>
          <w:b/>
          <w:color w:val="4169E1"/>
        </w:rPr>
        <w:t>Комплекс маркетинга (маркетинг-</w:t>
      </w:r>
      <w:proofErr w:type="spellStart"/>
      <w:r w:rsidRPr="00F00B70">
        <w:rPr>
          <w:rFonts w:cs="Arial"/>
          <w:b/>
          <w:color w:val="4169E1"/>
        </w:rPr>
        <w:t>микс</w:t>
      </w:r>
      <w:proofErr w:type="spellEnd"/>
      <w:r w:rsidRPr="00F00B70">
        <w:rPr>
          <w:rFonts w:cs="Arial"/>
          <w:b/>
          <w:color w:val="4169E1"/>
        </w:rPr>
        <w:t>)</w:t>
      </w:r>
      <w:r w:rsidR="001506AE">
        <w:rPr>
          <w:rFonts w:cs="Arial"/>
          <w:color w:val="000000"/>
        </w:rPr>
        <w:t xml:space="preserve"> – </w:t>
      </w:r>
      <w:r w:rsidR="007709E6" w:rsidRPr="00B47E41">
        <w:rPr>
          <w:rFonts w:cs="Arial"/>
          <w:color w:val="000000"/>
        </w:rPr>
        <w:t xml:space="preserve">рецепт маркетинга, использование которого позволяет предприятию наилучшим образом удовлетворять потребности целевых рынков и адаптироваться к возможным возмущениям окружающей среды. Простейшая структура рецепта маркетинга требует проведения скоординированных мероприятий в области товарной, ценовой, сбытовой и коммуникативной политики (известная формула 4P - </w:t>
      </w:r>
      <w:proofErr w:type="spellStart"/>
      <w:r w:rsidR="007709E6" w:rsidRPr="00B47E41">
        <w:rPr>
          <w:rFonts w:cs="Arial"/>
          <w:color w:val="000000"/>
        </w:rPr>
        <w:t>Product</w:t>
      </w:r>
      <w:proofErr w:type="spellEnd"/>
      <w:r w:rsidR="007709E6" w:rsidRPr="00B47E41">
        <w:rPr>
          <w:rFonts w:cs="Arial"/>
          <w:color w:val="000000"/>
        </w:rPr>
        <w:t xml:space="preserve">; </w:t>
      </w:r>
      <w:proofErr w:type="spellStart"/>
      <w:r w:rsidR="007709E6" w:rsidRPr="00B47E41">
        <w:rPr>
          <w:rFonts w:cs="Arial"/>
          <w:color w:val="000000"/>
        </w:rPr>
        <w:t>Price</w:t>
      </w:r>
      <w:proofErr w:type="spellEnd"/>
      <w:r w:rsidR="007709E6" w:rsidRPr="00B47E41">
        <w:rPr>
          <w:rFonts w:cs="Arial"/>
          <w:color w:val="000000"/>
        </w:rPr>
        <w:t xml:space="preserve">; </w:t>
      </w:r>
      <w:proofErr w:type="spellStart"/>
      <w:r w:rsidR="007709E6" w:rsidRPr="00B47E41">
        <w:rPr>
          <w:rFonts w:cs="Arial"/>
          <w:color w:val="000000"/>
        </w:rPr>
        <w:t>Place</w:t>
      </w:r>
      <w:proofErr w:type="spellEnd"/>
      <w:r w:rsidR="007709E6" w:rsidRPr="00B47E41">
        <w:rPr>
          <w:rFonts w:cs="Arial"/>
          <w:color w:val="000000"/>
        </w:rPr>
        <w:t xml:space="preserve">; </w:t>
      </w:r>
      <w:proofErr w:type="spellStart"/>
      <w:r w:rsidR="007709E6" w:rsidRPr="00B47E41">
        <w:rPr>
          <w:rFonts w:cs="Arial"/>
          <w:color w:val="000000"/>
        </w:rPr>
        <w:t>Promotion</w:t>
      </w:r>
      <w:proofErr w:type="spellEnd"/>
      <w:r w:rsidR="007709E6" w:rsidRPr="00B47E41">
        <w:rPr>
          <w:rFonts w:cs="Arial"/>
          <w:color w:val="000000"/>
        </w:rPr>
        <w:t>).</w:t>
      </w:r>
    </w:p>
    <w:p w14:paraId="013D7051" w14:textId="77777777" w:rsidR="00CE467E" w:rsidRDefault="00F00B70">
      <w:pPr>
        <w:jc w:val="both"/>
        <w:rPr>
          <w:rFonts w:cs="Arial"/>
          <w:color w:val="000000"/>
        </w:rPr>
      </w:pPr>
      <w:r w:rsidRPr="00F00B70">
        <w:rPr>
          <w:rFonts w:cs="Arial"/>
          <w:b/>
          <w:color w:val="4169E1"/>
        </w:rPr>
        <w:t>Конкурентоспособность товара</w:t>
      </w:r>
      <w:r w:rsidR="001506AE">
        <w:rPr>
          <w:rFonts w:cs="Arial"/>
          <w:color w:val="000000"/>
        </w:rPr>
        <w:t xml:space="preserve"> – </w:t>
      </w:r>
      <w:r w:rsidR="007709E6" w:rsidRPr="00B47E41">
        <w:rPr>
          <w:rFonts w:cs="Arial"/>
          <w:color w:val="000000"/>
        </w:rPr>
        <w:t>1. Совокупность качественных и стоимостных характеристик товара, обеспечивающая его преимущество на рынке перед товарами-конкурентами в удовлетворении конкретной потребности. 2. Способность товара быть первым купленным на рынке товаров-конкурентов. 3. Отношение полезного эффекта от потребления (использования) товара к затратам на его приобретение и эксплуатацию (цена потребления). 4. Важнейший критерий целесообразности выхода предприятия на национальные и мировые товарные рынки.</w:t>
      </w:r>
    </w:p>
    <w:p w14:paraId="2D0A8135" w14:textId="77777777" w:rsidR="00CE467E" w:rsidRDefault="00F00B70">
      <w:pPr>
        <w:jc w:val="both"/>
        <w:rPr>
          <w:rFonts w:cs="Arial"/>
          <w:color w:val="000000"/>
        </w:rPr>
      </w:pPr>
      <w:r w:rsidRPr="00F00B70">
        <w:rPr>
          <w:rFonts w:cs="Arial"/>
          <w:b/>
          <w:color w:val="4169E1"/>
        </w:rPr>
        <w:t>Конкуренция</w:t>
      </w:r>
      <w:r w:rsidR="001506AE">
        <w:rPr>
          <w:rFonts w:cs="Arial"/>
          <w:color w:val="000000"/>
        </w:rPr>
        <w:t xml:space="preserve"> – </w:t>
      </w:r>
      <w:r w:rsidR="007709E6" w:rsidRPr="00B47E41">
        <w:rPr>
          <w:rFonts w:cs="Arial"/>
          <w:color w:val="000000"/>
        </w:rPr>
        <w:t>1. Соперничество на каком-либо поприще между отдельными лицами, заинтересованными в достижении одной и той же цели каждый для себя лично, в частности, между предпринимателями - за большую долю прибыли, за рынки сбыта, за источники сырья. 2. Экономический процесс взаимодействия, взаимосвязи и борьбы, коммуникаций субъектов рыночной системы в процессе создания, сбыта и потребления материальных и духовных благ. 3. Регулятор рыночных отношений, стимулятор ускорения НТП и эффективности общественного производства.</w:t>
      </w:r>
    </w:p>
    <w:p w14:paraId="070BA76C" w14:textId="77777777" w:rsidR="00CE467E" w:rsidRDefault="00F00B70">
      <w:pPr>
        <w:jc w:val="both"/>
        <w:rPr>
          <w:rFonts w:cs="Arial"/>
          <w:color w:val="000000"/>
        </w:rPr>
      </w:pPr>
      <w:r w:rsidRPr="00F00B70">
        <w:rPr>
          <w:rFonts w:cs="Arial"/>
          <w:b/>
          <w:color w:val="4169E1"/>
        </w:rPr>
        <w:lastRenderedPageBreak/>
        <w:t>Концепция маркетинга</w:t>
      </w:r>
      <w:r w:rsidR="001506AE">
        <w:rPr>
          <w:rFonts w:cs="Arial"/>
          <w:color w:val="000000"/>
        </w:rPr>
        <w:t xml:space="preserve"> – </w:t>
      </w:r>
      <w:r w:rsidR="007709E6" w:rsidRPr="00B47E41">
        <w:rPr>
          <w:rFonts w:cs="Arial"/>
          <w:color w:val="000000"/>
        </w:rPr>
        <w:t>1. Философия организации предпринимательства, ведения дел фирмы, организации или человека, осуществляющих деятельность в условиях рыночных отношений, т.е. ориентированная на потребителя и прибыль. 2. Система основных идей, положений и инструментария маркетинговой деятельности, которые используются для достижения целей предприятия - получение прибыли и удовлетворение потребностей конечного потребителя. В зависимости от конкретного состояния окружающей среды, уровня развития рыночных отношений (рынок продавца или рынок потребителя) выделяют традиционную, производственную, сбытовую, товарную, социально-этическую и сервисную концепции маркетинга.</w:t>
      </w:r>
    </w:p>
    <w:p w14:paraId="65229F0E" w14:textId="77777777" w:rsidR="00CE467E" w:rsidRDefault="007709E6">
      <w:pPr>
        <w:pStyle w:val="3"/>
        <w:spacing w:before="0"/>
        <w:jc w:val="both"/>
        <w:rPr>
          <w:rFonts w:ascii="Arial" w:hAnsi="Arial" w:cs="Arial"/>
          <w:color w:val="FF0000"/>
          <w:sz w:val="28"/>
          <w:szCs w:val="22"/>
        </w:rPr>
      </w:pPr>
      <w:bookmarkStart w:id="318" w:name="_Toc210732466"/>
      <w:bookmarkStart w:id="319" w:name="_Toc217108066"/>
      <w:r w:rsidRPr="009D536B">
        <w:rPr>
          <w:rFonts w:ascii="Arial" w:hAnsi="Arial" w:cs="Arial"/>
          <w:color w:val="FF0000"/>
          <w:sz w:val="28"/>
          <w:szCs w:val="22"/>
        </w:rPr>
        <w:t>М</w:t>
      </w:r>
      <w:bookmarkEnd w:id="318"/>
      <w:bookmarkEnd w:id="319"/>
    </w:p>
    <w:p w14:paraId="7C3CC2D9" w14:textId="77777777" w:rsidR="00CE467E" w:rsidRDefault="00F00B70">
      <w:pPr>
        <w:jc w:val="both"/>
        <w:rPr>
          <w:rFonts w:cs="Arial"/>
          <w:color w:val="000000"/>
        </w:rPr>
      </w:pPr>
      <w:r w:rsidRPr="00F00B70">
        <w:rPr>
          <w:rFonts w:cs="Arial"/>
          <w:b/>
          <w:color w:val="4169E1"/>
        </w:rPr>
        <w:t>Макросреда</w:t>
      </w:r>
      <w:r w:rsidR="001506AE">
        <w:rPr>
          <w:rFonts w:cs="Arial"/>
          <w:color w:val="000000"/>
        </w:rPr>
        <w:t xml:space="preserve"> – </w:t>
      </w:r>
      <w:r w:rsidR="007709E6" w:rsidRPr="00B47E41">
        <w:rPr>
          <w:rFonts w:cs="Arial"/>
          <w:color w:val="000000"/>
        </w:rPr>
        <w:t>составляющая маркетинговой среды фирмы, представлена силами более широкого социального плана, которые оказывают влияние на микросреду, такими как факторы демографического, экономического, природного, технического, политического и культурного характера.</w:t>
      </w:r>
    </w:p>
    <w:p w14:paraId="420BF06C" w14:textId="77777777" w:rsidR="00CE467E" w:rsidRDefault="00F00B70">
      <w:pPr>
        <w:jc w:val="both"/>
        <w:rPr>
          <w:rFonts w:cs="Arial"/>
          <w:color w:val="000000"/>
        </w:rPr>
      </w:pPr>
      <w:r w:rsidRPr="00F00B70">
        <w:rPr>
          <w:rFonts w:cs="Arial"/>
          <w:b/>
          <w:color w:val="4169E1"/>
        </w:rPr>
        <w:t>Маркетинг</w:t>
      </w:r>
      <w:r w:rsidR="00B26DAA">
        <w:rPr>
          <w:rFonts w:cs="Arial"/>
          <w:color w:val="000000"/>
        </w:rPr>
        <w:t xml:space="preserve"> – </w:t>
      </w:r>
      <w:r w:rsidR="007709E6" w:rsidRPr="00B47E41">
        <w:rPr>
          <w:rFonts w:cs="Arial"/>
          <w:color w:val="000000"/>
        </w:rPr>
        <w:t>1. Купля-продажа, деятельность на рынке. 2. Реализация, сбыт; 3. Производство</w:t>
      </w:r>
      <w:r w:rsidR="00B26DAA">
        <w:rPr>
          <w:rFonts w:cs="Arial"/>
          <w:color w:val="000000"/>
        </w:rPr>
        <w:t xml:space="preserve"> </w:t>
      </w:r>
      <w:r w:rsidR="007709E6" w:rsidRPr="00B47E41">
        <w:rPr>
          <w:rFonts w:cs="Arial"/>
          <w:color w:val="000000"/>
        </w:rPr>
        <w:t>товарной продукции. 4. Принцип хозяйствования; система хозяйствования; отрасль хозяйственной деятельности; образ мышления. 5. Философия ведения дела; концепция деятельности на рынке. 6. Процесс создания и воспроизводства спроса конечных потребителей на конкретные товары и услуги с целью получения прибыли. 7. Процесс взаимодействия субъектов маркетинговой системы по поводу организации предпринимательской деятельности с целью удовлетворения спроса на товары и услуги и получения прибыли. 8. Действия по удовлетворению нужд клиентов посредством товара (услуги) и целого ряда факторов, связанных с созданием, поставкой и, наконец, потреблением этого товара.</w:t>
      </w:r>
    </w:p>
    <w:p w14:paraId="5F134729" w14:textId="77777777" w:rsidR="00CE467E" w:rsidRDefault="00F00B70">
      <w:pPr>
        <w:jc w:val="both"/>
        <w:rPr>
          <w:rFonts w:cs="Arial"/>
          <w:color w:val="000000"/>
        </w:rPr>
      </w:pPr>
      <w:r w:rsidRPr="00F00B70">
        <w:rPr>
          <w:rFonts w:cs="Arial"/>
          <w:b/>
          <w:color w:val="4169E1"/>
        </w:rPr>
        <w:t>Маркетинг В2В</w:t>
      </w:r>
      <w:r w:rsidR="00B26DAA">
        <w:rPr>
          <w:rFonts w:cs="Arial"/>
          <w:color w:val="000000"/>
        </w:rPr>
        <w:t xml:space="preserve"> – </w:t>
      </w:r>
      <w:r w:rsidR="007709E6" w:rsidRPr="00B47E41">
        <w:rPr>
          <w:rFonts w:cs="Arial"/>
          <w:color w:val="000000"/>
        </w:rPr>
        <w:t>1. Процессы сбыта и заготовок (приобретения) между организациями, а также между отдельными фирмами или между предприятием и другими институтами. Маркетинговая деятельность, связанная с политикой сбыта между поставщиками и потребителями в секторе производства продукции производственно-технического назначения, между предприятиями перерабатывающей промышленности и предприятиями торговли, а также между фирмами и общественными институтами. 2. Маркетинг взаимодействия, включающий сферу трех субъектов: предприятия-производители; предприятия-потребители производственные; предприятия-потребители общественные. 3. Маркетинг между организациями. Межфирменный маркетинг. Разновидность промышленного маркетинга.</w:t>
      </w:r>
    </w:p>
    <w:p w14:paraId="019DC744" w14:textId="77777777" w:rsidR="00CE467E" w:rsidRDefault="00F00B70">
      <w:pPr>
        <w:jc w:val="both"/>
        <w:rPr>
          <w:rFonts w:cs="Arial"/>
          <w:color w:val="000000"/>
        </w:rPr>
      </w:pPr>
      <w:r w:rsidRPr="00F00B70">
        <w:rPr>
          <w:rFonts w:cs="Arial"/>
          <w:b/>
          <w:color w:val="4169E1"/>
        </w:rPr>
        <w:t>Маркетинг взаимодействия</w:t>
      </w:r>
      <w:r w:rsidR="00927216">
        <w:rPr>
          <w:rFonts w:cs="Arial"/>
          <w:color w:val="000000"/>
        </w:rPr>
        <w:t xml:space="preserve"> – </w:t>
      </w:r>
      <w:r w:rsidR="007709E6" w:rsidRPr="00B47E41">
        <w:rPr>
          <w:rFonts w:cs="Arial"/>
          <w:color w:val="000000"/>
        </w:rPr>
        <w:t xml:space="preserve">1. Перспективная концепция сервисного предпринимательства, ориентированная на охват всех ресурсов и видов деятельности в </w:t>
      </w:r>
      <w:r w:rsidR="007709E6" w:rsidRPr="00B47E41">
        <w:rPr>
          <w:rFonts w:cs="Arial"/>
          <w:color w:val="000000"/>
        </w:rPr>
        <w:lastRenderedPageBreak/>
        <w:t>процессе организации, планирования и управления коммуникациями со всеми субъектами рыночной сети на каждой стадии жизненного цикла товара. Концепция, ориентированная на долгосрочные взаимоотношения с клиентом и на удовлетворение целей, участвующих в коммуникациях (сделках) сторон. 2. Метод организации маркетинга по принципу распределения, расширения ответственности за понимание и выполнение функций маркетинга среди всего персонала фирмы от работника, непосредственно обслуживающего клиента, до высшего руководства фирмы.</w:t>
      </w:r>
    </w:p>
    <w:p w14:paraId="1CF2273D" w14:textId="77777777" w:rsidR="00CE467E" w:rsidRDefault="00F00B70">
      <w:pPr>
        <w:jc w:val="both"/>
        <w:rPr>
          <w:rFonts w:cs="Arial"/>
          <w:color w:val="000000"/>
        </w:rPr>
      </w:pPr>
      <w:r w:rsidRPr="00F00B70">
        <w:rPr>
          <w:rFonts w:cs="Arial"/>
          <w:b/>
          <w:color w:val="4169E1"/>
        </w:rPr>
        <w:t>Маркетинг-аудит</w:t>
      </w:r>
      <w:r w:rsidR="00927216">
        <w:rPr>
          <w:rFonts w:cs="Arial"/>
          <w:color w:val="000000"/>
        </w:rPr>
        <w:t xml:space="preserve"> – </w:t>
      </w:r>
      <w:r w:rsidR="007709E6" w:rsidRPr="00B47E41">
        <w:rPr>
          <w:rFonts w:cs="Arial"/>
          <w:color w:val="000000"/>
        </w:rPr>
        <w:t>1. Это ревизия, обнаружение слабых мест в концепции, стратегиях и планах маркетинга, в результатах их реализации. 2. Всеобъемлющая, систематическая, независимая и периодическая проверка внешней среды маркетинга, целей, стратегий и отдельных видов маркетинговой деятельности фирмы и ее подразделений. 3. Средство осуществления стратегического контроля маркетинга.</w:t>
      </w:r>
    </w:p>
    <w:p w14:paraId="10D81718" w14:textId="77777777" w:rsidR="00CE467E" w:rsidRDefault="00F00B70">
      <w:pPr>
        <w:jc w:val="both"/>
        <w:rPr>
          <w:rFonts w:cs="Arial"/>
          <w:color w:val="000000"/>
        </w:rPr>
      </w:pPr>
      <w:r w:rsidRPr="00F00B70">
        <w:rPr>
          <w:rFonts w:cs="Arial"/>
          <w:b/>
          <w:color w:val="4169E1"/>
        </w:rPr>
        <w:t>Маркетинг-</w:t>
      </w:r>
      <w:proofErr w:type="spellStart"/>
      <w:r w:rsidRPr="00F00B70">
        <w:rPr>
          <w:rFonts w:cs="Arial"/>
          <w:b/>
          <w:color w:val="4169E1"/>
        </w:rPr>
        <w:t>контроллинг</w:t>
      </w:r>
      <w:proofErr w:type="spellEnd"/>
      <w:r w:rsidR="00927216">
        <w:rPr>
          <w:rFonts w:cs="Arial"/>
          <w:color w:val="000000"/>
        </w:rPr>
        <w:t xml:space="preserve"> – </w:t>
      </w:r>
      <w:r w:rsidR="007709E6" w:rsidRPr="00B47E41">
        <w:rPr>
          <w:rFonts w:cs="Arial"/>
          <w:color w:val="000000"/>
        </w:rPr>
        <w:t xml:space="preserve">система организации </w:t>
      </w:r>
      <w:proofErr w:type="spellStart"/>
      <w:r w:rsidR="007709E6" w:rsidRPr="00B47E41">
        <w:rPr>
          <w:rFonts w:cs="Arial"/>
          <w:color w:val="000000"/>
        </w:rPr>
        <w:t>контроллинга</w:t>
      </w:r>
      <w:proofErr w:type="spellEnd"/>
      <w:r w:rsidR="007709E6" w:rsidRPr="00B47E41">
        <w:rPr>
          <w:rFonts w:cs="Arial"/>
          <w:color w:val="000000"/>
        </w:rPr>
        <w:t xml:space="preserve"> результатов маркетинговой деятельности предприятия. Включает подсистемы контроля и аудита, которые предполагают соответственно планирование, организацию и проведение процессов измерения, ревизии и оценки результатов реализации концепций, стратегий и планов маркетинга, эффективности управляющих мероприятий для достижения тактических и стратегических целей маркетинга.</w:t>
      </w:r>
    </w:p>
    <w:p w14:paraId="4CFAC115" w14:textId="77777777" w:rsidR="00CE467E" w:rsidRDefault="00F00B70">
      <w:pPr>
        <w:jc w:val="both"/>
        <w:rPr>
          <w:rFonts w:cs="Arial"/>
          <w:color w:val="000000"/>
        </w:rPr>
      </w:pPr>
      <w:r w:rsidRPr="00F00B70">
        <w:rPr>
          <w:rFonts w:cs="Arial"/>
          <w:b/>
          <w:color w:val="4169E1"/>
        </w:rPr>
        <w:t>Маркетинг-логистика</w:t>
      </w:r>
      <w:r w:rsidRPr="00F00B70">
        <w:rPr>
          <w:rFonts w:cs="Arial"/>
          <w:b/>
          <w:color w:val="000000"/>
        </w:rPr>
        <w:t xml:space="preserve"> </w:t>
      </w:r>
      <w:r w:rsidR="00927216">
        <w:rPr>
          <w:rFonts w:cs="Arial"/>
          <w:color w:val="000000"/>
        </w:rPr>
        <w:t xml:space="preserve">– </w:t>
      </w:r>
      <w:r w:rsidR="007709E6" w:rsidRPr="00B47E41">
        <w:rPr>
          <w:rFonts w:cs="Arial"/>
          <w:color w:val="000000"/>
        </w:rPr>
        <w:t>1. Раздел предпринимательской логистики, включающий методологию, теорию, методику и способы оптимизации потоков всех видов, которые сопровождают маркетинговую деятельность. 2. Совокупность методов, с помощью которых в системе маркетинга осуществляются анализ, синтез и оптимизация потоков всех видов, сопровождающих товар или услугу от производителя до конкретного покупателя, а также коммуникации субъектов маркетинговой системы в процессе из взаимодействия.</w:t>
      </w:r>
    </w:p>
    <w:p w14:paraId="4ACE1E27" w14:textId="77777777" w:rsidR="00CE467E" w:rsidRDefault="00F00B70">
      <w:pPr>
        <w:jc w:val="both"/>
        <w:rPr>
          <w:rFonts w:cs="Arial"/>
          <w:color w:val="000000"/>
        </w:rPr>
      </w:pPr>
      <w:r w:rsidRPr="00F00B70">
        <w:rPr>
          <w:rFonts w:cs="Arial"/>
          <w:b/>
          <w:color w:val="4169E1"/>
        </w:rPr>
        <w:t>Маркетинг-менеджмент</w:t>
      </w:r>
      <w:r w:rsidR="00927216">
        <w:rPr>
          <w:rFonts w:cs="Arial"/>
          <w:color w:val="000000"/>
        </w:rPr>
        <w:t xml:space="preserve"> – </w:t>
      </w:r>
      <w:r w:rsidR="007709E6" w:rsidRPr="00B47E41">
        <w:rPr>
          <w:rFonts w:cs="Arial"/>
          <w:color w:val="000000"/>
        </w:rPr>
        <w:t>1. Управление маркетингом на различных уровнях рыночной экономики. 2. Целенаправленная координация и формирование всех мероприятий фирмы, связанных с рыночной деятельностью на уровне предприятия, на уровне рынка и на уровне общества в целом. 3. Управленческая деятельность, связанная с осуществлением планирования, организации, координации, контроля, аудита, стимулирования всех подразделений отдела (управления) маркетинга предприятия. 4. Совокупность принципов, методов, средств и форм управления маркетингом в целях интенсификации процесса формирования и воспроизводства спроса на товары и услуги, увеличение прибыли.</w:t>
      </w:r>
    </w:p>
    <w:p w14:paraId="6067A651" w14:textId="77777777" w:rsidR="00CE467E" w:rsidRDefault="00F00B70">
      <w:pPr>
        <w:jc w:val="both"/>
        <w:rPr>
          <w:rFonts w:cs="Arial"/>
          <w:color w:val="000000"/>
        </w:rPr>
      </w:pPr>
      <w:r w:rsidRPr="00F00B70">
        <w:rPr>
          <w:rFonts w:cs="Arial"/>
          <w:b/>
          <w:color w:val="4169E1"/>
        </w:rPr>
        <w:t>Маркетинг-</w:t>
      </w:r>
      <w:proofErr w:type="spellStart"/>
      <w:r w:rsidRPr="00F00B70">
        <w:rPr>
          <w:rFonts w:cs="Arial"/>
          <w:b/>
          <w:color w:val="4169E1"/>
        </w:rPr>
        <w:t>микс</w:t>
      </w:r>
      <w:proofErr w:type="spellEnd"/>
      <w:r w:rsidRPr="00F00B70">
        <w:rPr>
          <w:rFonts w:cs="Arial"/>
          <w:b/>
          <w:color w:val="4169E1"/>
        </w:rPr>
        <w:t xml:space="preserve"> (комплекс маркетинга)</w:t>
      </w:r>
      <w:r w:rsidR="00927216">
        <w:rPr>
          <w:rFonts w:cs="Arial"/>
          <w:color w:val="000000"/>
        </w:rPr>
        <w:t xml:space="preserve"> – </w:t>
      </w:r>
      <w:r w:rsidR="007709E6" w:rsidRPr="00B47E41">
        <w:rPr>
          <w:rFonts w:cs="Arial"/>
          <w:color w:val="000000"/>
        </w:rPr>
        <w:t xml:space="preserve">1. Структура маркетинга; компоненты, элементы системы маркетинга; процессы, составляющие маркетинг. 2. Структура </w:t>
      </w:r>
      <w:r w:rsidR="007709E6" w:rsidRPr="00B47E41">
        <w:rPr>
          <w:rFonts w:cs="Arial"/>
          <w:color w:val="000000"/>
        </w:rPr>
        <w:lastRenderedPageBreak/>
        <w:t xml:space="preserve">расходов по маркетингу. 3. Рецепт маркетинга. Комплексная программа мероприятий по продвижению товаров или услуг от продуцента до конечного потребителя. </w:t>
      </w:r>
    </w:p>
    <w:p w14:paraId="03645DB4" w14:textId="77777777" w:rsidR="00CE467E" w:rsidRDefault="00F00B70">
      <w:pPr>
        <w:jc w:val="both"/>
        <w:rPr>
          <w:rFonts w:cs="Arial"/>
          <w:color w:val="000000"/>
        </w:rPr>
      </w:pPr>
      <w:r w:rsidRPr="00F00B70">
        <w:rPr>
          <w:rFonts w:cs="Arial"/>
          <w:b/>
          <w:color w:val="4169E1"/>
        </w:rPr>
        <w:t>Маркетинговая деятельность</w:t>
      </w:r>
      <w:r w:rsidR="00927216">
        <w:rPr>
          <w:rFonts w:cs="Arial"/>
          <w:color w:val="000000"/>
        </w:rPr>
        <w:t xml:space="preserve"> – </w:t>
      </w:r>
      <w:r w:rsidR="007709E6" w:rsidRPr="00B47E41">
        <w:rPr>
          <w:rFonts w:cs="Arial"/>
          <w:color w:val="000000"/>
        </w:rPr>
        <w:t xml:space="preserve">1. Разновидность работы, функций в сфере предпринимательства. 2. Деятельность, связанная с осуществлением функций маркетинга (маркетинговые исследования, организация маркетинга, сбыт, ценообразование, товарная политика, разработка стратегий и планов маркетинга, продвижение товара, маркетинговая разведка, </w:t>
      </w:r>
      <w:proofErr w:type="spellStart"/>
      <w:r w:rsidR="007709E6" w:rsidRPr="00B47E41">
        <w:rPr>
          <w:rFonts w:cs="Arial"/>
          <w:color w:val="000000"/>
        </w:rPr>
        <w:t>бенчмаркинг</w:t>
      </w:r>
      <w:proofErr w:type="spellEnd"/>
      <w:r w:rsidR="007709E6" w:rsidRPr="00B47E41">
        <w:rPr>
          <w:rFonts w:cs="Arial"/>
          <w:color w:val="000000"/>
        </w:rPr>
        <w:t xml:space="preserve"> и т.д.) с целью формирования и воспроизводства спроса и обеспечения прибыли фирмы. 3. Всякая деятельность, охватывающая процесс внедрения философии и инструментария маркетинга во всех звеньях воспроизводственной цепи рыночной экономики и позволяющая дать ответы на вопросы: что и сколько производить? как и где производить? чтобы товар или услуга удовлетворяли спрос и обеспечивали прибыль.</w:t>
      </w:r>
    </w:p>
    <w:p w14:paraId="3C6B6190" w14:textId="77777777" w:rsidR="00CE467E" w:rsidRDefault="00F00B70">
      <w:pPr>
        <w:jc w:val="both"/>
        <w:rPr>
          <w:rFonts w:cs="Arial"/>
          <w:color w:val="000000"/>
        </w:rPr>
      </w:pPr>
      <w:r w:rsidRPr="00F00B70">
        <w:rPr>
          <w:rFonts w:cs="Arial"/>
          <w:b/>
          <w:color w:val="4169E1"/>
        </w:rPr>
        <w:t>Маркетинговая информационная система (МИС)</w:t>
      </w:r>
      <w:r w:rsidR="00927216">
        <w:rPr>
          <w:rFonts w:cs="Arial"/>
          <w:color w:val="000000"/>
        </w:rPr>
        <w:t xml:space="preserve"> – </w:t>
      </w:r>
      <w:r w:rsidR="007709E6" w:rsidRPr="00B47E41">
        <w:rPr>
          <w:rFonts w:cs="Arial"/>
          <w:color w:val="000000"/>
        </w:rPr>
        <w:t>1. Постоянно действующая система взаимосвязи людей, оборудования и методических приемов, предназначенная для сбора, классификации, анализа, оценки и распространения актуальной, своевременной, точной информации для использования ее в сфере маркетинга с целью планирования, претворения в жизнь и контроля за использованием маркетинговых мероприятий. 2. Совокупность персонала, оборудования, приемов и методов системного, планомерного сбора, анализа, синтеза и передачи информации, используемой в процессе разработки и принятия решений в области маркетинга.</w:t>
      </w:r>
    </w:p>
    <w:p w14:paraId="7E8A9A5D" w14:textId="77777777" w:rsidR="00CE467E" w:rsidRDefault="00F00B70">
      <w:pPr>
        <w:jc w:val="both"/>
        <w:rPr>
          <w:rFonts w:cs="Arial"/>
          <w:color w:val="000000"/>
        </w:rPr>
      </w:pPr>
      <w:r w:rsidRPr="00F00B70">
        <w:rPr>
          <w:rFonts w:cs="Arial"/>
          <w:b/>
          <w:color w:val="4169E1"/>
        </w:rPr>
        <w:t>Маркетинговая система</w:t>
      </w:r>
      <w:r w:rsidR="00F4339C">
        <w:rPr>
          <w:rFonts w:cs="Arial"/>
          <w:color w:val="000000"/>
        </w:rPr>
        <w:t xml:space="preserve"> – </w:t>
      </w:r>
      <w:r w:rsidR="007709E6" w:rsidRPr="00B47E41">
        <w:rPr>
          <w:rFonts w:cs="Arial"/>
          <w:color w:val="000000"/>
        </w:rPr>
        <w:t>совокупность социально-экономических образований (элементов) рыночного пространства (среды), каждое из которой обладает самостоятельностью и целостностью, находятся в непрерывном взаимодействии по поводу формирования и развития спроса на товары и услуги в целях получения прибыли. М.С. включает такие элементы, как: фирма-продуцент, фирма-поставщик, фирма-конкурент, фирма-посредник, потребитель (рынок).</w:t>
      </w:r>
    </w:p>
    <w:p w14:paraId="2650E5D0" w14:textId="77777777" w:rsidR="00CE467E" w:rsidRDefault="00F00B70">
      <w:pPr>
        <w:jc w:val="both"/>
        <w:rPr>
          <w:rFonts w:cs="Arial"/>
          <w:color w:val="000000"/>
        </w:rPr>
      </w:pPr>
      <w:r w:rsidRPr="00F00B70">
        <w:rPr>
          <w:rFonts w:cs="Arial"/>
          <w:b/>
          <w:color w:val="4169E1"/>
        </w:rPr>
        <w:t>Маркетинговая среда компании</w:t>
      </w:r>
      <w:r w:rsidR="00F4339C">
        <w:rPr>
          <w:rFonts w:cs="Arial"/>
          <w:color w:val="000000"/>
        </w:rPr>
        <w:t xml:space="preserve"> – </w:t>
      </w:r>
      <w:r w:rsidR="007709E6" w:rsidRPr="00B47E41">
        <w:rPr>
          <w:rFonts w:cs="Arial"/>
          <w:color w:val="000000"/>
        </w:rPr>
        <w:t>совокупность активных субъектов и сил, действующих за пределами фирмы и влияющих на возможности руководства службой маркетинга устанавливать и поддерживать с целевыми клиентами (партнерами) отношения успешного сотрудничества. М.С. слагается из микросреды и макросреды.</w:t>
      </w:r>
    </w:p>
    <w:p w14:paraId="088D1224" w14:textId="77777777" w:rsidR="00CE467E" w:rsidRDefault="00F00B70">
      <w:pPr>
        <w:jc w:val="both"/>
        <w:rPr>
          <w:rFonts w:cs="Arial"/>
          <w:color w:val="000000"/>
        </w:rPr>
      </w:pPr>
      <w:r w:rsidRPr="00F00B70">
        <w:rPr>
          <w:rFonts w:cs="Arial"/>
          <w:b/>
          <w:color w:val="4169E1"/>
        </w:rPr>
        <w:t>Маркетинговое исследование</w:t>
      </w:r>
      <w:r w:rsidR="00F4339C">
        <w:rPr>
          <w:rFonts w:cs="Arial"/>
          <w:color w:val="000000"/>
        </w:rPr>
        <w:t xml:space="preserve"> – </w:t>
      </w:r>
      <w:r w:rsidR="007709E6" w:rsidRPr="00B47E41">
        <w:rPr>
          <w:rFonts w:cs="Arial"/>
          <w:color w:val="000000"/>
        </w:rPr>
        <w:t xml:space="preserve">1. Систематический поиск, сбор, обработка и интеграция информации, которая связана или относится ко всем проблемам маркетинга товаров и услуг. 2. Процесс поиска, сбора, обработки данных и подготовки информации для принятия оперативных и стратегических решений в системе предпринимательства. 3. Процесс планирования, организации и проведения исследований рынка сбыта, внутренней среды фирмы, маркетингового инструментария, рынка производительных сил </w:t>
      </w:r>
      <w:r w:rsidR="007709E6" w:rsidRPr="00B47E41">
        <w:rPr>
          <w:rFonts w:cs="Arial"/>
          <w:color w:val="000000"/>
        </w:rPr>
        <w:lastRenderedPageBreak/>
        <w:t xml:space="preserve">(рабочая сила, сырье и материалы, денежный рынок и рынок капитала), внешней среды, </w:t>
      </w:r>
      <w:proofErr w:type="spellStart"/>
      <w:r w:rsidR="007709E6" w:rsidRPr="00B47E41">
        <w:rPr>
          <w:rFonts w:cs="Arial"/>
          <w:color w:val="000000"/>
        </w:rPr>
        <w:t>бенчмаркинга</w:t>
      </w:r>
      <w:proofErr w:type="spellEnd"/>
      <w:r w:rsidR="007709E6" w:rsidRPr="00B47E41">
        <w:rPr>
          <w:rFonts w:cs="Arial"/>
          <w:color w:val="000000"/>
        </w:rPr>
        <w:t xml:space="preserve"> и маркетинговой разведки.</w:t>
      </w:r>
    </w:p>
    <w:p w14:paraId="26FD9DAF" w14:textId="77777777" w:rsidR="00CE467E" w:rsidRDefault="00F00B70">
      <w:pPr>
        <w:jc w:val="both"/>
        <w:rPr>
          <w:rFonts w:cs="Arial"/>
          <w:color w:val="000000"/>
        </w:rPr>
      </w:pPr>
      <w:r w:rsidRPr="00F00B70">
        <w:rPr>
          <w:rFonts w:cs="Arial"/>
          <w:b/>
          <w:color w:val="4169E1"/>
        </w:rPr>
        <w:t>Маркетинговое решение</w:t>
      </w:r>
      <w:r w:rsidR="00F4339C">
        <w:rPr>
          <w:rFonts w:cs="Arial"/>
          <w:color w:val="000000"/>
        </w:rPr>
        <w:t xml:space="preserve"> – </w:t>
      </w:r>
      <w:r w:rsidR="007709E6" w:rsidRPr="00B47E41">
        <w:rPr>
          <w:rFonts w:cs="Arial"/>
          <w:color w:val="000000"/>
        </w:rPr>
        <w:t>1. Ответ, одна или несколько альтернатив из множества возможных вариантов осуществления одного или совокупности маркетинговых мероприятий, необходимых для устойчивого формирования, развития и удовлетворения спроса на товары или услуги потребителей. 2. Набор целенаправленных воздействий на субъекты и объекты маркетинговой системы для улучшения или сохранения конкурентного преимущества фирмы, товара или услуги, а также для поддержания или роста прибыли.</w:t>
      </w:r>
    </w:p>
    <w:p w14:paraId="6A971BA9" w14:textId="77777777" w:rsidR="00CE467E" w:rsidRDefault="00F00B70">
      <w:pPr>
        <w:jc w:val="both"/>
        <w:rPr>
          <w:rFonts w:cs="Arial"/>
          <w:color w:val="000000"/>
        </w:rPr>
      </w:pPr>
      <w:r w:rsidRPr="00F00B70">
        <w:rPr>
          <w:rFonts w:cs="Arial"/>
          <w:b/>
          <w:color w:val="4169E1"/>
        </w:rPr>
        <w:t>Маркетинговые сети</w:t>
      </w:r>
      <w:r w:rsidR="00FC3FEE">
        <w:rPr>
          <w:rFonts w:cs="Arial"/>
          <w:color w:val="000000"/>
        </w:rPr>
        <w:t xml:space="preserve"> – </w:t>
      </w:r>
      <w:r w:rsidR="007709E6" w:rsidRPr="00B47E41">
        <w:rPr>
          <w:rFonts w:cs="Arial"/>
          <w:color w:val="000000"/>
        </w:rPr>
        <w:t>1. Количественно-качественная характеристика процесса взаимодействия трех взаимосвязанных компонентов: участников (фирм), ресурсов и видов деятельности. 2. Модель коммуникативных связей субъектов маркетинговой системы по поводу обмена ресурсами в процессе взаимодействия на основе гетерогенности ресурса и случайности проявления сильных и слабых связей каждого из участников этого обмена. 3. Сфера проявления зависимости и взаимодействия власти каждого из субъектов маркетинговой системы при изменении их ресурсного потенциала.</w:t>
      </w:r>
    </w:p>
    <w:p w14:paraId="420D2179" w14:textId="77777777" w:rsidR="00CE467E" w:rsidRDefault="00F00B70">
      <w:pPr>
        <w:jc w:val="both"/>
        <w:rPr>
          <w:rFonts w:cs="Arial"/>
          <w:color w:val="000000"/>
        </w:rPr>
      </w:pPr>
      <w:r w:rsidRPr="00F00B70">
        <w:rPr>
          <w:rFonts w:cs="Arial"/>
          <w:b/>
          <w:color w:val="4169E1"/>
        </w:rPr>
        <w:t>Маркетинговый потенциал</w:t>
      </w:r>
      <w:r w:rsidR="00FC3FEE">
        <w:rPr>
          <w:rFonts w:cs="Arial"/>
          <w:color w:val="000000"/>
        </w:rPr>
        <w:t xml:space="preserve"> – </w:t>
      </w:r>
      <w:r w:rsidR="007709E6" w:rsidRPr="00B47E41">
        <w:rPr>
          <w:rFonts w:cs="Arial"/>
          <w:color w:val="000000"/>
        </w:rPr>
        <w:t>1. Неотъемлемая часть потенциала предприятия. 2. Совокупная способность маркетинговой системы (предприятия) обеспечивать постоянную конкурентоспособность предприятия, экономическую и социальную конъюнктуру его товара или услуги на рынке благодаря планированию и проведению эффективных маркетинговых мероприятий в области исследования спроса, товарной, ценовой, коммуникативной и сбытовой политики, а также организации стратегического планирования и контроля за поведением товара, конкурентов и потребителей на рынке.</w:t>
      </w:r>
    </w:p>
    <w:p w14:paraId="0CC9FB32" w14:textId="77777777" w:rsidR="00CE467E" w:rsidRDefault="00F00B70">
      <w:pPr>
        <w:jc w:val="both"/>
        <w:rPr>
          <w:rFonts w:cs="Arial"/>
          <w:color w:val="000000"/>
        </w:rPr>
      </w:pPr>
      <w:r w:rsidRPr="00F00B70">
        <w:rPr>
          <w:rFonts w:cs="Arial"/>
          <w:b/>
          <w:color w:val="4169E1"/>
        </w:rPr>
        <w:t>Маркетинг-статистика</w:t>
      </w:r>
      <w:r w:rsidR="00FC3FEE">
        <w:rPr>
          <w:rFonts w:cs="Arial"/>
          <w:color w:val="000000"/>
        </w:rPr>
        <w:t xml:space="preserve"> – </w:t>
      </w:r>
      <w:r w:rsidR="007709E6" w:rsidRPr="00B47E41">
        <w:rPr>
          <w:rFonts w:cs="Arial"/>
          <w:color w:val="000000"/>
        </w:rPr>
        <w:t>1. Область статистики, изучающая состояние и динамику рынка и рыночных отношений на разных иерархических уровнях предпринимательской деятельности. 2. Вид профессиональной деятельности по сбору, обработке и анализу данных о состоянии и развитии систем маркетинга. 3. Совокупность данных и показателей, характеризующих состояние внутренней и внешней среды маркетинга.</w:t>
      </w:r>
    </w:p>
    <w:p w14:paraId="3BB677A5" w14:textId="77777777" w:rsidR="00CE467E" w:rsidRDefault="00F00B70">
      <w:pPr>
        <w:jc w:val="both"/>
        <w:rPr>
          <w:rFonts w:cs="Arial"/>
          <w:color w:val="000000"/>
        </w:rPr>
      </w:pPr>
      <w:r w:rsidRPr="00F00B70">
        <w:rPr>
          <w:rFonts w:cs="Arial"/>
          <w:b/>
          <w:color w:val="4169E1"/>
        </w:rPr>
        <w:t>Международный маркетинг</w:t>
      </w:r>
      <w:r w:rsidR="00FC3FEE">
        <w:rPr>
          <w:rFonts w:cs="Arial"/>
          <w:color w:val="000000"/>
        </w:rPr>
        <w:t xml:space="preserve"> – </w:t>
      </w:r>
      <w:r w:rsidR="007709E6" w:rsidRPr="00B47E41">
        <w:rPr>
          <w:rFonts w:cs="Arial"/>
          <w:color w:val="000000"/>
        </w:rPr>
        <w:t>маркетинг, используемый предприятиями и государством во внешнеэкономической деятельности. Он предполагает исследование внешней среды, целесообразности выхода на международный рынок, выбор конкретных рынков и методов выхода на них, разработку плана маркетинга, изучение информационной поддержки при организации работ на международном рынке, исследование конкурентных преимуществ и т.д.</w:t>
      </w:r>
      <w:r w:rsidR="00FC3FEE">
        <w:rPr>
          <w:rFonts w:cs="Arial"/>
          <w:color w:val="000000"/>
        </w:rPr>
        <w:t>.</w:t>
      </w:r>
    </w:p>
    <w:p w14:paraId="6218BD8C" w14:textId="77777777" w:rsidR="00CE467E" w:rsidRDefault="00F00B70">
      <w:pPr>
        <w:jc w:val="both"/>
        <w:rPr>
          <w:rFonts w:cs="Arial"/>
          <w:color w:val="000000"/>
        </w:rPr>
      </w:pPr>
      <w:r w:rsidRPr="00F00B70">
        <w:rPr>
          <w:rFonts w:cs="Arial"/>
          <w:b/>
          <w:color w:val="4169E1"/>
        </w:rPr>
        <w:t>Менеджмент</w:t>
      </w:r>
      <w:r w:rsidR="00FC3FEE">
        <w:rPr>
          <w:rFonts w:cs="Arial"/>
          <w:color w:val="000000"/>
        </w:rPr>
        <w:t xml:space="preserve"> – </w:t>
      </w:r>
      <w:r w:rsidR="007709E6" w:rsidRPr="00B47E41">
        <w:rPr>
          <w:rFonts w:cs="Arial"/>
          <w:color w:val="000000"/>
        </w:rPr>
        <w:t xml:space="preserve">1. Совокупность функций, необходимых для организации любой деятельности на том или ином иерархическом уровне рыночной экономики. 2. Форма описания, представления деятельности и роли отдельного лица или группы лиц, которые </w:t>
      </w:r>
      <w:r w:rsidR="007709E6" w:rsidRPr="00B47E41">
        <w:rPr>
          <w:rFonts w:cs="Arial"/>
          <w:color w:val="000000"/>
        </w:rPr>
        <w:lastRenderedPageBreak/>
        <w:t>ставят и контролируют задачи по управлению процессами организации, планирования, координации и контроля в той или иной области воспроизводства или экономики в целом. 3. Наука управления рыночной экономикой, включающая теорию систем, теорию решений, социальную психологию, социологию, психологию, математику и др. 4. Руководство фирмы, возглавляющее процесс организации и функционирования производства и ответственное за результаты и выживаемость фирмы в условиях конкурентной борьбы. 5. Управление экономикой, производством, персоналом, ресурсами и т.д. в условиях рынка.</w:t>
      </w:r>
    </w:p>
    <w:p w14:paraId="6A2C7E12" w14:textId="77777777" w:rsidR="00CE467E" w:rsidRDefault="00F00B70">
      <w:pPr>
        <w:jc w:val="both"/>
        <w:rPr>
          <w:rFonts w:cs="Arial"/>
          <w:color w:val="000000"/>
        </w:rPr>
      </w:pPr>
      <w:proofErr w:type="spellStart"/>
      <w:r w:rsidRPr="00F00B70">
        <w:rPr>
          <w:rFonts w:cs="Arial"/>
          <w:b/>
          <w:color w:val="4169E1"/>
        </w:rPr>
        <w:t>Мерчендайзинг</w:t>
      </w:r>
      <w:proofErr w:type="spellEnd"/>
      <w:r w:rsidR="00FC3FEE">
        <w:rPr>
          <w:rFonts w:cs="Arial"/>
          <w:color w:val="000000"/>
        </w:rPr>
        <w:t xml:space="preserve"> – </w:t>
      </w:r>
      <w:r w:rsidR="007709E6" w:rsidRPr="00B47E41">
        <w:rPr>
          <w:rFonts w:cs="Arial"/>
          <w:color w:val="000000"/>
        </w:rPr>
        <w:t>направление маркетинга, способствующее стимулированию розничных продаж посредством привлечения внимания конечных покупателей к определенным маркам или группам товаров в местах продаж без активного участия специального персонала.</w:t>
      </w:r>
    </w:p>
    <w:p w14:paraId="47ED6D0D" w14:textId="77777777" w:rsidR="00CE467E" w:rsidRDefault="00F00B70">
      <w:pPr>
        <w:jc w:val="both"/>
        <w:rPr>
          <w:rFonts w:cs="Arial"/>
          <w:color w:val="000000"/>
        </w:rPr>
      </w:pPr>
      <w:r w:rsidRPr="00F00B70">
        <w:rPr>
          <w:rFonts w:cs="Arial"/>
          <w:b/>
          <w:color w:val="4169E1"/>
        </w:rPr>
        <w:t>Методы прогнозирования</w:t>
      </w:r>
      <w:r w:rsidR="00C22235">
        <w:rPr>
          <w:rFonts w:cs="Arial"/>
          <w:color w:val="000000"/>
        </w:rPr>
        <w:t xml:space="preserve"> – </w:t>
      </w:r>
      <w:r w:rsidR="007709E6" w:rsidRPr="00B47E41">
        <w:rPr>
          <w:rFonts w:cs="Arial"/>
          <w:color w:val="000000"/>
        </w:rPr>
        <w:t xml:space="preserve">научное предвидение, основанное на анализе фактических данных прошлого и настоящего исследуемого объекта. По величине периода укрепления выделяют краткосрочные прогнозы (до 1,5 лет); среднесрочные прогнозы - (5 лет); долгосрочные прогнозы </w:t>
      </w:r>
      <w:r w:rsidR="00C22235">
        <w:rPr>
          <w:rFonts w:cs="Arial"/>
          <w:color w:val="000000"/>
        </w:rPr>
        <w:t>–</w:t>
      </w:r>
      <w:r w:rsidR="007709E6" w:rsidRPr="00B47E41">
        <w:rPr>
          <w:rFonts w:cs="Arial"/>
          <w:color w:val="000000"/>
        </w:rPr>
        <w:t xml:space="preserve"> </w:t>
      </w:r>
      <w:r w:rsidR="00C22235">
        <w:rPr>
          <w:rFonts w:cs="Arial"/>
          <w:color w:val="000000"/>
        </w:rPr>
        <w:t>(</w:t>
      </w:r>
      <w:r w:rsidR="007709E6" w:rsidRPr="00B47E41">
        <w:rPr>
          <w:rFonts w:cs="Arial"/>
          <w:color w:val="000000"/>
        </w:rPr>
        <w:t>10-15 лет</w:t>
      </w:r>
      <w:r w:rsidR="00C22235">
        <w:rPr>
          <w:rFonts w:cs="Arial"/>
          <w:color w:val="000000"/>
        </w:rPr>
        <w:t>)</w:t>
      </w:r>
      <w:r w:rsidR="007709E6" w:rsidRPr="00B47E41">
        <w:rPr>
          <w:rFonts w:cs="Arial"/>
          <w:color w:val="000000"/>
        </w:rPr>
        <w:t>, основанные на системе прогнозов различных составляющих. По форме представления прогнозы делятся на количественные и качественные; по охвату прогнозированием объекта исследования прогнозы бывают общими и частными.</w:t>
      </w:r>
    </w:p>
    <w:p w14:paraId="7A7D76DE" w14:textId="77777777" w:rsidR="00CE467E" w:rsidRDefault="00F00B70">
      <w:pPr>
        <w:jc w:val="both"/>
        <w:rPr>
          <w:rFonts w:cs="Arial"/>
          <w:color w:val="000000"/>
        </w:rPr>
      </w:pPr>
      <w:r w:rsidRPr="00F00B70">
        <w:rPr>
          <w:rFonts w:cs="Arial"/>
          <w:b/>
          <w:color w:val="4169E1"/>
        </w:rPr>
        <w:t>Методы сбора первичной информации</w:t>
      </w:r>
      <w:r w:rsidR="00C22235">
        <w:rPr>
          <w:rFonts w:cs="Arial"/>
          <w:b/>
          <w:color w:val="4169E1"/>
        </w:rPr>
        <w:t xml:space="preserve"> </w:t>
      </w:r>
      <w:r w:rsidR="00C22235">
        <w:rPr>
          <w:rFonts w:cs="Arial"/>
          <w:color w:val="000000"/>
        </w:rPr>
        <w:t>– 1) Н</w:t>
      </w:r>
      <w:r w:rsidR="007709E6" w:rsidRPr="00B47E41">
        <w:rPr>
          <w:rFonts w:cs="Arial"/>
          <w:color w:val="000000"/>
        </w:rPr>
        <w:t xml:space="preserve">аблюдение - один из возможных способов сбора первичных данных, когда исследователь ведет непосредственное наблюдение за людьми и обстановкой. </w:t>
      </w:r>
      <w:r w:rsidR="00C22235">
        <w:rPr>
          <w:rFonts w:cs="Arial"/>
          <w:color w:val="000000"/>
        </w:rPr>
        <w:t xml:space="preserve">2) </w:t>
      </w:r>
      <w:r w:rsidR="007709E6" w:rsidRPr="00B47E41">
        <w:rPr>
          <w:rFonts w:cs="Arial"/>
          <w:color w:val="000000"/>
        </w:rPr>
        <w:t xml:space="preserve">Эксперимент - метод сбора первичной информации, при котором исследователь отбирает сопоставимые между собой субъекты, создает для этих групп разную обстановку и осуществляет контроль за переменными составляющими основных характеристик субъектов. На основании результатов контроля анализируются причинно-следственные связи и делаются заключения о первичной информации. </w:t>
      </w:r>
      <w:r w:rsidR="00C22235">
        <w:rPr>
          <w:rFonts w:cs="Arial"/>
          <w:color w:val="000000"/>
        </w:rPr>
        <w:t xml:space="preserve">3) </w:t>
      </w:r>
      <w:r w:rsidR="007709E6" w:rsidRPr="00B47E41">
        <w:rPr>
          <w:rFonts w:cs="Arial"/>
          <w:color w:val="000000"/>
        </w:rPr>
        <w:t xml:space="preserve">Опрос - метод сбора первичной информации при описательных исследованиях. </w:t>
      </w:r>
      <w:r w:rsidR="00C22235">
        <w:rPr>
          <w:rFonts w:cs="Arial"/>
          <w:color w:val="000000"/>
        </w:rPr>
        <w:t xml:space="preserve">4) </w:t>
      </w:r>
      <w:r w:rsidR="007709E6" w:rsidRPr="00B47E41">
        <w:rPr>
          <w:rFonts w:cs="Arial"/>
          <w:color w:val="000000"/>
        </w:rPr>
        <w:t xml:space="preserve">Формой опроса является интервью, которое может проводится по телефону. Это лучший метод скорейшего сбора информации. В ходе его интервьюер имеет возможность объяснить непонятные для респондента вопросы. </w:t>
      </w:r>
      <w:r w:rsidR="00C22235">
        <w:rPr>
          <w:rFonts w:cs="Arial"/>
          <w:color w:val="000000"/>
        </w:rPr>
        <w:t xml:space="preserve">5) </w:t>
      </w:r>
      <w:r w:rsidR="007709E6" w:rsidRPr="00B47E41">
        <w:rPr>
          <w:rFonts w:cs="Arial"/>
          <w:color w:val="000000"/>
        </w:rPr>
        <w:t>Самым универсальным из всех методов проведения опроса, но самым дорогим из них, является личное интервью. Оно требует тщательного планирования и контроля; Л.И. бывает индивидуальное и групповое.</w:t>
      </w:r>
    </w:p>
    <w:p w14:paraId="3A46191C" w14:textId="77777777" w:rsidR="00CE467E" w:rsidRDefault="00F00B70">
      <w:pPr>
        <w:jc w:val="both"/>
        <w:rPr>
          <w:rFonts w:cs="Arial"/>
          <w:color w:val="000000"/>
        </w:rPr>
      </w:pPr>
      <w:r w:rsidRPr="00F00B70">
        <w:rPr>
          <w:rFonts w:cs="Arial"/>
          <w:b/>
          <w:color w:val="4169E1"/>
        </w:rPr>
        <w:t>Методы ценообразования</w:t>
      </w:r>
      <w:r w:rsidR="00C22235">
        <w:rPr>
          <w:rFonts w:cs="Arial"/>
          <w:color w:val="000000"/>
        </w:rPr>
        <w:t xml:space="preserve"> – </w:t>
      </w:r>
      <w:r w:rsidR="007709E6" w:rsidRPr="00B47E41">
        <w:rPr>
          <w:rFonts w:cs="Arial"/>
          <w:color w:val="000000"/>
        </w:rPr>
        <w:t xml:space="preserve">методы используемые при формировании цен на продукцию и услуги. Выделяют три метода ценообразования </w:t>
      </w:r>
      <w:r w:rsidR="00C22235">
        <w:rPr>
          <w:rFonts w:cs="Arial"/>
          <w:color w:val="000000"/>
        </w:rPr>
        <w:t>–</w:t>
      </w:r>
      <w:r w:rsidR="007709E6" w:rsidRPr="00B47E41">
        <w:rPr>
          <w:rFonts w:cs="Arial"/>
          <w:color w:val="000000"/>
        </w:rPr>
        <w:t xml:space="preserve"> основанный на издержках, основанный на линии покупателей, основанный на ценах конкурентов.</w:t>
      </w:r>
    </w:p>
    <w:p w14:paraId="2E3E27C1" w14:textId="77777777" w:rsidR="00CE467E" w:rsidRDefault="00F00B70">
      <w:pPr>
        <w:jc w:val="both"/>
        <w:rPr>
          <w:rFonts w:cs="Arial"/>
          <w:color w:val="000000"/>
        </w:rPr>
      </w:pPr>
      <w:r w:rsidRPr="00F00B70">
        <w:rPr>
          <w:rFonts w:cs="Arial"/>
          <w:b/>
          <w:color w:val="4169E1"/>
        </w:rPr>
        <w:t>Микросреда</w:t>
      </w:r>
      <w:r w:rsidR="00C22235">
        <w:rPr>
          <w:rFonts w:cs="Arial"/>
          <w:color w:val="000000"/>
        </w:rPr>
        <w:t xml:space="preserve"> – </w:t>
      </w:r>
      <w:r w:rsidR="007709E6" w:rsidRPr="00B47E41">
        <w:rPr>
          <w:rFonts w:cs="Arial"/>
          <w:color w:val="000000"/>
        </w:rPr>
        <w:t xml:space="preserve">составляющая маркетинговой среды фирмы, представлена силами, имеющими непосредственное отношение к самой фирме и ее возможностям по </w:t>
      </w:r>
      <w:r w:rsidR="007709E6" w:rsidRPr="00B47E41">
        <w:rPr>
          <w:rFonts w:cs="Arial"/>
          <w:color w:val="000000"/>
        </w:rPr>
        <w:lastRenderedPageBreak/>
        <w:t>обслуживанию клиентуры, т.е. поставщиками, маркетинговыми посредниками, клиентами, конкурентами и контактными аудиториями.</w:t>
      </w:r>
    </w:p>
    <w:p w14:paraId="2187F620" w14:textId="77777777" w:rsidR="00CE467E" w:rsidRDefault="00F00B70">
      <w:pPr>
        <w:jc w:val="both"/>
        <w:rPr>
          <w:rFonts w:cs="Arial"/>
          <w:color w:val="000000"/>
        </w:rPr>
      </w:pPr>
      <w:r w:rsidRPr="00F00B70">
        <w:rPr>
          <w:rFonts w:cs="Arial"/>
          <w:b/>
          <w:color w:val="4169E1"/>
        </w:rPr>
        <w:t>Модели маркетинга</w:t>
      </w:r>
      <w:r w:rsidR="007D22C3">
        <w:rPr>
          <w:rFonts w:cs="Arial"/>
          <w:color w:val="000000"/>
        </w:rPr>
        <w:t xml:space="preserve"> – </w:t>
      </w:r>
      <w:r w:rsidR="007709E6" w:rsidRPr="00B47E41">
        <w:rPr>
          <w:rFonts w:cs="Arial"/>
          <w:color w:val="000000"/>
        </w:rPr>
        <w:t>1. Форма качественного и количественного описания, представления поведения субъектов маркетинговой системы в процессе их взаимодействия по поводу создания и воспроизводства спроса на товары и услуги с целью получения или роста прибыли. 2. Совокупность моделей (имитационных, регрессионных, корреляционных и т.д.), отражающих и описывающих функциональные, ресурсные причинно-следственные связи субъектов и окружающей среды маркетинга при проектировании, организации, планировании, функционировании и развитии системы маркетинга. 3. Модели маркетинга-</w:t>
      </w:r>
      <w:proofErr w:type="spellStart"/>
      <w:r w:rsidR="007709E6" w:rsidRPr="00B47E41">
        <w:rPr>
          <w:rFonts w:cs="Arial"/>
          <w:color w:val="000000"/>
        </w:rPr>
        <w:t>микса</w:t>
      </w:r>
      <w:proofErr w:type="spellEnd"/>
      <w:r w:rsidR="007709E6" w:rsidRPr="00B47E41">
        <w:rPr>
          <w:rFonts w:cs="Arial"/>
          <w:color w:val="000000"/>
        </w:rPr>
        <w:t xml:space="preserve"> или каждой его составляющей (модель товарной политики, модель ценообразования, модели рекламы и т.д.).</w:t>
      </w:r>
    </w:p>
    <w:p w14:paraId="77F9E963" w14:textId="77777777" w:rsidR="00CE467E" w:rsidRDefault="00F00B70">
      <w:pPr>
        <w:jc w:val="both"/>
        <w:rPr>
          <w:rFonts w:cs="Arial"/>
          <w:color w:val="000000"/>
        </w:rPr>
      </w:pPr>
      <w:r w:rsidRPr="00F00B70">
        <w:rPr>
          <w:rFonts w:cs="Arial"/>
          <w:b/>
          <w:color w:val="4169E1"/>
        </w:rPr>
        <w:t>Мотивация</w:t>
      </w:r>
      <w:r w:rsidR="007D22C3">
        <w:rPr>
          <w:rFonts w:cs="Arial"/>
          <w:color w:val="000000"/>
        </w:rPr>
        <w:t xml:space="preserve"> – </w:t>
      </w:r>
      <w:r w:rsidR="007709E6" w:rsidRPr="00B47E41">
        <w:rPr>
          <w:rFonts w:cs="Arial"/>
          <w:color w:val="000000"/>
        </w:rPr>
        <w:t>1. Процесс интенсификации мотивов индивидуума или их группы с целью активизации их действий по принятию решения об удовлетворении какой-то потребности. 2. Побуждающие действия, оказывающие влияние на активность покупателя в процессе принятия им решения о покупке.</w:t>
      </w:r>
    </w:p>
    <w:p w14:paraId="497B6AE8" w14:textId="77777777" w:rsidR="00CE467E" w:rsidRDefault="007709E6">
      <w:pPr>
        <w:pStyle w:val="3"/>
        <w:spacing w:before="0"/>
        <w:jc w:val="both"/>
        <w:rPr>
          <w:rFonts w:ascii="Arial" w:hAnsi="Arial" w:cs="Arial"/>
          <w:color w:val="FF0000"/>
          <w:sz w:val="28"/>
          <w:szCs w:val="22"/>
        </w:rPr>
      </w:pPr>
      <w:bookmarkStart w:id="320" w:name="_Toc210732467"/>
      <w:bookmarkStart w:id="321" w:name="_Toc217108067"/>
      <w:r w:rsidRPr="009D536B">
        <w:rPr>
          <w:rFonts w:ascii="Arial" w:hAnsi="Arial" w:cs="Arial"/>
          <w:color w:val="FF0000"/>
          <w:sz w:val="28"/>
          <w:szCs w:val="22"/>
        </w:rPr>
        <w:t>О</w:t>
      </w:r>
      <w:bookmarkEnd w:id="320"/>
      <w:bookmarkEnd w:id="321"/>
    </w:p>
    <w:p w14:paraId="1EC12E82" w14:textId="77777777" w:rsidR="00CE467E" w:rsidRDefault="00F00B70">
      <w:pPr>
        <w:jc w:val="both"/>
        <w:rPr>
          <w:rFonts w:cs="Arial"/>
          <w:color w:val="000000"/>
        </w:rPr>
      </w:pPr>
      <w:r w:rsidRPr="00F00B70">
        <w:rPr>
          <w:rFonts w:cs="Arial"/>
          <w:b/>
          <w:color w:val="4169E1"/>
        </w:rPr>
        <w:t>ОПЕК — организация стран-экспортёров нефти</w:t>
      </w:r>
      <w:r w:rsidR="007D22C3">
        <w:rPr>
          <w:rFonts w:cs="Arial"/>
          <w:color w:val="000000"/>
        </w:rPr>
        <w:t xml:space="preserve"> – </w:t>
      </w:r>
      <w:r w:rsidR="007709E6" w:rsidRPr="00B47E41">
        <w:rPr>
          <w:rFonts w:cs="Arial"/>
          <w:color w:val="000000"/>
        </w:rPr>
        <w:t xml:space="preserve">(англ. OPEC, </w:t>
      </w:r>
      <w:proofErr w:type="spellStart"/>
      <w:r w:rsidR="007709E6" w:rsidRPr="00B47E41">
        <w:rPr>
          <w:rFonts w:cs="Arial"/>
          <w:color w:val="000000"/>
        </w:rPr>
        <w:t>The</w:t>
      </w:r>
      <w:proofErr w:type="spellEnd"/>
      <w:r w:rsidR="007709E6" w:rsidRPr="00B47E41">
        <w:rPr>
          <w:rFonts w:cs="Arial"/>
          <w:color w:val="000000"/>
        </w:rPr>
        <w:t xml:space="preserve"> </w:t>
      </w:r>
      <w:proofErr w:type="spellStart"/>
      <w:r w:rsidR="007709E6" w:rsidRPr="00B47E41">
        <w:rPr>
          <w:rFonts w:cs="Arial"/>
          <w:color w:val="000000"/>
        </w:rPr>
        <w:t>Organization</w:t>
      </w:r>
      <w:proofErr w:type="spellEnd"/>
      <w:r w:rsidR="007709E6" w:rsidRPr="00B47E41">
        <w:rPr>
          <w:rFonts w:cs="Arial"/>
          <w:color w:val="000000"/>
        </w:rPr>
        <w:t xml:space="preserve"> </w:t>
      </w:r>
      <w:proofErr w:type="spellStart"/>
      <w:r w:rsidR="007709E6" w:rsidRPr="00B47E41">
        <w:rPr>
          <w:rFonts w:cs="Arial"/>
          <w:color w:val="000000"/>
        </w:rPr>
        <w:t>of</w:t>
      </w:r>
      <w:proofErr w:type="spellEnd"/>
      <w:r w:rsidR="007709E6" w:rsidRPr="00B47E41">
        <w:rPr>
          <w:rFonts w:cs="Arial"/>
          <w:color w:val="000000"/>
        </w:rPr>
        <w:t xml:space="preserve"> </w:t>
      </w:r>
      <w:proofErr w:type="spellStart"/>
      <w:r w:rsidR="007709E6" w:rsidRPr="00B47E41">
        <w:rPr>
          <w:rFonts w:cs="Arial"/>
          <w:color w:val="000000"/>
        </w:rPr>
        <w:t>the</w:t>
      </w:r>
      <w:proofErr w:type="spellEnd"/>
      <w:r w:rsidR="007709E6" w:rsidRPr="00B47E41">
        <w:rPr>
          <w:rFonts w:cs="Arial"/>
          <w:color w:val="000000"/>
        </w:rPr>
        <w:t xml:space="preserve"> </w:t>
      </w:r>
      <w:proofErr w:type="spellStart"/>
      <w:r w:rsidR="007709E6" w:rsidRPr="00B47E41">
        <w:rPr>
          <w:rFonts w:cs="Arial"/>
          <w:color w:val="000000"/>
        </w:rPr>
        <w:t>Petroleum</w:t>
      </w:r>
      <w:proofErr w:type="spellEnd"/>
      <w:r w:rsidR="007709E6" w:rsidRPr="00B47E41">
        <w:rPr>
          <w:rFonts w:cs="Arial"/>
          <w:color w:val="000000"/>
        </w:rPr>
        <w:t xml:space="preserve"> </w:t>
      </w:r>
      <w:proofErr w:type="spellStart"/>
      <w:r w:rsidR="007709E6" w:rsidRPr="00B47E41">
        <w:rPr>
          <w:rFonts w:cs="Arial"/>
          <w:color w:val="000000"/>
        </w:rPr>
        <w:t>Exporting</w:t>
      </w:r>
      <w:proofErr w:type="spellEnd"/>
      <w:r w:rsidR="007709E6" w:rsidRPr="00B47E41">
        <w:rPr>
          <w:rFonts w:cs="Arial"/>
          <w:color w:val="000000"/>
        </w:rPr>
        <w:t xml:space="preserve"> </w:t>
      </w:r>
      <w:proofErr w:type="spellStart"/>
      <w:r w:rsidR="007709E6" w:rsidRPr="00B47E41">
        <w:rPr>
          <w:rFonts w:cs="Arial"/>
          <w:color w:val="000000"/>
        </w:rPr>
        <w:t>Countries</w:t>
      </w:r>
      <w:proofErr w:type="spellEnd"/>
      <w:r w:rsidR="007709E6" w:rsidRPr="00B47E41">
        <w:rPr>
          <w:rFonts w:cs="Arial"/>
          <w:color w:val="000000"/>
        </w:rPr>
        <w:t>) — организация, созданная нефтедобывающими державами для стабилизации цен на нефть. Членами данной организации являются страны, чья экономика во многом зависит от доходов от экспорта нефти. Основная цель организации — контроль над мировыми ценами на нефть.</w:t>
      </w:r>
    </w:p>
    <w:p w14:paraId="7421FE1A" w14:textId="77777777" w:rsidR="00CE467E" w:rsidRDefault="00F00B70">
      <w:pPr>
        <w:jc w:val="both"/>
        <w:rPr>
          <w:rFonts w:cs="Arial"/>
          <w:color w:val="000000"/>
        </w:rPr>
      </w:pPr>
      <w:r w:rsidRPr="00F00B70">
        <w:rPr>
          <w:rFonts w:cs="Arial"/>
          <w:b/>
          <w:color w:val="4169E1"/>
        </w:rPr>
        <w:t>Организационные структуры маркетинга</w:t>
      </w:r>
      <w:r w:rsidR="002D6B74">
        <w:rPr>
          <w:rFonts w:cs="Arial"/>
          <w:color w:val="000000"/>
        </w:rPr>
        <w:t xml:space="preserve"> – </w:t>
      </w:r>
      <w:r w:rsidR="007709E6" w:rsidRPr="00B47E41">
        <w:rPr>
          <w:rFonts w:cs="Arial"/>
          <w:color w:val="000000"/>
        </w:rPr>
        <w:t>разновидность схем взаимодействия основных подразделений службы маркетинга, основанных на модификации основных принципов менеджмента: централизации, децентрализации и гибкости. Различают функциональные, продуктовые, рыночные и матричные организационные структуры маркетинга и их модификации.</w:t>
      </w:r>
    </w:p>
    <w:p w14:paraId="571E1338" w14:textId="77777777" w:rsidR="00CE467E" w:rsidRDefault="007709E6">
      <w:pPr>
        <w:pStyle w:val="3"/>
        <w:spacing w:before="0"/>
        <w:jc w:val="both"/>
        <w:rPr>
          <w:rFonts w:ascii="Arial" w:hAnsi="Arial" w:cs="Arial"/>
          <w:color w:val="FF0000"/>
          <w:sz w:val="28"/>
          <w:szCs w:val="22"/>
        </w:rPr>
      </w:pPr>
      <w:bookmarkStart w:id="322" w:name="_Toc210732468"/>
      <w:bookmarkStart w:id="323" w:name="_Toc217108068"/>
      <w:r w:rsidRPr="009D536B">
        <w:rPr>
          <w:rFonts w:ascii="Arial" w:hAnsi="Arial" w:cs="Arial"/>
          <w:color w:val="FF0000"/>
          <w:sz w:val="28"/>
          <w:szCs w:val="22"/>
        </w:rPr>
        <w:t>П</w:t>
      </w:r>
      <w:bookmarkEnd w:id="322"/>
      <w:bookmarkEnd w:id="323"/>
    </w:p>
    <w:p w14:paraId="37D43B36" w14:textId="77777777" w:rsidR="00CE467E" w:rsidRDefault="00F00B70">
      <w:pPr>
        <w:jc w:val="both"/>
        <w:rPr>
          <w:rFonts w:cs="Arial"/>
          <w:color w:val="000000"/>
        </w:rPr>
      </w:pPr>
      <w:r w:rsidRPr="00F00B70">
        <w:rPr>
          <w:rFonts w:cs="Arial"/>
          <w:b/>
          <w:color w:val="4169E1"/>
        </w:rPr>
        <w:t>План маркетинга</w:t>
      </w:r>
      <w:r w:rsidR="002D6B74">
        <w:rPr>
          <w:rFonts w:cs="Arial"/>
          <w:color w:val="000000"/>
        </w:rPr>
        <w:t xml:space="preserve"> – </w:t>
      </w:r>
      <w:r w:rsidR="007709E6" w:rsidRPr="00B47E41">
        <w:rPr>
          <w:rFonts w:cs="Arial"/>
          <w:color w:val="000000"/>
        </w:rPr>
        <w:t>детальное последовательное изложение мероприятий, с помощью которых имеется ввиду достичь поставленных целей маркетинга.</w:t>
      </w:r>
    </w:p>
    <w:p w14:paraId="63F067B9" w14:textId="77777777" w:rsidR="00CE467E" w:rsidRDefault="00F00B70">
      <w:pPr>
        <w:jc w:val="both"/>
        <w:rPr>
          <w:rFonts w:cs="Arial"/>
          <w:color w:val="000000"/>
        </w:rPr>
      </w:pPr>
      <w:r w:rsidRPr="00F00B70">
        <w:rPr>
          <w:rFonts w:cs="Arial"/>
          <w:b/>
          <w:color w:val="4169E1"/>
        </w:rPr>
        <w:t xml:space="preserve">План </w:t>
      </w:r>
      <w:proofErr w:type="spellStart"/>
      <w:r w:rsidRPr="00F00B70">
        <w:rPr>
          <w:rFonts w:cs="Arial"/>
          <w:b/>
          <w:color w:val="4169E1"/>
        </w:rPr>
        <w:t>Ма́ршалла</w:t>
      </w:r>
      <w:proofErr w:type="spellEnd"/>
      <w:r w:rsidR="0074506F">
        <w:rPr>
          <w:rFonts w:cs="Arial"/>
          <w:color w:val="000000"/>
        </w:rPr>
        <w:t xml:space="preserve"> – </w:t>
      </w:r>
      <w:r w:rsidR="007709E6" w:rsidRPr="00B47E41">
        <w:rPr>
          <w:rFonts w:cs="Arial"/>
          <w:color w:val="000000"/>
        </w:rPr>
        <w:t xml:space="preserve">(англ. </w:t>
      </w:r>
      <w:proofErr w:type="spellStart"/>
      <w:r w:rsidR="007709E6" w:rsidRPr="00B47E41">
        <w:rPr>
          <w:rFonts w:cs="Arial"/>
          <w:color w:val="000000"/>
        </w:rPr>
        <w:t>Marshall</w:t>
      </w:r>
      <w:proofErr w:type="spellEnd"/>
      <w:r w:rsidR="007709E6" w:rsidRPr="00B47E41">
        <w:rPr>
          <w:rFonts w:cs="Arial"/>
          <w:color w:val="000000"/>
        </w:rPr>
        <w:t xml:space="preserve"> </w:t>
      </w:r>
      <w:proofErr w:type="spellStart"/>
      <w:r w:rsidR="007709E6" w:rsidRPr="00B47E41">
        <w:rPr>
          <w:rFonts w:cs="Arial"/>
          <w:color w:val="000000"/>
        </w:rPr>
        <w:t>Plan</w:t>
      </w:r>
      <w:proofErr w:type="spellEnd"/>
      <w:r w:rsidR="007709E6" w:rsidRPr="00B47E41">
        <w:rPr>
          <w:rFonts w:cs="Arial"/>
          <w:color w:val="000000"/>
        </w:rPr>
        <w:t xml:space="preserve">, официальное название англ. </w:t>
      </w:r>
      <w:proofErr w:type="spellStart"/>
      <w:r w:rsidR="007709E6" w:rsidRPr="00B47E41">
        <w:rPr>
          <w:rFonts w:cs="Arial"/>
          <w:color w:val="000000"/>
        </w:rPr>
        <w:t>European</w:t>
      </w:r>
      <w:proofErr w:type="spellEnd"/>
      <w:r w:rsidR="007709E6" w:rsidRPr="00B47E41">
        <w:rPr>
          <w:rFonts w:cs="Arial"/>
          <w:color w:val="000000"/>
        </w:rPr>
        <w:t xml:space="preserve"> </w:t>
      </w:r>
      <w:proofErr w:type="spellStart"/>
      <w:r w:rsidR="007709E6" w:rsidRPr="00B47E41">
        <w:rPr>
          <w:rFonts w:cs="Arial"/>
          <w:color w:val="000000"/>
        </w:rPr>
        <w:t>Recovery</w:t>
      </w:r>
      <w:proofErr w:type="spellEnd"/>
      <w:r w:rsidR="007709E6" w:rsidRPr="00B47E41">
        <w:rPr>
          <w:rFonts w:cs="Arial"/>
          <w:color w:val="000000"/>
        </w:rPr>
        <w:t xml:space="preserve"> </w:t>
      </w:r>
      <w:proofErr w:type="spellStart"/>
      <w:r w:rsidR="007709E6" w:rsidRPr="00B47E41">
        <w:rPr>
          <w:rFonts w:cs="Arial"/>
          <w:color w:val="000000"/>
        </w:rPr>
        <w:t>Program</w:t>
      </w:r>
      <w:proofErr w:type="spellEnd"/>
      <w:r w:rsidR="007709E6" w:rsidRPr="00B47E41">
        <w:rPr>
          <w:rFonts w:cs="Arial"/>
          <w:color w:val="000000"/>
        </w:rPr>
        <w:t xml:space="preserve"> — «Программа восстановления Европы») — программа помощи Европе после Второй мировой войны. Выдвинут в 1947 американским министром иностранных дел Джорджем К. Маршаллом (вступил в действие в апреле 1948). В осуществлении плана участвовали 17 европейских стран (включая Западную Германию). План Маршалла содействовал укреплению положения США в Западной Европе.</w:t>
      </w:r>
    </w:p>
    <w:p w14:paraId="18C80DA2" w14:textId="77777777" w:rsidR="00CE467E" w:rsidRDefault="00F00B70">
      <w:pPr>
        <w:jc w:val="both"/>
        <w:rPr>
          <w:rFonts w:cs="Arial"/>
          <w:color w:val="000000"/>
        </w:rPr>
      </w:pPr>
      <w:r w:rsidRPr="00F00B70">
        <w:rPr>
          <w:rFonts w:cs="Arial"/>
          <w:b/>
          <w:color w:val="4169E1"/>
        </w:rPr>
        <w:lastRenderedPageBreak/>
        <w:t>Планирование маркетинга</w:t>
      </w:r>
      <w:r w:rsidR="00E51B67">
        <w:rPr>
          <w:rFonts w:cs="Arial"/>
          <w:color w:val="000000"/>
        </w:rPr>
        <w:t xml:space="preserve"> – </w:t>
      </w:r>
      <w:r w:rsidR="007709E6" w:rsidRPr="00B47E41">
        <w:rPr>
          <w:rFonts w:cs="Arial"/>
          <w:color w:val="000000"/>
        </w:rPr>
        <w:t>процесс, процедура, связанная с составлением плана маркетинга, с выбором стратегий маркетинга, нацеленных на рост объема продаж товара и максимизацию прибыли фирмы.</w:t>
      </w:r>
    </w:p>
    <w:p w14:paraId="4DBFC922" w14:textId="77777777" w:rsidR="00CE467E" w:rsidRDefault="00F00B70">
      <w:pPr>
        <w:jc w:val="both"/>
        <w:rPr>
          <w:rFonts w:cs="Arial"/>
          <w:color w:val="000000"/>
        </w:rPr>
      </w:pPr>
      <w:r w:rsidRPr="00F00B70">
        <w:rPr>
          <w:rFonts w:cs="Arial"/>
          <w:b/>
          <w:color w:val="4169E1"/>
        </w:rPr>
        <w:t>Позиционирование товара на рынке</w:t>
      </w:r>
      <w:r w:rsidR="00E51B67">
        <w:rPr>
          <w:rFonts w:cs="Arial"/>
          <w:color w:val="000000"/>
        </w:rPr>
        <w:t xml:space="preserve"> – </w:t>
      </w:r>
      <w:r w:rsidR="007709E6" w:rsidRPr="00B47E41">
        <w:rPr>
          <w:rFonts w:cs="Arial"/>
          <w:color w:val="000000"/>
        </w:rPr>
        <w:t>действия по обеспеченности товару конкурентоспособного положения на рынке и разработка соответствующего комплекса маркетинга.</w:t>
      </w:r>
    </w:p>
    <w:p w14:paraId="5193E98E" w14:textId="77777777" w:rsidR="00CE467E" w:rsidRDefault="00F00B70">
      <w:pPr>
        <w:jc w:val="both"/>
        <w:rPr>
          <w:rFonts w:cs="Arial"/>
          <w:color w:val="000000"/>
        </w:rPr>
      </w:pPr>
      <w:r w:rsidRPr="00F00B70">
        <w:rPr>
          <w:rFonts w:cs="Arial"/>
          <w:b/>
          <w:color w:val="4169E1"/>
        </w:rPr>
        <w:t>Пробный маркетинг</w:t>
      </w:r>
      <w:r w:rsidR="00E51B67">
        <w:rPr>
          <w:rFonts w:cs="Arial"/>
          <w:color w:val="000000"/>
        </w:rPr>
        <w:t xml:space="preserve"> – </w:t>
      </w:r>
      <w:r w:rsidR="007709E6" w:rsidRPr="00B47E41">
        <w:rPr>
          <w:rFonts w:cs="Arial"/>
          <w:color w:val="000000"/>
        </w:rPr>
        <w:t>оценка продукта и его маркетинговой программы с целью получения и изучения реакции потребителей и посредников на появление этого продукта в реальных рыночных условиях. Используется для прогнозирования объема продаж и прибыли.</w:t>
      </w:r>
    </w:p>
    <w:p w14:paraId="3273BC03" w14:textId="77777777" w:rsidR="00CE467E" w:rsidRDefault="00F00B70">
      <w:pPr>
        <w:jc w:val="both"/>
        <w:rPr>
          <w:rFonts w:cs="Arial"/>
          <w:color w:val="000000"/>
        </w:rPr>
      </w:pPr>
      <w:r w:rsidRPr="00F00B70">
        <w:rPr>
          <w:rFonts w:cs="Arial"/>
          <w:b/>
          <w:color w:val="4169E1"/>
        </w:rPr>
        <w:t>Процесс маркетинга</w:t>
      </w:r>
      <w:r w:rsidR="00E51B67">
        <w:rPr>
          <w:rFonts w:cs="Arial"/>
          <w:color w:val="000000"/>
        </w:rPr>
        <w:t xml:space="preserve"> – </w:t>
      </w:r>
      <w:r w:rsidR="007709E6" w:rsidRPr="00B47E41">
        <w:rPr>
          <w:rFonts w:cs="Arial"/>
          <w:color w:val="000000"/>
        </w:rPr>
        <w:t>упорядоченная совокупность стадий и действий, связанных с поиском и отбором идей, новых потребностей и воплощением их в товар или услугу, разработкой и сбытом этих продуктов на соответствующие рынки или в торгово-распределительную сеть.</w:t>
      </w:r>
    </w:p>
    <w:p w14:paraId="1D008740" w14:textId="77777777" w:rsidR="00CE467E" w:rsidRDefault="00F00B70">
      <w:pPr>
        <w:jc w:val="both"/>
        <w:rPr>
          <w:rFonts w:cs="Arial"/>
          <w:color w:val="000000"/>
        </w:rPr>
      </w:pPr>
      <w:r w:rsidRPr="00F00B70">
        <w:rPr>
          <w:rFonts w:cs="Arial"/>
          <w:b/>
          <w:color w:val="4169E1"/>
        </w:rPr>
        <w:t>Процесс маркетингового исследования</w:t>
      </w:r>
      <w:r w:rsidR="00E51B67">
        <w:rPr>
          <w:rFonts w:cs="Arial"/>
          <w:color w:val="000000"/>
        </w:rPr>
        <w:t xml:space="preserve"> – </w:t>
      </w:r>
      <w:r w:rsidR="007709E6" w:rsidRPr="00B47E41">
        <w:rPr>
          <w:rFonts w:cs="Arial"/>
          <w:color w:val="000000"/>
        </w:rPr>
        <w:t>совокупность стадий и действий, связанных с формулированием проблемной ситуации, предварительным планированием исследования, разработкой дизайна концепции исследования, сбора информации (данных), обработкой и подготовкой информации, подведением итогов исследования (анализ и прогноз).</w:t>
      </w:r>
    </w:p>
    <w:p w14:paraId="385152A8" w14:textId="77777777" w:rsidR="00CE467E" w:rsidRDefault="00F00B70">
      <w:pPr>
        <w:jc w:val="both"/>
        <w:rPr>
          <w:rFonts w:cs="Arial"/>
          <w:color w:val="000000"/>
        </w:rPr>
      </w:pPr>
      <w:r w:rsidRPr="00F00B70">
        <w:rPr>
          <w:rFonts w:cs="Arial"/>
          <w:b/>
          <w:color w:val="4169E1"/>
        </w:rPr>
        <w:t>Процесс управления маркетингом</w:t>
      </w:r>
      <w:r w:rsidR="00E51B67">
        <w:rPr>
          <w:rFonts w:cs="Arial"/>
          <w:color w:val="000000"/>
        </w:rPr>
        <w:t xml:space="preserve"> – </w:t>
      </w:r>
      <w:r w:rsidR="007709E6" w:rsidRPr="00B47E41">
        <w:rPr>
          <w:rFonts w:cs="Arial"/>
          <w:color w:val="000000"/>
        </w:rPr>
        <w:t xml:space="preserve">последовательность действий подразделений маркетинговой службы (управления) маркетинга по достижению тактических и стратегических целей маркетинга (например, анализ рыночных возможностей, выбор целевых рынков, разработка комплекса маркетинга, разработка планов маркетинга, </w:t>
      </w:r>
      <w:proofErr w:type="spellStart"/>
      <w:r w:rsidR="007709E6" w:rsidRPr="00B47E41">
        <w:rPr>
          <w:rFonts w:cs="Arial"/>
          <w:color w:val="000000"/>
        </w:rPr>
        <w:t>контроллинг</w:t>
      </w:r>
      <w:proofErr w:type="spellEnd"/>
      <w:r w:rsidR="007709E6" w:rsidRPr="00B47E41">
        <w:rPr>
          <w:rFonts w:cs="Arial"/>
          <w:color w:val="000000"/>
        </w:rPr>
        <w:t xml:space="preserve"> и др.).</w:t>
      </w:r>
    </w:p>
    <w:p w14:paraId="22DCB78C" w14:textId="77777777" w:rsidR="00CE467E" w:rsidRDefault="007709E6">
      <w:pPr>
        <w:pStyle w:val="3"/>
        <w:spacing w:before="0"/>
        <w:jc w:val="both"/>
        <w:rPr>
          <w:rFonts w:ascii="Arial" w:hAnsi="Arial" w:cs="Arial"/>
          <w:color w:val="FF0000"/>
          <w:sz w:val="28"/>
          <w:szCs w:val="22"/>
        </w:rPr>
      </w:pPr>
      <w:bookmarkStart w:id="324" w:name="_Toc210732469"/>
      <w:bookmarkStart w:id="325" w:name="_Toc217108069"/>
      <w:r w:rsidRPr="009D536B">
        <w:rPr>
          <w:rFonts w:ascii="Arial" w:hAnsi="Arial" w:cs="Arial"/>
          <w:color w:val="FF0000"/>
          <w:sz w:val="28"/>
          <w:szCs w:val="22"/>
        </w:rPr>
        <w:t>Р</w:t>
      </w:r>
      <w:bookmarkEnd w:id="324"/>
      <w:bookmarkEnd w:id="325"/>
    </w:p>
    <w:p w14:paraId="087A3866" w14:textId="77777777" w:rsidR="00CE467E" w:rsidRDefault="00F00B70">
      <w:pPr>
        <w:jc w:val="both"/>
        <w:rPr>
          <w:rFonts w:cs="Arial"/>
          <w:color w:val="000000"/>
        </w:rPr>
      </w:pPr>
      <w:r w:rsidRPr="00F00B70">
        <w:rPr>
          <w:rFonts w:cs="Arial"/>
          <w:b/>
          <w:color w:val="4169E1"/>
        </w:rPr>
        <w:t>Региональный маркетинг</w:t>
      </w:r>
      <w:r w:rsidR="00E51B67">
        <w:rPr>
          <w:rFonts w:cs="Arial"/>
          <w:color w:val="000000"/>
        </w:rPr>
        <w:t xml:space="preserve"> – </w:t>
      </w:r>
      <w:r w:rsidR="007709E6" w:rsidRPr="00B47E41">
        <w:rPr>
          <w:rFonts w:cs="Arial"/>
          <w:color w:val="000000"/>
        </w:rPr>
        <w:t>1. Организация маркетинговой деятельности в регионе. 2. Маркетинг товаров и услуг, предоставляемых регионом местным, национальным и международным инвесторам. 3. Маркетинг в системе управления социально-экономическим развитием региона.</w:t>
      </w:r>
    </w:p>
    <w:p w14:paraId="53D25FEB" w14:textId="77777777" w:rsidR="00CE467E" w:rsidRDefault="00F00B70">
      <w:pPr>
        <w:jc w:val="both"/>
        <w:rPr>
          <w:rFonts w:cs="Arial"/>
          <w:color w:val="000000"/>
        </w:rPr>
      </w:pPr>
      <w:r w:rsidRPr="00F00B70">
        <w:rPr>
          <w:rFonts w:cs="Arial"/>
          <w:b/>
          <w:color w:val="4169E1"/>
        </w:rPr>
        <w:t>Реклама</w:t>
      </w:r>
      <w:r w:rsidR="00E51B67">
        <w:rPr>
          <w:rFonts w:cs="Arial"/>
          <w:color w:val="000000"/>
        </w:rPr>
        <w:t xml:space="preserve"> – </w:t>
      </w:r>
      <w:r w:rsidR="007709E6" w:rsidRPr="00B47E41">
        <w:rPr>
          <w:rFonts w:cs="Arial"/>
          <w:color w:val="000000"/>
        </w:rPr>
        <w:t>1. Любая платная форма неличного предложения и представления идей, товаров и услуг от имени известного спонсора. 2. Форма коммуникации, которая пытается перевести качество товаров и услуг на язык нужд и потребностей покупателей.</w:t>
      </w:r>
    </w:p>
    <w:p w14:paraId="48B6A36C" w14:textId="77777777" w:rsidR="00CE467E" w:rsidRDefault="00F00B70">
      <w:pPr>
        <w:jc w:val="both"/>
        <w:rPr>
          <w:rFonts w:cs="Arial"/>
          <w:color w:val="000000"/>
        </w:rPr>
      </w:pPr>
      <w:r w:rsidRPr="00F00B70">
        <w:rPr>
          <w:rFonts w:cs="Arial"/>
          <w:b/>
          <w:color w:val="4169E1"/>
        </w:rPr>
        <w:t>Рынок</w:t>
      </w:r>
      <w:r w:rsidR="00E51B67">
        <w:rPr>
          <w:rFonts w:cs="Arial"/>
          <w:color w:val="000000"/>
        </w:rPr>
        <w:t xml:space="preserve"> – </w:t>
      </w:r>
      <w:r w:rsidR="007709E6" w:rsidRPr="00B47E41">
        <w:rPr>
          <w:rFonts w:cs="Arial"/>
          <w:color w:val="000000"/>
        </w:rPr>
        <w:t xml:space="preserve">1. Место встречи спроса и предложения, где происходит выявление степени соответствия характеристик произведенного продукта общественной потребности в нем, осуществляется сравнение конкурентоспособности данного товара с конкурентоспособностью товара-конкурента. 2. Сфера обмена товарами, услугами и </w:t>
      </w:r>
      <w:r w:rsidR="007709E6" w:rsidRPr="00B47E41">
        <w:rPr>
          <w:rFonts w:cs="Arial"/>
          <w:color w:val="000000"/>
        </w:rPr>
        <w:lastRenderedPageBreak/>
        <w:t>другой собственностью. 3. Группа потребителей. 4. Все покупатели данного товара. 5. Организованное место торговли. 6. Источник получения товаров и услуг. 7. Физически или виртуально представленная совокупность существующих или потенциальных продавцов и покупателей каких-то продуктов или услуг. 8. Биржа.</w:t>
      </w:r>
    </w:p>
    <w:p w14:paraId="21A8330A" w14:textId="77777777" w:rsidR="00CE467E" w:rsidRDefault="007709E6">
      <w:pPr>
        <w:pStyle w:val="3"/>
        <w:spacing w:before="0"/>
        <w:jc w:val="both"/>
        <w:rPr>
          <w:rFonts w:ascii="Arial" w:hAnsi="Arial" w:cs="Arial"/>
          <w:color w:val="FF0000"/>
          <w:sz w:val="28"/>
          <w:szCs w:val="22"/>
        </w:rPr>
      </w:pPr>
      <w:bookmarkStart w:id="326" w:name="_Toc210732470"/>
      <w:bookmarkStart w:id="327" w:name="_Toc217108070"/>
      <w:r w:rsidRPr="009D536B">
        <w:rPr>
          <w:rFonts w:ascii="Arial" w:hAnsi="Arial" w:cs="Arial"/>
          <w:color w:val="FF0000"/>
          <w:sz w:val="28"/>
          <w:szCs w:val="22"/>
        </w:rPr>
        <w:t>С</w:t>
      </w:r>
      <w:bookmarkEnd w:id="326"/>
      <w:bookmarkEnd w:id="327"/>
    </w:p>
    <w:p w14:paraId="4CBAC114" w14:textId="77777777" w:rsidR="00CE467E" w:rsidRDefault="00F00B70">
      <w:pPr>
        <w:jc w:val="both"/>
        <w:rPr>
          <w:rFonts w:cs="Arial"/>
          <w:color w:val="000000"/>
        </w:rPr>
      </w:pPr>
      <w:r w:rsidRPr="00F00B70">
        <w:rPr>
          <w:rFonts w:cs="Arial"/>
          <w:b/>
          <w:color w:val="4169E1"/>
        </w:rPr>
        <w:t>Сегмент рынка</w:t>
      </w:r>
      <w:r w:rsidR="00E51B67">
        <w:rPr>
          <w:rFonts w:cs="Arial"/>
          <w:color w:val="000000"/>
        </w:rPr>
        <w:t xml:space="preserve"> – </w:t>
      </w:r>
      <w:r w:rsidR="007709E6" w:rsidRPr="00B47E41">
        <w:rPr>
          <w:rFonts w:cs="Arial"/>
          <w:color w:val="000000"/>
        </w:rPr>
        <w:t>совокупность, группа потребителей, одинаково реагирующих на один и тот же предлагаемый продукт и на комплекс маркетинга.</w:t>
      </w:r>
    </w:p>
    <w:p w14:paraId="338DE9D1" w14:textId="77777777" w:rsidR="00CE467E" w:rsidRDefault="00F00B70">
      <w:pPr>
        <w:jc w:val="both"/>
        <w:rPr>
          <w:rFonts w:cs="Arial"/>
          <w:color w:val="000000"/>
        </w:rPr>
      </w:pPr>
      <w:r w:rsidRPr="00F00B70">
        <w:rPr>
          <w:rFonts w:cs="Arial"/>
          <w:b/>
          <w:color w:val="4169E1"/>
        </w:rPr>
        <w:t>Сегментация рынка</w:t>
      </w:r>
      <w:r w:rsidR="00374639">
        <w:rPr>
          <w:rFonts w:cs="Arial"/>
          <w:color w:val="000000"/>
        </w:rPr>
        <w:t xml:space="preserve"> – </w:t>
      </w:r>
      <w:r w:rsidR="007709E6" w:rsidRPr="00B47E41">
        <w:rPr>
          <w:rFonts w:cs="Arial"/>
          <w:color w:val="000000"/>
        </w:rPr>
        <w:t>разделение, разбивка рынка на четкие группы покупателей, для каждой из которых могут потребоваться отдельные товары и/или комплексы маркетинга.</w:t>
      </w:r>
    </w:p>
    <w:p w14:paraId="664FD0B0" w14:textId="77777777" w:rsidR="00CE467E" w:rsidRDefault="00F00B70">
      <w:pPr>
        <w:jc w:val="both"/>
        <w:rPr>
          <w:rFonts w:cs="Arial"/>
          <w:color w:val="000000"/>
        </w:rPr>
      </w:pPr>
      <w:r w:rsidRPr="00F00B70">
        <w:rPr>
          <w:rFonts w:cs="Arial"/>
          <w:b/>
          <w:color w:val="4169E1"/>
        </w:rPr>
        <w:t>Сетевой подход в маркетинге</w:t>
      </w:r>
      <w:r w:rsidR="00374639">
        <w:rPr>
          <w:rFonts w:cs="Arial"/>
          <w:color w:val="000000"/>
        </w:rPr>
        <w:t xml:space="preserve"> – </w:t>
      </w:r>
      <w:r w:rsidR="007709E6" w:rsidRPr="00B47E41">
        <w:rPr>
          <w:rFonts w:cs="Arial"/>
          <w:color w:val="000000"/>
        </w:rPr>
        <w:t>концепция представления процесса взаимодействия субъектов маркетинговой системы, базирующаяся на многосторонних взаимосвязях, а не на «двухцветных» отношениях (только покупатель и продавец). Сетевой подход утверждает, что ни продавцы, ни покупатели не свободны в выборе и замене партнеров, так как риск этого шага значителен, ввиду того, что при изменении ресурсов сразу возникает зависимость, т.е. нарушается обмен связями. Обмен ресурсами среди членов маркетинговой сети является источником зависимости и власти. Маркетинговая сеть включает три взаимосвязанных компонента: участников (фирмы); ресурсы и виды деятельности. Сетевой подход предполагает гетерогенность ресурсов и их иерархический контроль.</w:t>
      </w:r>
    </w:p>
    <w:p w14:paraId="1F05E102" w14:textId="77777777" w:rsidR="00CE467E" w:rsidRDefault="00F00B70">
      <w:pPr>
        <w:jc w:val="both"/>
        <w:rPr>
          <w:rFonts w:cs="Arial"/>
          <w:color w:val="000000"/>
        </w:rPr>
      </w:pPr>
      <w:r w:rsidRPr="00F00B70">
        <w:rPr>
          <w:rFonts w:cs="Arial"/>
          <w:b/>
          <w:color w:val="4169E1"/>
        </w:rPr>
        <w:t>Синергетический эффект в системе маркетинга</w:t>
      </w:r>
      <w:r w:rsidR="00374639">
        <w:rPr>
          <w:rFonts w:cs="Arial"/>
          <w:color w:val="000000"/>
        </w:rPr>
        <w:t xml:space="preserve"> – </w:t>
      </w:r>
      <w:r w:rsidR="007709E6" w:rsidRPr="00B47E41">
        <w:rPr>
          <w:rFonts w:cs="Arial"/>
          <w:color w:val="000000"/>
        </w:rPr>
        <w:t>результат ориентации всех субъектов маркетинговой системы, в процессе их взаимодействия, на нужды потребителя, удовлетворение его потребностей. Достигается благодаря надлежащему планированию, координации и организации процесса взаимодействия участвующих в процессе совместного предпринимательства, кооперирования субъектов. Может быть положительным (2х2=5) и отрицательным (2х2 меньше 4) в зависимости от эффективности взаимодействия партнеров, наличия, отсутствия или возможности предсказания и предотвращения отрицательных обратных связей, возмущающих процесс взаимодействия факторов. Величина синергетического эффекта независимых элементов маркетинговой системы больше, чем сумма эффектов этих элементов, действующих независимо.</w:t>
      </w:r>
    </w:p>
    <w:p w14:paraId="3F95C0E0" w14:textId="77777777" w:rsidR="00CE467E" w:rsidRDefault="00F00B70">
      <w:pPr>
        <w:jc w:val="both"/>
        <w:rPr>
          <w:rFonts w:cs="Arial"/>
          <w:color w:val="000000"/>
        </w:rPr>
      </w:pPr>
      <w:r w:rsidRPr="00F00B70">
        <w:rPr>
          <w:rFonts w:cs="Arial"/>
          <w:b/>
          <w:color w:val="4169E1"/>
        </w:rPr>
        <w:t>Система маркетинговых коммуникаций</w:t>
      </w:r>
      <w:r w:rsidR="00374639">
        <w:rPr>
          <w:rFonts w:cs="Arial"/>
          <w:color w:val="000000"/>
        </w:rPr>
        <w:t xml:space="preserve"> – </w:t>
      </w:r>
      <w:r w:rsidR="007709E6" w:rsidRPr="00B47E41">
        <w:rPr>
          <w:rFonts w:cs="Arial"/>
          <w:color w:val="000000"/>
        </w:rPr>
        <w:t>1. Совокупность субъектов (отправителей и получателей), средств, каналов, прямых (сообщений) и обратных (реакция получателя) связей в процессе взаимодействия маркетинговой системы с внешней средой. 2. Совокупность форм и средств межчеловеческого взаимодействия.</w:t>
      </w:r>
    </w:p>
    <w:p w14:paraId="6F151F39" w14:textId="77777777" w:rsidR="00CE467E" w:rsidRDefault="00F00B70">
      <w:pPr>
        <w:jc w:val="both"/>
        <w:rPr>
          <w:rFonts w:cs="Arial"/>
          <w:color w:val="000000"/>
        </w:rPr>
      </w:pPr>
      <w:r w:rsidRPr="00F00B70">
        <w:rPr>
          <w:rFonts w:cs="Arial"/>
          <w:b/>
          <w:color w:val="4169E1"/>
        </w:rPr>
        <w:t>Спрос</w:t>
      </w:r>
      <w:r w:rsidR="00374639">
        <w:rPr>
          <w:rFonts w:cs="Arial"/>
          <w:color w:val="000000"/>
        </w:rPr>
        <w:t xml:space="preserve"> – </w:t>
      </w:r>
      <w:r w:rsidR="007709E6" w:rsidRPr="00B47E41">
        <w:rPr>
          <w:rFonts w:cs="Arial"/>
          <w:color w:val="000000"/>
        </w:rPr>
        <w:t xml:space="preserve">категория, присущая товарному хозяйству и проявляющаяся в сфере обмена, торговли. С. выражает постоянно меняющуюся совокупную общественную потребность, </w:t>
      </w:r>
      <w:r w:rsidR="007709E6" w:rsidRPr="00B47E41">
        <w:rPr>
          <w:rFonts w:cs="Arial"/>
          <w:color w:val="000000"/>
        </w:rPr>
        <w:lastRenderedPageBreak/>
        <w:t>представленную на рынке в различных товарах, складывающуюся из множества конкретных требований массы потребителей, отличающихся большим разнообразием.</w:t>
      </w:r>
    </w:p>
    <w:p w14:paraId="185BC359" w14:textId="77777777" w:rsidR="00CE467E" w:rsidRDefault="00F00B70">
      <w:pPr>
        <w:jc w:val="both"/>
        <w:rPr>
          <w:rFonts w:cs="Arial"/>
          <w:color w:val="000000"/>
        </w:rPr>
      </w:pPr>
      <w:r w:rsidRPr="00F00B70">
        <w:rPr>
          <w:rFonts w:cs="Arial"/>
          <w:b/>
          <w:color w:val="4169E1"/>
        </w:rPr>
        <w:t>Стратегический маркетинг</w:t>
      </w:r>
      <w:r w:rsidR="00374639">
        <w:rPr>
          <w:rFonts w:cs="Arial"/>
          <w:color w:val="000000"/>
        </w:rPr>
        <w:t xml:space="preserve"> – </w:t>
      </w:r>
      <w:r w:rsidR="007709E6" w:rsidRPr="00B47E41">
        <w:rPr>
          <w:rFonts w:cs="Arial"/>
          <w:color w:val="000000"/>
        </w:rPr>
        <w:t>1. Систематический и постоянный анализ потребностей и требований ключевых групп потребителей, а также разработка концепций эффективных товаров или услуг, позволяющих компании обслуживать выбранные группы покупателей лучше, чем конкуренты, и тем самым обеспечивающих продуценту устойчивое конкурентное преимущество. 2. Анализ потребностей физических лиц и организаций. 3. Уточнение линии фирмы, определение целей, разработка стратегии развития и обеспечение сбалансированной структуры товарного портфеля. 4. Процесс разработки стратегического комплекса-</w:t>
      </w:r>
      <w:proofErr w:type="spellStart"/>
      <w:r w:rsidR="007709E6" w:rsidRPr="00B47E41">
        <w:rPr>
          <w:rFonts w:cs="Arial"/>
          <w:color w:val="000000"/>
        </w:rPr>
        <w:t>микса</w:t>
      </w:r>
      <w:proofErr w:type="spellEnd"/>
      <w:r w:rsidR="007709E6" w:rsidRPr="00B47E41">
        <w:rPr>
          <w:rFonts w:cs="Arial"/>
          <w:color w:val="000000"/>
        </w:rPr>
        <w:t>, основных направлений стратегической политики фирмы в области товара, цен, коммуникаций, распределения и сбыта с учетом факторов, постоянно меняющейся маркетинговой среды.</w:t>
      </w:r>
    </w:p>
    <w:p w14:paraId="1361E7B4" w14:textId="77777777" w:rsidR="00CE467E" w:rsidRDefault="00F00B70">
      <w:pPr>
        <w:jc w:val="both"/>
        <w:rPr>
          <w:rFonts w:cs="Arial"/>
          <w:color w:val="000000"/>
        </w:rPr>
      </w:pPr>
      <w:r w:rsidRPr="00F00B70">
        <w:rPr>
          <w:rFonts w:cs="Arial"/>
          <w:b/>
          <w:color w:val="4169E1"/>
        </w:rPr>
        <w:t>Стратегическое планирование</w:t>
      </w:r>
      <w:r w:rsidR="00374639">
        <w:rPr>
          <w:rFonts w:cs="Arial"/>
          <w:color w:val="000000"/>
        </w:rPr>
        <w:t xml:space="preserve"> – </w:t>
      </w:r>
      <w:r w:rsidR="007709E6" w:rsidRPr="00B47E41">
        <w:rPr>
          <w:rFonts w:cs="Arial"/>
          <w:color w:val="000000"/>
        </w:rPr>
        <w:t>это управленческий процесс создания и поддержания стратегического соответствия между целями фирмы, ее потенциальными возможностями и шансами в сфере маркетинга. Оно опирается на четко сформированное программное заявление фирмы, изложение вспомогательных целей и задач, здоровый хозяйственный портфель и стратегию роста.</w:t>
      </w:r>
    </w:p>
    <w:p w14:paraId="2E02AAF9" w14:textId="77777777" w:rsidR="00CE467E" w:rsidRDefault="007709E6">
      <w:pPr>
        <w:pStyle w:val="3"/>
        <w:spacing w:before="0"/>
        <w:jc w:val="both"/>
        <w:rPr>
          <w:rFonts w:ascii="Arial" w:hAnsi="Arial" w:cs="Arial"/>
          <w:color w:val="FF0000"/>
          <w:sz w:val="28"/>
          <w:szCs w:val="22"/>
        </w:rPr>
      </w:pPr>
      <w:bookmarkStart w:id="328" w:name="_Toc210732471"/>
      <w:bookmarkStart w:id="329" w:name="_Toc217108071"/>
      <w:r w:rsidRPr="009D536B">
        <w:rPr>
          <w:rFonts w:ascii="Arial" w:hAnsi="Arial" w:cs="Arial"/>
          <w:color w:val="FF0000"/>
          <w:sz w:val="28"/>
          <w:szCs w:val="22"/>
        </w:rPr>
        <w:t>Т</w:t>
      </w:r>
      <w:bookmarkEnd w:id="328"/>
      <w:bookmarkEnd w:id="329"/>
    </w:p>
    <w:p w14:paraId="3765F058" w14:textId="77777777" w:rsidR="00CE467E" w:rsidRDefault="00F00B70">
      <w:pPr>
        <w:jc w:val="both"/>
        <w:rPr>
          <w:rFonts w:cs="Arial"/>
          <w:color w:val="000000"/>
        </w:rPr>
      </w:pPr>
      <w:proofErr w:type="spellStart"/>
      <w:r w:rsidRPr="00F00B70">
        <w:rPr>
          <w:rFonts w:cs="Arial"/>
          <w:b/>
          <w:color w:val="4169E1"/>
        </w:rPr>
        <w:t>Телемаркетинг</w:t>
      </w:r>
      <w:proofErr w:type="spellEnd"/>
      <w:r w:rsidR="00374639">
        <w:rPr>
          <w:rFonts w:cs="Arial"/>
          <w:color w:val="000000"/>
        </w:rPr>
        <w:t xml:space="preserve"> – </w:t>
      </w:r>
      <w:r w:rsidR="007709E6" w:rsidRPr="00B47E41">
        <w:rPr>
          <w:rFonts w:cs="Arial"/>
          <w:color w:val="000000"/>
        </w:rPr>
        <w:t xml:space="preserve">вид маркетинга, осуществление которого основано на использовании средств телекоммуникаций и сети </w:t>
      </w:r>
      <w:r w:rsidR="00374639">
        <w:rPr>
          <w:rFonts w:cs="Arial"/>
          <w:color w:val="000000"/>
          <w:lang w:val="en-US"/>
        </w:rPr>
        <w:t>Internet</w:t>
      </w:r>
      <w:r w:rsidR="007709E6" w:rsidRPr="00B47E41">
        <w:rPr>
          <w:rFonts w:cs="Arial"/>
          <w:color w:val="000000"/>
        </w:rPr>
        <w:t>, позволяющим потенциальным потребителям осуществлять ускоренный поиск и покупку товаров и услуг на реальных и виртуальных рынках.</w:t>
      </w:r>
    </w:p>
    <w:p w14:paraId="5CC22A4C" w14:textId="77777777" w:rsidR="00CE467E" w:rsidRDefault="00F00B70">
      <w:pPr>
        <w:jc w:val="both"/>
        <w:rPr>
          <w:rFonts w:cs="Arial"/>
          <w:color w:val="000000"/>
        </w:rPr>
      </w:pPr>
      <w:r w:rsidRPr="00F00B70">
        <w:rPr>
          <w:rFonts w:cs="Arial"/>
          <w:b/>
          <w:color w:val="4169E1"/>
        </w:rPr>
        <w:t>Товар</w:t>
      </w:r>
      <w:r w:rsidRPr="00F00B70">
        <w:rPr>
          <w:rFonts w:cs="Arial"/>
          <w:color w:val="000000"/>
        </w:rPr>
        <w:t xml:space="preserve"> </w:t>
      </w:r>
      <w:r w:rsidR="00374639" w:rsidRPr="00374639">
        <w:rPr>
          <w:rFonts w:cs="Arial"/>
          <w:color w:val="000000"/>
        </w:rPr>
        <w:t>–</w:t>
      </w:r>
      <w:r w:rsidRPr="00F00B70">
        <w:rPr>
          <w:rFonts w:cs="Arial"/>
          <w:color w:val="000000"/>
        </w:rPr>
        <w:t xml:space="preserve"> </w:t>
      </w:r>
      <w:r w:rsidR="007709E6" w:rsidRPr="00B47E41">
        <w:rPr>
          <w:rFonts w:cs="Arial"/>
          <w:color w:val="000000"/>
        </w:rPr>
        <w:t>1. Экономическая категория, которую в самом общем виде можно определить как продукт, реализуемый на рынке. Объект купли-продажи. 2. Совокупность основных потребительских характеристик продукта, которые удовлетворяют определенные потребности покупателя. 3. Предоставляемые потребителем услуги и льготы, дополняющие продукт и облегчающие его реализацию. 4. «Окружение» продукта как такового (дизайн продукта, качество продукта, его оформление, марка, упаковка).</w:t>
      </w:r>
    </w:p>
    <w:p w14:paraId="1FDD86A5" w14:textId="77777777" w:rsidR="00CE467E" w:rsidRDefault="00F00B70">
      <w:pPr>
        <w:jc w:val="both"/>
        <w:rPr>
          <w:rFonts w:cs="Arial"/>
          <w:color w:val="000000"/>
        </w:rPr>
      </w:pPr>
      <w:r w:rsidRPr="00F00B70">
        <w:rPr>
          <w:rFonts w:cs="Arial"/>
          <w:b/>
          <w:color w:val="4169E1"/>
        </w:rPr>
        <w:t>Товарная политика</w:t>
      </w:r>
      <w:r w:rsidRPr="00F00B70">
        <w:rPr>
          <w:rFonts w:cs="Arial"/>
          <w:color w:val="000000"/>
        </w:rPr>
        <w:t xml:space="preserve"> – совокупность мероприятий и стратегий, ориентированных на постановку и достижение предпринимательских целей, которые включают выход нового товара или группы товаров на рынок (инновация), модернизацию уже находящихся на рынке товаров (вариация) или вывод из производственной программы выпускаемого товара (элиминация), а также ассортиментную политику.</w:t>
      </w:r>
    </w:p>
    <w:p w14:paraId="1083240A" w14:textId="77777777" w:rsidR="00CE467E" w:rsidRDefault="00F00B70">
      <w:pPr>
        <w:jc w:val="both"/>
        <w:rPr>
          <w:rFonts w:cs="Arial"/>
          <w:color w:val="000000"/>
        </w:rPr>
      </w:pPr>
      <w:r w:rsidRPr="00F00B70">
        <w:rPr>
          <w:rFonts w:cs="Arial"/>
          <w:b/>
          <w:color w:val="4169E1"/>
        </w:rPr>
        <w:t>Товарные стратегии</w:t>
      </w:r>
      <w:r w:rsidRPr="00F00B70">
        <w:rPr>
          <w:rFonts w:cs="Arial"/>
          <w:color w:val="000000"/>
        </w:rPr>
        <w:t xml:space="preserve"> – </w:t>
      </w:r>
      <w:r w:rsidR="007709E6" w:rsidRPr="00B47E41">
        <w:rPr>
          <w:rFonts w:cs="Arial"/>
          <w:color w:val="000000"/>
        </w:rPr>
        <w:t xml:space="preserve">1. Главные принципиальные направления товарной политики, следуя которым предприятие может обеспечивать стабильный объем продаж и прибыль на всех стадиях жизненного цикла продукта. К товарным стратегиям обычно относят: </w:t>
      </w:r>
      <w:r w:rsidR="007709E6" w:rsidRPr="00B47E41">
        <w:rPr>
          <w:rFonts w:cs="Arial"/>
          <w:color w:val="000000"/>
        </w:rPr>
        <w:lastRenderedPageBreak/>
        <w:t>инновацию, вариацию, элиминацию товара или услуги. 2. Разработка направлений оптимизации товарной номенклатуры и определение ассортимента товаров, которые создают условия для стабильной конкурентоспособности и эффективной деятельности фирмы.</w:t>
      </w:r>
    </w:p>
    <w:p w14:paraId="120A3AAC" w14:textId="77777777" w:rsidR="00CE467E" w:rsidRDefault="007709E6">
      <w:pPr>
        <w:pStyle w:val="3"/>
        <w:spacing w:before="0"/>
        <w:jc w:val="both"/>
        <w:rPr>
          <w:rFonts w:ascii="Arial" w:hAnsi="Arial" w:cs="Arial"/>
          <w:color w:val="FF0000"/>
          <w:sz w:val="28"/>
          <w:szCs w:val="22"/>
        </w:rPr>
      </w:pPr>
      <w:bookmarkStart w:id="330" w:name="_Toc210732472"/>
      <w:bookmarkStart w:id="331" w:name="_Toc217108072"/>
      <w:r w:rsidRPr="009D536B">
        <w:rPr>
          <w:rFonts w:ascii="Arial" w:hAnsi="Arial" w:cs="Arial"/>
          <w:color w:val="FF0000"/>
          <w:sz w:val="28"/>
          <w:szCs w:val="22"/>
        </w:rPr>
        <w:t>У</w:t>
      </w:r>
      <w:bookmarkEnd w:id="330"/>
      <w:bookmarkEnd w:id="331"/>
    </w:p>
    <w:p w14:paraId="2D79A450" w14:textId="77777777" w:rsidR="00CE467E" w:rsidRDefault="00F00B70">
      <w:pPr>
        <w:jc w:val="both"/>
        <w:rPr>
          <w:rFonts w:cs="Arial"/>
          <w:color w:val="000000"/>
        </w:rPr>
      </w:pPr>
      <w:r w:rsidRPr="00F00B70">
        <w:rPr>
          <w:rFonts w:cs="Arial"/>
          <w:b/>
          <w:color w:val="4169E1"/>
        </w:rPr>
        <w:t>Услуга</w:t>
      </w:r>
      <w:r w:rsidRPr="00F00B70">
        <w:rPr>
          <w:rFonts w:cs="Arial"/>
          <w:color w:val="000000"/>
        </w:rPr>
        <w:t xml:space="preserve"> </w:t>
      </w:r>
      <w:r w:rsidR="002753B0" w:rsidRPr="002753B0">
        <w:rPr>
          <w:rFonts w:cs="Arial"/>
          <w:color w:val="000000"/>
        </w:rPr>
        <w:t>–</w:t>
      </w:r>
      <w:r w:rsidRPr="00F00B70">
        <w:rPr>
          <w:rFonts w:cs="Arial"/>
          <w:color w:val="000000"/>
        </w:rPr>
        <w:t xml:space="preserve"> </w:t>
      </w:r>
      <w:r w:rsidR="007709E6" w:rsidRPr="00B47E41">
        <w:rPr>
          <w:rFonts w:cs="Arial"/>
          <w:color w:val="000000"/>
        </w:rPr>
        <w:t xml:space="preserve">1. Поступающие на рынок потребительские стоимости, которые преимущественно не приобретают овеществленные формы. 2. Вид деятельности или благ, который одна сторона может предложить другой. </w:t>
      </w:r>
    </w:p>
    <w:p w14:paraId="2EA16402" w14:textId="77777777" w:rsidR="00CE467E" w:rsidRDefault="007709E6">
      <w:pPr>
        <w:pStyle w:val="3"/>
        <w:spacing w:before="0"/>
        <w:jc w:val="both"/>
        <w:rPr>
          <w:rFonts w:ascii="Arial" w:hAnsi="Arial" w:cs="Arial"/>
          <w:color w:val="FF0000"/>
          <w:sz w:val="28"/>
          <w:szCs w:val="22"/>
        </w:rPr>
      </w:pPr>
      <w:bookmarkStart w:id="332" w:name="_Toc210732473"/>
      <w:bookmarkStart w:id="333" w:name="_Toc217108073"/>
      <w:r w:rsidRPr="009D536B">
        <w:rPr>
          <w:rFonts w:ascii="Arial" w:hAnsi="Arial" w:cs="Arial"/>
          <w:color w:val="FF0000"/>
          <w:sz w:val="28"/>
          <w:szCs w:val="22"/>
        </w:rPr>
        <w:t>Ф</w:t>
      </w:r>
      <w:bookmarkEnd w:id="332"/>
      <w:bookmarkEnd w:id="333"/>
    </w:p>
    <w:p w14:paraId="00867D7E" w14:textId="77777777" w:rsidR="00CE467E" w:rsidRDefault="00F00B70">
      <w:pPr>
        <w:jc w:val="both"/>
        <w:rPr>
          <w:rFonts w:cs="Arial"/>
          <w:color w:val="000000"/>
        </w:rPr>
      </w:pPr>
      <w:r w:rsidRPr="00F00B70">
        <w:rPr>
          <w:rFonts w:cs="Arial"/>
          <w:b/>
          <w:color w:val="4169E1"/>
        </w:rPr>
        <w:t>Функции маркетинга</w:t>
      </w:r>
      <w:r w:rsidRPr="00F00B70">
        <w:rPr>
          <w:rFonts w:cs="Arial"/>
          <w:color w:val="000000"/>
        </w:rPr>
        <w:t xml:space="preserve"> </w:t>
      </w:r>
      <w:r w:rsidR="002753B0" w:rsidRPr="002753B0">
        <w:rPr>
          <w:rFonts w:cs="Arial"/>
          <w:color w:val="000000"/>
        </w:rPr>
        <w:t>–</w:t>
      </w:r>
      <w:r w:rsidRPr="00F00B70">
        <w:rPr>
          <w:rFonts w:cs="Arial"/>
          <w:color w:val="000000"/>
        </w:rPr>
        <w:t xml:space="preserve"> </w:t>
      </w:r>
      <w:r w:rsidR="007709E6" w:rsidRPr="00B47E41">
        <w:rPr>
          <w:rFonts w:cs="Arial"/>
          <w:color w:val="000000"/>
        </w:rPr>
        <w:t>отдельные виды или комплексы видов специализированной деятельности, осуществляемые в процессе организации и осуществления маркетинга. К важнейшим функциям маркетинга относят: исследование маркетинга и сбор информации; планирование маркетинга; организацию маркетинга; разработку нового продукта; продвижение продукта; сбыт и распределение продукта.</w:t>
      </w:r>
    </w:p>
    <w:p w14:paraId="4288F94E" w14:textId="77777777" w:rsidR="00CE467E" w:rsidRDefault="007709E6">
      <w:pPr>
        <w:pStyle w:val="3"/>
        <w:spacing w:before="0"/>
        <w:jc w:val="both"/>
        <w:rPr>
          <w:rFonts w:ascii="Arial" w:hAnsi="Arial" w:cs="Arial"/>
          <w:color w:val="FF0000"/>
          <w:sz w:val="28"/>
          <w:szCs w:val="22"/>
        </w:rPr>
      </w:pPr>
      <w:bookmarkStart w:id="334" w:name="_Toc210732474"/>
      <w:bookmarkStart w:id="335" w:name="_Toc217108074"/>
      <w:r w:rsidRPr="009D536B">
        <w:rPr>
          <w:rFonts w:ascii="Arial" w:hAnsi="Arial" w:cs="Arial"/>
          <w:color w:val="FF0000"/>
          <w:sz w:val="28"/>
          <w:szCs w:val="22"/>
        </w:rPr>
        <w:t>Ц</w:t>
      </w:r>
      <w:bookmarkEnd w:id="334"/>
      <w:bookmarkEnd w:id="335"/>
    </w:p>
    <w:p w14:paraId="1BD0F776" w14:textId="77777777" w:rsidR="00CE467E" w:rsidRDefault="00F00B70">
      <w:pPr>
        <w:jc w:val="both"/>
        <w:rPr>
          <w:rFonts w:cs="Arial"/>
          <w:color w:val="000000"/>
        </w:rPr>
      </w:pPr>
      <w:r w:rsidRPr="00F00B70">
        <w:rPr>
          <w:rFonts w:cs="Arial"/>
          <w:b/>
          <w:color w:val="4169E1"/>
        </w:rPr>
        <w:t>Целевой рынок</w:t>
      </w:r>
      <w:r w:rsidRPr="00F00B70">
        <w:rPr>
          <w:rFonts w:cs="Arial"/>
          <w:color w:val="000000"/>
        </w:rPr>
        <w:t xml:space="preserve"> </w:t>
      </w:r>
      <w:r w:rsidR="002753B0" w:rsidRPr="002753B0">
        <w:rPr>
          <w:rFonts w:cs="Arial"/>
          <w:color w:val="000000"/>
        </w:rPr>
        <w:t>–</w:t>
      </w:r>
      <w:r w:rsidRPr="00F00B70">
        <w:rPr>
          <w:rFonts w:cs="Arial"/>
          <w:color w:val="000000"/>
        </w:rPr>
        <w:t xml:space="preserve"> </w:t>
      </w:r>
      <w:r w:rsidR="007709E6" w:rsidRPr="00B47E41">
        <w:rPr>
          <w:rFonts w:cs="Arial"/>
          <w:color w:val="000000"/>
        </w:rPr>
        <w:t>рынок, выбранный в результате исследования рынков сбыта той или иной продукции или услуги, характеризующийся минимальными расходами на маркетинг и обеспечивающий для фирмы основную долю результата ее деятельности (прибыли или других критериев цели вывода на рынок товара или услуги).</w:t>
      </w:r>
    </w:p>
    <w:p w14:paraId="3AB22BCE" w14:textId="77777777" w:rsidR="00CE467E" w:rsidRDefault="00F00B70">
      <w:pPr>
        <w:jc w:val="both"/>
        <w:rPr>
          <w:rFonts w:cs="Arial"/>
          <w:color w:val="000000"/>
        </w:rPr>
      </w:pPr>
      <w:r w:rsidRPr="00F00B70">
        <w:rPr>
          <w:rFonts w:cs="Arial"/>
          <w:b/>
          <w:color w:val="4169E1"/>
        </w:rPr>
        <w:t>Цена</w:t>
      </w:r>
      <w:r w:rsidRPr="00F00B70">
        <w:rPr>
          <w:rFonts w:cs="Arial"/>
          <w:color w:val="000000"/>
        </w:rPr>
        <w:t xml:space="preserve"> – </w:t>
      </w:r>
      <w:r w:rsidR="007709E6" w:rsidRPr="00B47E41">
        <w:rPr>
          <w:rFonts w:cs="Arial"/>
          <w:color w:val="000000"/>
        </w:rPr>
        <w:t>1. Денежное выражение стоимости, сумма денег, которую потребители должны уплатить для получения товара. Назначенная фирмой цена должна соответствовать воспринимаемой ценности предложения. 2. Эффективный инструмент маркетинг-</w:t>
      </w:r>
      <w:proofErr w:type="spellStart"/>
      <w:r w:rsidR="007709E6" w:rsidRPr="00B47E41">
        <w:rPr>
          <w:rFonts w:cs="Arial"/>
          <w:color w:val="000000"/>
        </w:rPr>
        <w:t>микса</w:t>
      </w:r>
      <w:proofErr w:type="spellEnd"/>
      <w:r w:rsidR="007709E6" w:rsidRPr="00B47E41">
        <w:rPr>
          <w:rFonts w:cs="Arial"/>
          <w:color w:val="000000"/>
        </w:rPr>
        <w:t>, комплекса маркетинга.</w:t>
      </w:r>
    </w:p>
    <w:p w14:paraId="604751AE" w14:textId="77777777" w:rsidR="00CE467E" w:rsidRDefault="00F00B70">
      <w:pPr>
        <w:jc w:val="both"/>
        <w:rPr>
          <w:rFonts w:cs="Arial"/>
          <w:color w:val="000000"/>
        </w:rPr>
      </w:pPr>
      <w:r w:rsidRPr="00F00B70">
        <w:rPr>
          <w:rFonts w:cs="Arial"/>
          <w:b/>
          <w:color w:val="4169E1"/>
        </w:rPr>
        <w:t>Ценовая политика</w:t>
      </w:r>
      <w:r w:rsidRPr="00F00B70">
        <w:rPr>
          <w:rFonts w:cs="Arial"/>
          <w:color w:val="000000"/>
        </w:rPr>
        <w:t xml:space="preserve"> </w:t>
      </w:r>
      <w:r w:rsidR="002753B0" w:rsidRPr="002753B0">
        <w:rPr>
          <w:rFonts w:cs="Arial"/>
          <w:color w:val="000000"/>
        </w:rPr>
        <w:t>–</w:t>
      </w:r>
      <w:r w:rsidRPr="00F00B70">
        <w:rPr>
          <w:rFonts w:cs="Arial"/>
          <w:color w:val="000000"/>
        </w:rPr>
        <w:t xml:space="preserve"> </w:t>
      </w:r>
      <w:r w:rsidR="007709E6" w:rsidRPr="00B47E41">
        <w:rPr>
          <w:rFonts w:cs="Arial"/>
          <w:color w:val="000000"/>
        </w:rPr>
        <w:t>совокупность мероприятий и стратегий по управлению ценами и ценообразованием, искусство установления на товары (услуги) таких цен, которые соответствовали бы затратам на производство, конъюнктуре рынка, удовлетворяли покупателя и приносили плановую прибыль. Ценовая политика рассматривается только в контексте общей политики фирмы.</w:t>
      </w:r>
    </w:p>
    <w:p w14:paraId="2B1563DE" w14:textId="77777777" w:rsidR="00CE467E" w:rsidRDefault="007709E6">
      <w:pPr>
        <w:pStyle w:val="3"/>
        <w:spacing w:before="0"/>
        <w:jc w:val="both"/>
        <w:rPr>
          <w:rFonts w:ascii="Arial" w:hAnsi="Arial" w:cs="Arial"/>
          <w:color w:val="FF0000"/>
          <w:sz w:val="28"/>
          <w:szCs w:val="22"/>
        </w:rPr>
      </w:pPr>
      <w:bookmarkStart w:id="336" w:name="_Toc210732475"/>
      <w:bookmarkStart w:id="337" w:name="_Toc217108075"/>
      <w:r w:rsidRPr="009D536B">
        <w:rPr>
          <w:rFonts w:ascii="Arial" w:hAnsi="Arial" w:cs="Arial"/>
          <w:color w:val="FF0000"/>
          <w:sz w:val="28"/>
          <w:szCs w:val="22"/>
        </w:rPr>
        <w:t>Э</w:t>
      </w:r>
      <w:bookmarkEnd w:id="336"/>
      <w:bookmarkEnd w:id="337"/>
    </w:p>
    <w:p w14:paraId="6EA50573" w14:textId="77777777" w:rsidR="00CE467E" w:rsidRDefault="00F00B70">
      <w:pPr>
        <w:jc w:val="both"/>
        <w:rPr>
          <w:rFonts w:cs="Arial"/>
          <w:color w:val="000000"/>
        </w:rPr>
      </w:pPr>
      <w:r w:rsidRPr="00F00B70">
        <w:rPr>
          <w:rFonts w:cs="Arial"/>
          <w:b/>
          <w:color w:val="4169E1"/>
        </w:rPr>
        <w:t>Экономическая эффективность маркетинговой деятельности</w:t>
      </w:r>
      <w:r w:rsidRPr="00F00B70">
        <w:rPr>
          <w:rFonts w:cs="Arial"/>
          <w:color w:val="000000"/>
        </w:rPr>
        <w:t xml:space="preserve"> – </w:t>
      </w:r>
      <w:r w:rsidR="007709E6" w:rsidRPr="00B47E41">
        <w:rPr>
          <w:rFonts w:cs="Arial"/>
          <w:color w:val="000000"/>
        </w:rPr>
        <w:t xml:space="preserve">1. Относительный многообразный (по всем этапам процесса маркетинга) результат, отвечающий конечным и промежуточным целям осуществления маркетинговой деятельности. 2. Отношение эффекта (результата) от проведения маркетинговой деятельности ко всем затратам, сопровождающим этот процесс. 3. Отдача затрат, связанных с маркетинговой деятельностью, которая может оцениваться в виде отношения эффекта, результата, </w:t>
      </w:r>
      <w:r w:rsidR="007709E6" w:rsidRPr="00B47E41">
        <w:rPr>
          <w:rFonts w:cs="Arial"/>
          <w:color w:val="000000"/>
        </w:rPr>
        <w:lastRenderedPageBreak/>
        <w:t>выраженного в натуральной (вещественной или невещественной) или стоимостной (ценовой) формах к затратам всех необходимых ресурсов (материально-технических, трудовых и др.) для организации и осуществления маркетинговой деятельности.</w:t>
      </w:r>
    </w:p>
    <w:p w14:paraId="4BCF09C2" w14:textId="77777777" w:rsidR="00CE467E" w:rsidRDefault="00F00B70">
      <w:pPr>
        <w:jc w:val="both"/>
        <w:rPr>
          <w:rFonts w:cs="Arial"/>
          <w:color w:val="000000"/>
        </w:rPr>
      </w:pPr>
      <w:r w:rsidRPr="00F00B70">
        <w:rPr>
          <w:rFonts w:cs="Arial"/>
          <w:b/>
          <w:color w:val="4169E1"/>
        </w:rPr>
        <w:t>Экономическая эффективность маркетинговых мероприятий</w:t>
      </w:r>
      <w:r w:rsidRPr="00F00B70">
        <w:rPr>
          <w:rFonts w:cs="Arial"/>
          <w:color w:val="000000"/>
        </w:rPr>
        <w:t xml:space="preserve"> </w:t>
      </w:r>
      <w:r w:rsidR="000B325E" w:rsidRPr="000B325E">
        <w:rPr>
          <w:rFonts w:cs="Arial"/>
          <w:color w:val="000000"/>
        </w:rPr>
        <w:t>–</w:t>
      </w:r>
      <w:r w:rsidRPr="00F00B70">
        <w:rPr>
          <w:rFonts w:cs="Arial"/>
          <w:color w:val="000000"/>
        </w:rPr>
        <w:t xml:space="preserve"> </w:t>
      </w:r>
      <w:r w:rsidR="007709E6" w:rsidRPr="00B47E41">
        <w:rPr>
          <w:rFonts w:cs="Arial"/>
          <w:color w:val="000000"/>
        </w:rPr>
        <w:t>1. Отношение результата (эффекта) от проведения маркетинговых мероприятий ко всей совокупности затрат, необходимых для их осуществления. 2. Показатель эффективности комплекса маркетинга (маркетинг-</w:t>
      </w:r>
      <w:proofErr w:type="spellStart"/>
      <w:r w:rsidR="007709E6" w:rsidRPr="00B47E41">
        <w:rPr>
          <w:rFonts w:cs="Arial"/>
          <w:color w:val="000000"/>
        </w:rPr>
        <w:t>микса</w:t>
      </w:r>
      <w:proofErr w:type="spellEnd"/>
      <w:r w:rsidR="007709E6" w:rsidRPr="00B47E41">
        <w:rPr>
          <w:rFonts w:cs="Arial"/>
          <w:color w:val="000000"/>
        </w:rPr>
        <w:t>). Измеряется в натуральной (вещественных и невещественных) и стоимостных формах.</w:t>
      </w:r>
    </w:p>
    <w:p w14:paraId="60B6306A" w14:textId="77777777" w:rsidR="00CE467E" w:rsidRDefault="00F00B70">
      <w:pPr>
        <w:jc w:val="both"/>
        <w:rPr>
          <w:rFonts w:cs="Arial"/>
          <w:color w:val="000000"/>
        </w:rPr>
      </w:pPr>
      <w:r w:rsidRPr="00F00B70">
        <w:rPr>
          <w:rFonts w:cs="Arial"/>
          <w:b/>
          <w:color w:val="4169E1"/>
        </w:rPr>
        <w:t>Эффективность маркетинговой системы</w:t>
      </w:r>
      <w:r w:rsidRPr="00F00B70">
        <w:rPr>
          <w:rFonts w:cs="Arial"/>
          <w:color w:val="000000"/>
        </w:rPr>
        <w:t xml:space="preserve"> – </w:t>
      </w:r>
      <w:r w:rsidR="007709E6" w:rsidRPr="00B47E41">
        <w:rPr>
          <w:rFonts w:cs="Arial"/>
          <w:color w:val="000000"/>
        </w:rPr>
        <w:t>1. Показатель способности маркетинговой системы обеспечивать непрерывный процесс формирования воспроизводства спроса на товары и услуги при заданном уровне затрат на маркетинг. 2. Критерий, показатель качества функционирования маркетинговой системы. 3. Комплексный показатель результативности взаимодействия субъектов маркетинговой системы в процессе обмена ресурсами.</w:t>
      </w:r>
    </w:p>
    <w:p w14:paraId="486C43A6" w14:textId="77777777" w:rsidR="00CE467E" w:rsidRDefault="00F00B70">
      <w:pPr>
        <w:jc w:val="both"/>
        <w:rPr>
          <w:rFonts w:cs="Arial"/>
          <w:color w:val="000000"/>
        </w:rPr>
      </w:pPr>
      <w:r w:rsidRPr="00F00B70">
        <w:rPr>
          <w:rFonts w:cs="Arial"/>
          <w:b/>
          <w:color w:val="4169E1"/>
        </w:rPr>
        <w:t>Эффективность принятия маркетингового решения</w:t>
      </w:r>
      <w:r w:rsidRPr="00F00B70">
        <w:rPr>
          <w:rFonts w:cs="Arial"/>
          <w:color w:val="000000"/>
        </w:rPr>
        <w:t xml:space="preserve"> </w:t>
      </w:r>
      <w:r w:rsidR="000B325E" w:rsidRPr="000B325E">
        <w:rPr>
          <w:rFonts w:cs="Arial"/>
          <w:color w:val="000000"/>
        </w:rPr>
        <w:t>–</w:t>
      </w:r>
      <w:r w:rsidRPr="00F00B70">
        <w:rPr>
          <w:rFonts w:cs="Arial"/>
          <w:color w:val="000000"/>
        </w:rPr>
        <w:t xml:space="preserve"> </w:t>
      </w:r>
      <w:r w:rsidR="007709E6" w:rsidRPr="00B47E41">
        <w:rPr>
          <w:rFonts w:cs="Arial"/>
          <w:color w:val="000000"/>
        </w:rPr>
        <w:t>1. Мера полезности, относительный результат цены экономического риска от выбранного варианта решения маркетинговой задачи из множества рассматриваемых (возможных) альтернатив. 2. Способность выбранного варианта решения маркетинговой задачи приносить экономический эффект.</w:t>
      </w:r>
    </w:p>
    <w:p w14:paraId="7C6C1BC8" w14:textId="77777777" w:rsidR="00CE467E" w:rsidRDefault="00F00B70">
      <w:pPr>
        <w:jc w:val="both"/>
        <w:rPr>
          <w:rFonts w:cs="Arial"/>
          <w:color w:val="000000"/>
        </w:rPr>
      </w:pPr>
      <w:r w:rsidRPr="00F00B70">
        <w:rPr>
          <w:rFonts w:cs="Arial"/>
          <w:b/>
          <w:color w:val="4169E1"/>
        </w:rPr>
        <w:t>Эффективность рекламы</w:t>
      </w:r>
      <w:r w:rsidRPr="00F00B70">
        <w:rPr>
          <w:rFonts w:cs="Arial"/>
          <w:color w:val="000000"/>
        </w:rPr>
        <w:t xml:space="preserve"> </w:t>
      </w:r>
      <w:r w:rsidR="000B325E" w:rsidRPr="000B325E">
        <w:rPr>
          <w:rFonts w:cs="Arial"/>
          <w:color w:val="000000"/>
        </w:rPr>
        <w:t>–</w:t>
      </w:r>
      <w:r w:rsidRPr="00F00B70">
        <w:rPr>
          <w:rFonts w:cs="Arial"/>
          <w:color w:val="000000"/>
        </w:rPr>
        <w:t xml:space="preserve"> </w:t>
      </w:r>
      <w:r w:rsidR="007709E6" w:rsidRPr="00B47E41">
        <w:rPr>
          <w:rFonts w:cs="Arial"/>
          <w:color w:val="000000"/>
        </w:rPr>
        <w:t>степень воздействия рекламных средств на потребителей в интересах производителя или посредника. Определяется до и после передачи рекламного обращения. Определение влияния рекламы на результаты продаж (экономическая эффективность) проводится путем относительного сравнения затрат на рекламу и объемов реализации товара по итогам деятельности в прошлом. Точность последнего метода не высока, так как на результаты продаж оказывают влияние помимо рекламы множество других факторов.</w:t>
      </w:r>
    </w:p>
    <w:p w14:paraId="5A72B7BF" w14:textId="77777777" w:rsidR="00CE467E" w:rsidRDefault="00CE467E">
      <w:pPr>
        <w:jc w:val="both"/>
      </w:pPr>
      <w:bookmarkStart w:id="338" w:name="_Toc210732476"/>
      <w:bookmarkStart w:id="339" w:name="_Toc217108076"/>
    </w:p>
    <w:p w14:paraId="7E001065" w14:textId="77777777" w:rsidR="000D2A07" w:rsidRDefault="000D2A07">
      <w:pPr>
        <w:spacing w:after="200" w:line="276" w:lineRule="auto"/>
        <w:rPr>
          <w:rFonts w:eastAsiaTheme="majorEastAsia" w:cstheme="majorBidi"/>
          <w:b/>
          <w:bCs/>
          <w:color w:val="003399"/>
          <w:sz w:val="28"/>
          <w:szCs w:val="28"/>
        </w:rPr>
      </w:pPr>
      <w:r>
        <w:br w:type="page"/>
      </w:r>
    </w:p>
    <w:p w14:paraId="6381F61D" w14:textId="77777777" w:rsidR="007709E6" w:rsidRPr="00582F5A" w:rsidRDefault="00F00B70" w:rsidP="000D4063">
      <w:pPr>
        <w:pStyle w:val="1"/>
        <w:spacing w:before="0" w:after="0"/>
        <w:rPr>
          <w:color w:val="003CB4"/>
        </w:rPr>
      </w:pPr>
      <w:r w:rsidRPr="00F00B70">
        <w:rPr>
          <w:color w:val="003CB4"/>
        </w:rPr>
        <w:lastRenderedPageBreak/>
        <w:t>Список рекомендуемой литературы</w:t>
      </w:r>
      <w:bookmarkEnd w:id="338"/>
      <w:bookmarkEnd w:id="339"/>
    </w:p>
    <w:p w14:paraId="0BCBA775" w14:textId="77777777" w:rsidR="00CE467E" w:rsidRDefault="007709E6">
      <w:pPr>
        <w:numPr>
          <w:ilvl w:val="0"/>
          <w:numId w:val="49"/>
        </w:numPr>
        <w:ind w:left="0" w:firstLine="0"/>
        <w:jc w:val="both"/>
        <w:rPr>
          <w:rFonts w:cs="Arial"/>
          <w:color w:val="000000"/>
        </w:rPr>
      </w:pPr>
      <w:proofErr w:type="spellStart"/>
      <w:r>
        <w:rPr>
          <w:rFonts w:cs="Arial"/>
          <w:color w:val="000000"/>
        </w:rPr>
        <w:t>Бойетт</w:t>
      </w:r>
      <w:proofErr w:type="spellEnd"/>
      <w:r>
        <w:rPr>
          <w:rFonts w:cs="Arial"/>
          <w:color w:val="000000"/>
        </w:rPr>
        <w:t xml:space="preserve"> Д., </w:t>
      </w:r>
      <w:proofErr w:type="spellStart"/>
      <w:r>
        <w:rPr>
          <w:rFonts w:cs="Arial"/>
          <w:color w:val="000000"/>
        </w:rPr>
        <w:t>Бойетт</w:t>
      </w:r>
      <w:proofErr w:type="spellEnd"/>
      <w:r>
        <w:rPr>
          <w:rFonts w:cs="Arial"/>
          <w:color w:val="000000"/>
        </w:rPr>
        <w:t xml:space="preserve"> Д. Гуру маркетинга</w:t>
      </w:r>
      <w:r w:rsidR="008F70CE">
        <w:rPr>
          <w:rFonts w:cs="Arial"/>
          <w:color w:val="000000"/>
        </w:rPr>
        <w:t xml:space="preserve"> </w:t>
      </w:r>
      <w:r>
        <w:rPr>
          <w:rFonts w:cs="Arial"/>
          <w:color w:val="000000"/>
        </w:rPr>
        <w:t>/</w:t>
      </w:r>
      <w:r w:rsidR="008F70CE">
        <w:rPr>
          <w:rFonts w:cs="Arial"/>
          <w:color w:val="000000"/>
        </w:rPr>
        <w:t xml:space="preserve"> </w:t>
      </w:r>
      <w:r>
        <w:rPr>
          <w:rFonts w:cs="Arial"/>
          <w:color w:val="000000"/>
        </w:rPr>
        <w:t xml:space="preserve">Пер. с англ. </w:t>
      </w:r>
      <w:r w:rsidR="008F70CE">
        <w:rPr>
          <w:rFonts w:cs="Arial"/>
          <w:color w:val="000000"/>
        </w:rPr>
        <w:t xml:space="preserve">— М: Изд-во </w:t>
      </w:r>
      <w:proofErr w:type="spellStart"/>
      <w:r w:rsidR="008F70CE">
        <w:rPr>
          <w:rFonts w:cs="Arial"/>
          <w:color w:val="000000"/>
        </w:rPr>
        <w:t>Эксмо</w:t>
      </w:r>
      <w:proofErr w:type="spellEnd"/>
      <w:r w:rsidR="008F70CE">
        <w:rPr>
          <w:rFonts w:cs="Arial"/>
          <w:color w:val="000000"/>
        </w:rPr>
        <w:t>, 2004. — 320 С</w:t>
      </w:r>
      <w:r>
        <w:rPr>
          <w:rFonts w:cs="Arial"/>
          <w:color w:val="000000"/>
        </w:rPr>
        <w:t xml:space="preserve">. </w:t>
      </w:r>
    </w:p>
    <w:p w14:paraId="1EE3DCB8" w14:textId="77777777" w:rsidR="00CE467E" w:rsidRDefault="007709E6">
      <w:pPr>
        <w:numPr>
          <w:ilvl w:val="0"/>
          <w:numId w:val="49"/>
        </w:numPr>
        <w:ind w:left="0" w:firstLine="0"/>
        <w:jc w:val="both"/>
        <w:rPr>
          <w:rFonts w:cs="Arial"/>
          <w:color w:val="000000"/>
        </w:rPr>
      </w:pPr>
      <w:proofErr w:type="spellStart"/>
      <w:r>
        <w:rPr>
          <w:rFonts w:cs="Arial"/>
          <w:color w:val="000000"/>
        </w:rPr>
        <w:t>Виханский</w:t>
      </w:r>
      <w:proofErr w:type="spellEnd"/>
      <w:r>
        <w:rPr>
          <w:rFonts w:cs="Arial"/>
          <w:color w:val="000000"/>
        </w:rPr>
        <w:t xml:space="preserve"> О. Стратегический маркетинг. — МГУ, 1995. </w:t>
      </w:r>
    </w:p>
    <w:p w14:paraId="26972E93" w14:textId="77777777" w:rsidR="00CE467E" w:rsidRDefault="008F70CE">
      <w:pPr>
        <w:numPr>
          <w:ilvl w:val="0"/>
          <w:numId w:val="49"/>
        </w:numPr>
        <w:ind w:left="0" w:firstLine="0"/>
        <w:jc w:val="both"/>
        <w:rPr>
          <w:rFonts w:cs="Arial"/>
          <w:color w:val="000000"/>
        </w:rPr>
      </w:pPr>
      <w:proofErr w:type="spellStart"/>
      <w:r>
        <w:rPr>
          <w:rFonts w:cs="Arial"/>
          <w:color w:val="000000"/>
        </w:rPr>
        <w:t>Котлер</w:t>
      </w:r>
      <w:proofErr w:type="spellEnd"/>
      <w:r>
        <w:rPr>
          <w:rFonts w:cs="Arial"/>
          <w:color w:val="000000"/>
        </w:rPr>
        <w:t xml:space="preserve"> Ф., </w:t>
      </w:r>
      <w:proofErr w:type="spellStart"/>
      <w:r w:rsidR="007709E6">
        <w:rPr>
          <w:rFonts w:cs="Arial"/>
          <w:color w:val="000000"/>
        </w:rPr>
        <w:t>Келлер</w:t>
      </w:r>
      <w:proofErr w:type="spellEnd"/>
      <w:r w:rsidR="007709E6">
        <w:rPr>
          <w:rFonts w:cs="Arial"/>
          <w:color w:val="000000"/>
        </w:rPr>
        <w:t xml:space="preserve"> К.Л. Маркетинг. Менеджмент</w:t>
      </w:r>
      <w:r>
        <w:rPr>
          <w:rFonts w:cs="Arial"/>
          <w:color w:val="000000"/>
        </w:rPr>
        <w:t xml:space="preserve"> </w:t>
      </w:r>
      <w:r w:rsidR="007709E6">
        <w:rPr>
          <w:rFonts w:cs="Arial"/>
          <w:color w:val="000000"/>
        </w:rPr>
        <w:t>/</w:t>
      </w:r>
      <w:r>
        <w:rPr>
          <w:rFonts w:cs="Arial"/>
          <w:color w:val="000000"/>
        </w:rPr>
        <w:t xml:space="preserve"> </w:t>
      </w:r>
      <w:r w:rsidR="007709E6">
        <w:rPr>
          <w:rFonts w:cs="Arial"/>
          <w:color w:val="000000"/>
        </w:rPr>
        <w:t>Пер. с англ.12-е изд. — М.,</w:t>
      </w:r>
      <w:r>
        <w:rPr>
          <w:rFonts w:cs="Arial"/>
          <w:color w:val="000000"/>
        </w:rPr>
        <w:t xml:space="preserve"> </w:t>
      </w:r>
      <w:r w:rsidR="007709E6">
        <w:rPr>
          <w:rFonts w:cs="Arial"/>
          <w:color w:val="000000"/>
        </w:rPr>
        <w:t xml:space="preserve">СПб.: Питер, 2007. — 816 </w:t>
      </w:r>
      <w:r>
        <w:rPr>
          <w:rFonts w:cs="Arial"/>
          <w:color w:val="000000"/>
        </w:rPr>
        <w:t>С</w:t>
      </w:r>
      <w:r w:rsidR="007709E6">
        <w:rPr>
          <w:rFonts w:cs="Arial"/>
          <w:color w:val="000000"/>
        </w:rPr>
        <w:t xml:space="preserve">. </w:t>
      </w:r>
    </w:p>
    <w:p w14:paraId="10E28BEE" w14:textId="77777777" w:rsidR="00CE467E" w:rsidRDefault="007709E6">
      <w:pPr>
        <w:numPr>
          <w:ilvl w:val="0"/>
          <w:numId w:val="49"/>
        </w:numPr>
        <w:ind w:left="0" w:firstLine="0"/>
        <w:jc w:val="both"/>
        <w:rPr>
          <w:rFonts w:cs="Arial"/>
          <w:color w:val="000000"/>
        </w:rPr>
      </w:pPr>
      <w:proofErr w:type="spellStart"/>
      <w:r>
        <w:rPr>
          <w:rFonts w:cs="Arial"/>
          <w:color w:val="000000"/>
        </w:rPr>
        <w:t>Ламбен</w:t>
      </w:r>
      <w:proofErr w:type="spellEnd"/>
      <w:r>
        <w:rPr>
          <w:rFonts w:cs="Arial"/>
          <w:color w:val="000000"/>
        </w:rPr>
        <w:t xml:space="preserve"> Ж.-Ж. Менеджмент, ориентированный на рынок. Стратегический и операционный маркетинг /</w:t>
      </w:r>
      <w:r w:rsidR="008F70CE">
        <w:rPr>
          <w:rFonts w:cs="Arial"/>
          <w:color w:val="000000"/>
        </w:rPr>
        <w:t xml:space="preserve"> </w:t>
      </w:r>
      <w:r>
        <w:rPr>
          <w:rFonts w:cs="Arial"/>
          <w:color w:val="000000"/>
        </w:rPr>
        <w:t>Пер. с англ. под ред. В.Б.</w:t>
      </w:r>
      <w:r w:rsidR="008F70CE">
        <w:rPr>
          <w:rFonts w:cs="Arial"/>
          <w:color w:val="000000"/>
        </w:rPr>
        <w:t xml:space="preserve"> </w:t>
      </w:r>
      <w:proofErr w:type="spellStart"/>
      <w:r>
        <w:rPr>
          <w:rFonts w:cs="Arial"/>
          <w:color w:val="000000"/>
        </w:rPr>
        <w:t>Колчанова</w:t>
      </w:r>
      <w:proofErr w:type="spellEnd"/>
      <w:r>
        <w:rPr>
          <w:rFonts w:cs="Arial"/>
          <w:color w:val="000000"/>
        </w:rPr>
        <w:t xml:space="preserve">. — М.: Питер, 2007. — </w:t>
      </w:r>
      <w:r w:rsidR="008F70CE">
        <w:rPr>
          <w:rFonts w:cs="Arial"/>
          <w:color w:val="000000"/>
        </w:rPr>
        <w:t>800 С</w:t>
      </w:r>
      <w:r>
        <w:rPr>
          <w:rFonts w:cs="Arial"/>
          <w:color w:val="000000"/>
        </w:rPr>
        <w:t xml:space="preserve">. </w:t>
      </w:r>
    </w:p>
    <w:p w14:paraId="5E1EEAB9" w14:textId="77777777" w:rsidR="00CE467E" w:rsidRDefault="007709E6">
      <w:pPr>
        <w:numPr>
          <w:ilvl w:val="0"/>
          <w:numId w:val="49"/>
        </w:numPr>
        <w:ind w:left="0" w:firstLine="0"/>
        <w:jc w:val="both"/>
        <w:rPr>
          <w:rFonts w:cs="Arial"/>
          <w:color w:val="000000"/>
        </w:rPr>
      </w:pPr>
      <w:proofErr w:type="spellStart"/>
      <w:r>
        <w:rPr>
          <w:rFonts w:cs="Arial"/>
          <w:color w:val="000000"/>
        </w:rPr>
        <w:t>Ландреви</w:t>
      </w:r>
      <w:proofErr w:type="spellEnd"/>
      <w:r>
        <w:rPr>
          <w:rFonts w:cs="Arial"/>
          <w:color w:val="000000"/>
        </w:rPr>
        <w:t xml:space="preserve"> Ж., Леви Ж., </w:t>
      </w:r>
      <w:proofErr w:type="spellStart"/>
      <w:r>
        <w:rPr>
          <w:rFonts w:cs="Arial"/>
          <w:color w:val="000000"/>
        </w:rPr>
        <w:t>Линдон</w:t>
      </w:r>
      <w:proofErr w:type="spellEnd"/>
      <w:r>
        <w:rPr>
          <w:rFonts w:cs="Arial"/>
          <w:color w:val="000000"/>
        </w:rPr>
        <w:t xml:space="preserve"> Л. Меркатор. Теория и практика маркетинга</w:t>
      </w:r>
      <w:r w:rsidR="008F70CE">
        <w:rPr>
          <w:rFonts w:cs="Arial"/>
          <w:color w:val="000000"/>
        </w:rPr>
        <w:t xml:space="preserve"> </w:t>
      </w:r>
      <w:r>
        <w:rPr>
          <w:rFonts w:cs="Arial"/>
          <w:color w:val="000000"/>
        </w:rPr>
        <w:t>/</w:t>
      </w:r>
      <w:r w:rsidR="008F70CE">
        <w:rPr>
          <w:rFonts w:cs="Arial"/>
          <w:color w:val="000000"/>
        </w:rPr>
        <w:t xml:space="preserve"> </w:t>
      </w:r>
      <w:r>
        <w:rPr>
          <w:rFonts w:cs="Arial"/>
          <w:color w:val="000000"/>
        </w:rPr>
        <w:t xml:space="preserve">Пер. с франц.: В 2-т. — Т.1. — 2-е изд. — М.: МЦФЭР, 2007. — 664 </w:t>
      </w:r>
      <w:r w:rsidR="008F70CE">
        <w:rPr>
          <w:rFonts w:cs="Arial"/>
          <w:color w:val="000000"/>
        </w:rPr>
        <w:t>С</w:t>
      </w:r>
      <w:r>
        <w:rPr>
          <w:rFonts w:cs="Arial"/>
          <w:color w:val="000000"/>
        </w:rPr>
        <w:t xml:space="preserve">. </w:t>
      </w:r>
    </w:p>
    <w:p w14:paraId="631F9D10" w14:textId="77777777" w:rsidR="00CE467E" w:rsidRDefault="007709E6">
      <w:pPr>
        <w:numPr>
          <w:ilvl w:val="0"/>
          <w:numId w:val="49"/>
        </w:numPr>
        <w:ind w:left="0" w:firstLine="0"/>
        <w:jc w:val="both"/>
        <w:rPr>
          <w:rFonts w:cs="Arial"/>
          <w:color w:val="000000"/>
        </w:rPr>
      </w:pPr>
      <w:r>
        <w:rPr>
          <w:rFonts w:cs="Arial"/>
          <w:color w:val="000000"/>
        </w:rPr>
        <w:t>Макдональд М. Почему ваш маркетинговый план не работает?</w:t>
      </w:r>
      <w:r w:rsidR="008F70CE">
        <w:rPr>
          <w:rFonts w:cs="Arial"/>
          <w:color w:val="000000"/>
        </w:rPr>
        <w:t xml:space="preserve"> </w:t>
      </w:r>
      <w:r>
        <w:rPr>
          <w:rFonts w:cs="Arial"/>
          <w:color w:val="000000"/>
        </w:rPr>
        <w:t>/</w:t>
      </w:r>
      <w:r w:rsidR="008F70CE">
        <w:rPr>
          <w:rFonts w:cs="Arial"/>
          <w:color w:val="000000"/>
        </w:rPr>
        <w:t xml:space="preserve"> </w:t>
      </w:r>
      <w:r>
        <w:rPr>
          <w:rFonts w:cs="Arial"/>
          <w:color w:val="000000"/>
        </w:rPr>
        <w:t xml:space="preserve">Пер. с англ. Е Аверкиевой. — М.: ФАИР-ПРЕСС, 2003. — 192 </w:t>
      </w:r>
      <w:r w:rsidR="008F70CE">
        <w:rPr>
          <w:rFonts w:cs="Arial"/>
          <w:color w:val="000000"/>
        </w:rPr>
        <w:t>С</w:t>
      </w:r>
      <w:r>
        <w:rPr>
          <w:rFonts w:cs="Arial"/>
          <w:color w:val="000000"/>
        </w:rPr>
        <w:t xml:space="preserve">. </w:t>
      </w:r>
    </w:p>
    <w:p w14:paraId="4ED95131" w14:textId="77777777" w:rsidR="00CE467E" w:rsidRDefault="007709E6">
      <w:pPr>
        <w:numPr>
          <w:ilvl w:val="0"/>
          <w:numId w:val="49"/>
        </w:numPr>
        <w:ind w:left="0" w:firstLine="0"/>
        <w:jc w:val="both"/>
        <w:rPr>
          <w:rFonts w:cs="Arial"/>
          <w:color w:val="000000"/>
        </w:rPr>
      </w:pPr>
      <w:r>
        <w:rPr>
          <w:rFonts w:cs="Arial"/>
          <w:color w:val="000000"/>
        </w:rPr>
        <w:t xml:space="preserve">Соловьев Б. Маркетинг на российских предприятиях: результаты специального исследования. // Бизнес. -1995. № 3. </w:t>
      </w:r>
    </w:p>
    <w:p w14:paraId="020CB19A" w14:textId="77777777" w:rsidR="00CE467E" w:rsidRDefault="007709E6">
      <w:pPr>
        <w:numPr>
          <w:ilvl w:val="0"/>
          <w:numId w:val="49"/>
        </w:numPr>
        <w:ind w:left="0" w:firstLine="0"/>
        <w:jc w:val="both"/>
        <w:rPr>
          <w:rFonts w:cs="Arial"/>
          <w:color w:val="000000"/>
        </w:rPr>
      </w:pPr>
      <w:proofErr w:type="spellStart"/>
      <w:r>
        <w:rPr>
          <w:rFonts w:cs="Arial"/>
          <w:color w:val="000000"/>
        </w:rPr>
        <w:t>Скоробогатых</w:t>
      </w:r>
      <w:proofErr w:type="spellEnd"/>
      <w:r>
        <w:rPr>
          <w:rFonts w:cs="Arial"/>
          <w:color w:val="000000"/>
        </w:rPr>
        <w:t xml:space="preserve"> И. Специалисты по маркетингу глазами российского хозяйственника // Маркетинг. — 1994. №2. </w:t>
      </w:r>
    </w:p>
    <w:p w14:paraId="3C060A88" w14:textId="77777777" w:rsidR="00CE467E" w:rsidRDefault="007709E6">
      <w:pPr>
        <w:numPr>
          <w:ilvl w:val="0"/>
          <w:numId w:val="49"/>
        </w:numPr>
        <w:ind w:left="0" w:firstLine="0"/>
        <w:jc w:val="both"/>
        <w:rPr>
          <w:rFonts w:cs="Arial"/>
          <w:color w:val="000000"/>
        </w:rPr>
      </w:pPr>
      <w:r>
        <w:rPr>
          <w:rFonts w:cs="Arial"/>
          <w:color w:val="000000"/>
        </w:rPr>
        <w:t>Ромашов О. Реформы в России глазами предпринимателя // Экономика и организа</w:t>
      </w:r>
      <w:r w:rsidR="008F70CE">
        <w:rPr>
          <w:rFonts w:cs="Arial"/>
          <w:color w:val="000000"/>
        </w:rPr>
        <w:t xml:space="preserve">ция промышленного предприятия. – </w:t>
      </w:r>
      <w:r>
        <w:rPr>
          <w:rFonts w:cs="Arial"/>
          <w:color w:val="000000"/>
        </w:rPr>
        <w:t xml:space="preserve">1996. № 9. </w:t>
      </w:r>
    </w:p>
    <w:p w14:paraId="4ECED5FB" w14:textId="77777777" w:rsidR="00CE467E" w:rsidRDefault="007709E6">
      <w:pPr>
        <w:numPr>
          <w:ilvl w:val="0"/>
          <w:numId w:val="49"/>
        </w:numPr>
        <w:ind w:left="0" w:firstLine="0"/>
        <w:jc w:val="both"/>
        <w:rPr>
          <w:rFonts w:cs="Arial"/>
          <w:color w:val="000000"/>
          <w:lang w:val="en-US"/>
        </w:rPr>
      </w:pPr>
      <w:r w:rsidRPr="00A7701E">
        <w:rPr>
          <w:rFonts w:cs="Arial"/>
          <w:color w:val="000000"/>
          <w:lang w:val="en-US"/>
        </w:rPr>
        <w:t>Borden</w:t>
      </w:r>
      <w:r w:rsidR="00F00B70" w:rsidRPr="00F00B70">
        <w:rPr>
          <w:rFonts w:cs="Arial"/>
          <w:color w:val="000000"/>
          <w:lang w:val="en-US"/>
        </w:rPr>
        <w:t xml:space="preserve"> </w:t>
      </w:r>
      <w:r w:rsidRPr="00A7701E">
        <w:rPr>
          <w:rFonts w:cs="Arial"/>
          <w:color w:val="000000"/>
          <w:lang w:val="en-US"/>
        </w:rPr>
        <w:t>N</w:t>
      </w:r>
      <w:r w:rsidR="00F00B70" w:rsidRPr="00F00B70">
        <w:rPr>
          <w:rFonts w:cs="Arial"/>
          <w:color w:val="000000"/>
          <w:lang w:val="en-US"/>
        </w:rPr>
        <w:t>.</w:t>
      </w:r>
      <w:r w:rsidRPr="00A7701E">
        <w:rPr>
          <w:rFonts w:cs="Arial"/>
          <w:color w:val="000000"/>
          <w:lang w:val="en-US"/>
        </w:rPr>
        <w:t>H</w:t>
      </w:r>
      <w:r w:rsidR="00F00B70" w:rsidRPr="00F00B70">
        <w:rPr>
          <w:rFonts w:cs="Arial"/>
          <w:color w:val="000000"/>
          <w:lang w:val="en-US"/>
        </w:rPr>
        <w:t xml:space="preserve">. </w:t>
      </w:r>
      <w:r w:rsidRPr="00A7701E">
        <w:rPr>
          <w:rFonts w:cs="Arial"/>
          <w:color w:val="000000"/>
          <w:lang w:val="en-US"/>
        </w:rPr>
        <w:t>The</w:t>
      </w:r>
      <w:r w:rsidR="00F00B70" w:rsidRPr="00F00B70">
        <w:rPr>
          <w:rFonts w:cs="Arial"/>
          <w:color w:val="000000"/>
          <w:lang w:val="en-US"/>
        </w:rPr>
        <w:t xml:space="preserve"> </w:t>
      </w:r>
      <w:r w:rsidRPr="00A7701E">
        <w:rPr>
          <w:rFonts w:cs="Arial"/>
          <w:color w:val="000000"/>
          <w:lang w:val="en-US"/>
        </w:rPr>
        <w:t>Concept</w:t>
      </w:r>
      <w:r w:rsidR="00F00B70" w:rsidRPr="00F00B70">
        <w:rPr>
          <w:rFonts w:cs="Arial"/>
          <w:color w:val="000000"/>
          <w:lang w:val="en-US"/>
        </w:rPr>
        <w:t xml:space="preserve"> </w:t>
      </w:r>
      <w:r w:rsidRPr="00A7701E">
        <w:rPr>
          <w:rFonts w:cs="Arial"/>
          <w:color w:val="000000"/>
          <w:lang w:val="en-US"/>
        </w:rPr>
        <w:t>of</w:t>
      </w:r>
      <w:r w:rsidR="00F00B70" w:rsidRPr="00F00B70">
        <w:rPr>
          <w:rFonts w:cs="Arial"/>
          <w:color w:val="000000"/>
          <w:lang w:val="en-US"/>
        </w:rPr>
        <w:t xml:space="preserve"> </w:t>
      </w:r>
      <w:r w:rsidRPr="00A7701E">
        <w:rPr>
          <w:rFonts w:cs="Arial"/>
          <w:color w:val="000000"/>
          <w:lang w:val="en-US"/>
        </w:rPr>
        <w:t>the</w:t>
      </w:r>
      <w:r w:rsidR="00F00B70" w:rsidRPr="00F00B70">
        <w:rPr>
          <w:rFonts w:cs="Arial"/>
          <w:color w:val="000000"/>
          <w:lang w:val="en-US"/>
        </w:rPr>
        <w:t xml:space="preserve"> </w:t>
      </w:r>
      <w:r w:rsidRPr="00A7701E">
        <w:rPr>
          <w:rFonts w:cs="Arial"/>
          <w:color w:val="000000"/>
          <w:lang w:val="en-US"/>
        </w:rPr>
        <w:t>Marketing</w:t>
      </w:r>
      <w:r w:rsidR="00F00B70" w:rsidRPr="00F00B70">
        <w:rPr>
          <w:rFonts w:cs="Arial"/>
          <w:color w:val="000000"/>
          <w:lang w:val="en-US"/>
        </w:rPr>
        <w:t xml:space="preserve"> </w:t>
      </w:r>
      <w:r w:rsidRPr="00A7701E">
        <w:rPr>
          <w:rFonts w:cs="Arial"/>
          <w:color w:val="000000"/>
          <w:lang w:val="en-US"/>
        </w:rPr>
        <w:t>Mix</w:t>
      </w:r>
      <w:r w:rsidR="00F00B70" w:rsidRPr="00F00B70">
        <w:rPr>
          <w:rFonts w:cs="Arial"/>
          <w:color w:val="000000"/>
          <w:lang w:val="en-US"/>
        </w:rPr>
        <w:t xml:space="preserve"> // </w:t>
      </w:r>
      <w:r w:rsidRPr="00A7701E">
        <w:rPr>
          <w:rFonts w:cs="Arial"/>
          <w:color w:val="000000"/>
          <w:lang w:val="en-US"/>
        </w:rPr>
        <w:t>Journal</w:t>
      </w:r>
      <w:r w:rsidR="00F00B70" w:rsidRPr="00F00B70">
        <w:rPr>
          <w:rFonts w:cs="Arial"/>
          <w:color w:val="000000"/>
          <w:lang w:val="en-US"/>
        </w:rPr>
        <w:t xml:space="preserve"> </w:t>
      </w:r>
      <w:r w:rsidRPr="00A7701E">
        <w:rPr>
          <w:rFonts w:cs="Arial"/>
          <w:color w:val="000000"/>
          <w:lang w:val="en-US"/>
        </w:rPr>
        <w:t>of</w:t>
      </w:r>
      <w:r w:rsidR="00F00B70" w:rsidRPr="00F00B70">
        <w:rPr>
          <w:rFonts w:cs="Arial"/>
          <w:color w:val="000000"/>
          <w:lang w:val="en-US"/>
        </w:rPr>
        <w:t xml:space="preserve"> </w:t>
      </w:r>
      <w:r w:rsidRPr="00A7701E">
        <w:rPr>
          <w:rFonts w:cs="Arial"/>
          <w:color w:val="000000"/>
          <w:lang w:val="en-US"/>
        </w:rPr>
        <w:t>Advertising</w:t>
      </w:r>
      <w:r w:rsidR="00F00B70" w:rsidRPr="00F00B70">
        <w:rPr>
          <w:rFonts w:cs="Arial"/>
          <w:color w:val="000000"/>
          <w:lang w:val="en-US"/>
        </w:rPr>
        <w:t xml:space="preserve"> </w:t>
      </w:r>
      <w:r w:rsidRPr="00A7701E">
        <w:rPr>
          <w:rFonts w:cs="Arial"/>
          <w:color w:val="000000"/>
          <w:lang w:val="en-US"/>
        </w:rPr>
        <w:t>Research</w:t>
      </w:r>
      <w:r w:rsidR="00F00B70" w:rsidRPr="00F00B70">
        <w:rPr>
          <w:rFonts w:cs="Arial"/>
          <w:color w:val="000000"/>
          <w:lang w:val="en-US"/>
        </w:rPr>
        <w:t xml:space="preserve">, </w:t>
      </w:r>
      <w:r w:rsidRPr="00A7701E">
        <w:rPr>
          <w:rFonts w:cs="Arial"/>
          <w:color w:val="000000"/>
          <w:lang w:val="en-US"/>
        </w:rPr>
        <w:t>June</w:t>
      </w:r>
      <w:r w:rsidR="00F00B70" w:rsidRPr="00F00B70">
        <w:rPr>
          <w:rFonts w:cs="Arial"/>
          <w:color w:val="000000"/>
          <w:lang w:val="en-US"/>
        </w:rPr>
        <w:t xml:space="preserve"> 1964. </w:t>
      </w:r>
    </w:p>
    <w:p w14:paraId="6FF3CF1B" w14:textId="77777777" w:rsidR="00CE467E" w:rsidRDefault="007709E6">
      <w:pPr>
        <w:numPr>
          <w:ilvl w:val="0"/>
          <w:numId w:val="49"/>
        </w:numPr>
        <w:ind w:left="0" w:firstLine="0"/>
        <w:jc w:val="both"/>
        <w:rPr>
          <w:rFonts w:cs="Arial"/>
          <w:color w:val="000000"/>
          <w:lang w:val="en-US"/>
        </w:rPr>
      </w:pPr>
      <w:r w:rsidRPr="00A7701E">
        <w:rPr>
          <w:rFonts w:cs="Arial"/>
          <w:color w:val="000000"/>
          <w:lang w:val="en-US"/>
        </w:rPr>
        <w:t>Davis</w:t>
      </w:r>
      <w:r w:rsidR="00F00B70" w:rsidRPr="00F00B70">
        <w:rPr>
          <w:rFonts w:cs="Arial"/>
          <w:color w:val="000000"/>
          <w:lang w:val="en-US"/>
        </w:rPr>
        <w:t xml:space="preserve"> </w:t>
      </w:r>
      <w:r w:rsidRPr="00A7701E">
        <w:rPr>
          <w:rFonts w:cs="Arial"/>
          <w:color w:val="000000"/>
          <w:lang w:val="en-US"/>
        </w:rPr>
        <w:t>S</w:t>
      </w:r>
      <w:r w:rsidR="00F00B70" w:rsidRPr="00F00B70">
        <w:rPr>
          <w:rFonts w:cs="Arial"/>
          <w:color w:val="000000"/>
          <w:lang w:val="en-US"/>
        </w:rPr>
        <w:t xml:space="preserve">. </w:t>
      </w:r>
      <w:r w:rsidRPr="00A7701E">
        <w:rPr>
          <w:rFonts w:cs="Arial"/>
          <w:color w:val="000000"/>
          <w:lang w:val="en-US"/>
        </w:rPr>
        <w:t>Brand</w:t>
      </w:r>
      <w:r w:rsidR="00F00B70" w:rsidRPr="00F00B70">
        <w:rPr>
          <w:rFonts w:cs="Arial"/>
          <w:color w:val="000000"/>
          <w:lang w:val="en-US"/>
        </w:rPr>
        <w:t xml:space="preserve"> </w:t>
      </w:r>
      <w:r w:rsidRPr="00A7701E">
        <w:rPr>
          <w:rFonts w:cs="Arial"/>
          <w:color w:val="000000"/>
          <w:lang w:val="en-US"/>
        </w:rPr>
        <w:t>Asset</w:t>
      </w:r>
      <w:r w:rsidR="00F00B70" w:rsidRPr="00F00B70">
        <w:rPr>
          <w:rFonts w:cs="Arial"/>
          <w:color w:val="000000"/>
          <w:lang w:val="en-US"/>
        </w:rPr>
        <w:t xml:space="preserve"> </w:t>
      </w:r>
      <w:r w:rsidRPr="00A7701E">
        <w:rPr>
          <w:rFonts w:cs="Arial"/>
          <w:color w:val="000000"/>
          <w:lang w:val="en-US"/>
        </w:rPr>
        <w:t>Management</w:t>
      </w:r>
      <w:r w:rsidR="00F00B70" w:rsidRPr="00F00B70">
        <w:rPr>
          <w:rFonts w:cs="Arial"/>
          <w:color w:val="000000"/>
          <w:lang w:val="en-US"/>
        </w:rPr>
        <w:t xml:space="preserve">: </w:t>
      </w:r>
      <w:r w:rsidRPr="00A7701E">
        <w:rPr>
          <w:rFonts w:cs="Arial"/>
          <w:color w:val="000000"/>
          <w:lang w:val="en-US"/>
        </w:rPr>
        <w:t xml:space="preserve">Driving Profitable Growth through Your Brand, San Francisco, </w:t>
      </w:r>
      <w:proofErr w:type="spellStart"/>
      <w:r w:rsidRPr="00A7701E">
        <w:rPr>
          <w:rFonts w:cs="Arial"/>
          <w:color w:val="000000"/>
          <w:lang w:val="en-US"/>
        </w:rPr>
        <w:t>Jossey</w:t>
      </w:r>
      <w:proofErr w:type="spellEnd"/>
      <w:r w:rsidRPr="00A7701E">
        <w:rPr>
          <w:rFonts w:cs="Arial"/>
          <w:color w:val="000000"/>
          <w:lang w:val="en-US"/>
        </w:rPr>
        <w:t xml:space="preserve">-Bass, 2000. </w:t>
      </w:r>
    </w:p>
    <w:p w14:paraId="775D1F3D" w14:textId="77777777" w:rsidR="00CE467E" w:rsidRDefault="007709E6">
      <w:pPr>
        <w:numPr>
          <w:ilvl w:val="0"/>
          <w:numId w:val="49"/>
        </w:numPr>
        <w:ind w:left="0" w:firstLine="0"/>
        <w:jc w:val="both"/>
        <w:rPr>
          <w:rFonts w:cs="Arial"/>
          <w:color w:val="000000"/>
        </w:rPr>
      </w:pPr>
      <w:r w:rsidRPr="00A7701E">
        <w:rPr>
          <w:rFonts w:cs="Arial"/>
          <w:color w:val="000000"/>
          <w:lang w:val="en-US"/>
        </w:rPr>
        <w:t xml:space="preserve">Drucker P. Management, Tasks, Responsibilities and Practices. </w:t>
      </w:r>
      <w:proofErr w:type="spellStart"/>
      <w:r>
        <w:rPr>
          <w:rFonts w:cs="Arial"/>
          <w:color w:val="000000"/>
        </w:rPr>
        <w:t>New</w:t>
      </w:r>
      <w:proofErr w:type="spellEnd"/>
      <w:r>
        <w:rPr>
          <w:rFonts w:cs="Arial"/>
          <w:color w:val="000000"/>
        </w:rPr>
        <w:t xml:space="preserve"> </w:t>
      </w:r>
      <w:proofErr w:type="spellStart"/>
      <w:r>
        <w:rPr>
          <w:rFonts w:cs="Arial"/>
          <w:color w:val="000000"/>
        </w:rPr>
        <w:t>York</w:t>
      </w:r>
      <w:proofErr w:type="spellEnd"/>
      <w:r>
        <w:rPr>
          <w:rFonts w:cs="Arial"/>
          <w:color w:val="000000"/>
        </w:rPr>
        <w:t xml:space="preserve">, </w:t>
      </w:r>
      <w:proofErr w:type="spellStart"/>
      <w:r>
        <w:rPr>
          <w:rFonts w:cs="Arial"/>
          <w:color w:val="000000"/>
        </w:rPr>
        <w:t>Harper</w:t>
      </w:r>
      <w:proofErr w:type="spellEnd"/>
      <w:r>
        <w:rPr>
          <w:rFonts w:cs="Arial"/>
          <w:color w:val="000000"/>
        </w:rPr>
        <w:t xml:space="preserve"> &amp; </w:t>
      </w:r>
      <w:proofErr w:type="spellStart"/>
      <w:r>
        <w:rPr>
          <w:rFonts w:cs="Arial"/>
          <w:color w:val="000000"/>
        </w:rPr>
        <w:t>Row</w:t>
      </w:r>
      <w:proofErr w:type="spellEnd"/>
      <w:r>
        <w:rPr>
          <w:rFonts w:cs="Arial"/>
          <w:color w:val="000000"/>
        </w:rPr>
        <w:t xml:space="preserve">. 1973. </w:t>
      </w:r>
    </w:p>
    <w:p w14:paraId="4A845EAC" w14:textId="77777777" w:rsidR="00CE467E" w:rsidRDefault="007709E6">
      <w:pPr>
        <w:numPr>
          <w:ilvl w:val="0"/>
          <w:numId w:val="49"/>
        </w:numPr>
        <w:ind w:left="0" w:firstLine="0"/>
        <w:jc w:val="both"/>
        <w:rPr>
          <w:rFonts w:cs="Arial"/>
          <w:color w:val="000000"/>
          <w:lang w:val="en-US"/>
        </w:rPr>
      </w:pPr>
      <w:r w:rsidRPr="00A7701E">
        <w:rPr>
          <w:rFonts w:cs="Arial"/>
          <w:color w:val="000000"/>
          <w:lang w:val="en-US"/>
        </w:rPr>
        <w:t xml:space="preserve">Levitt Th. Marketing Myopia // Harvard business Review. — 38, 1960. </w:t>
      </w:r>
    </w:p>
    <w:p w14:paraId="5330BB88" w14:textId="77777777" w:rsidR="00CE467E" w:rsidRDefault="007709E6">
      <w:pPr>
        <w:numPr>
          <w:ilvl w:val="0"/>
          <w:numId w:val="49"/>
        </w:numPr>
        <w:ind w:left="0" w:firstLine="0"/>
        <w:jc w:val="both"/>
        <w:rPr>
          <w:rFonts w:cs="Arial"/>
          <w:color w:val="000000"/>
          <w:lang w:val="en-US"/>
        </w:rPr>
      </w:pPr>
      <w:proofErr w:type="spellStart"/>
      <w:r w:rsidRPr="00A7701E">
        <w:rPr>
          <w:rFonts w:cs="Arial"/>
          <w:color w:val="000000"/>
          <w:lang w:val="en-US"/>
        </w:rPr>
        <w:t>Popova</w:t>
      </w:r>
      <w:proofErr w:type="spellEnd"/>
      <w:r w:rsidRPr="00A7701E">
        <w:rPr>
          <w:rFonts w:cs="Arial"/>
          <w:color w:val="000000"/>
          <w:lang w:val="en-US"/>
        </w:rPr>
        <w:t>, J.F., S</w:t>
      </w:r>
      <w:r>
        <w:rPr>
          <w:rFonts w:cs="Arial"/>
          <w:color w:val="000000"/>
        </w:rPr>
        <w:t>о</w:t>
      </w:r>
      <w:proofErr w:type="spellStart"/>
      <w:r w:rsidRPr="00A7701E">
        <w:rPr>
          <w:rFonts w:cs="Arial"/>
          <w:color w:val="000000"/>
          <w:lang w:val="en-US"/>
        </w:rPr>
        <w:t>rensen</w:t>
      </w:r>
      <w:proofErr w:type="spellEnd"/>
      <w:r w:rsidRPr="00A7701E">
        <w:rPr>
          <w:rFonts w:cs="Arial"/>
          <w:color w:val="000000"/>
          <w:lang w:val="en-US"/>
        </w:rPr>
        <w:t>, O.J. Marketing as a Social Construction: Alternative Views on the Interface between the E</w:t>
      </w:r>
      <w:r w:rsidR="008F70CE">
        <w:rPr>
          <w:rFonts w:cs="Arial"/>
          <w:color w:val="000000"/>
          <w:lang w:val="en-US"/>
        </w:rPr>
        <w:t>nterprise and the Environment. –</w:t>
      </w:r>
      <w:r w:rsidR="008F70CE" w:rsidRPr="008F70CE">
        <w:rPr>
          <w:rFonts w:cs="Arial"/>
          <w:color w:val="000000"/>
          <w:lang w:val="en-US"/>
        </w:rPr>
        <w:t xml:space="preserve"> </w:t>
      </w:r>
      <w:r w:rsidRPr="00A7701E">
        <w:rPr>
          <w:rFonts w:cs="Arial"/>
          <w:color w:val="000000"/>
          <w:lang w:val="en-US"/>
        </w:rPr>
        <w:t xml:space="preserve">Copenhagen Business School: Workshop on Business Systems in the South, 1996. </w:t>
      </w:r>
    </w:p>
    <w:p w14:paraId="0F974273" w14:textId="77777777" w:rsidR="00CE467E" w:rsidRDefault="007709E6">
      <w:pPr>
        <w:numPr>
          <w:ilvl w:val="0"/>
          <w:numId w:val="49"/>
        </w:numPr>
        <w:ind w:left="0" w:firstLine="0"/>
        <w:jc w:val="both"/>
        <w:rPr>
          <w:rFonts w:cs="Arial"/>
          <w:color w:val="000000"/>
        </w:rPr>
      </w:pPr>
      <w:proofErr w:type="spellStart"/>
      <w:r w:rsidRPr="00A7701E">
        <w:rPr>
          <w:rFonts w:cs="Arial"/>
          <w:color w:val="000000"/>
          <w:lang w:val="en-US"/>
        </w:rPr>
        <w:t>Popova</w:t>
      </w:r>
      <w:proofErr w:type="spellEnd"/>
      <w:r w:rsidRPr="00A7701E">
        <w:rPr>
          <w:rFonts w:cs="Arial"/>
          <w:color w:val="000000"/>
          <w:lang w:val="en-US"/>
        </w:rPr>
        <w:t>, J.F., S</w:t>
      </w:r>
      <w:r>
        <w:rPr>
          <w:rFonts w:cs="Arial"/>
          <w:color w:val="000000"/>
        </w:rPr>
        <w:t>о</w:t>
      </w:r>
      <w:proofErr w:type="spellStart"/>
      <w:r w:rsidRPr="00A7701E">
        <w:rPr>
          <w:rFonts w:cs="Arial"/>
          <w:color w:val="000000"/>
          <w:lang w:val="en-US"/>
        </w:rPr>
        <w:t>rensen</w:t>
      </w:r>
      <w:proofErr w:type="spellEnd"/>
      <w:r w:rsidRPr="00A7701E">
        <w:rPr>
          <w:rFonts w:cs="Arial"/>
          <w:color w:val="000000"/>
          <w:lang w:val="en-US"/>
        </w:rPr>
        <w:t xml:space="preserve">, O.J. Economic Reforms in Russia: A Network Perspective on the Enterprises’ Reactions to the Reforms. </w:t>
      </w:r>
      <w:proofErr w:type="spellStart"/>
      <w:r>
        <w:rPr>
          <w:rFonts w:cs="Arial"/>
          <w:color w:val="000000"/>
        </w:rPr>
        <w:t>Aalborg</w:t>
      </w:r>
      <w:proofErr w:type="spellEnd"/>
      <w:r>
        <w:rPr>
          <w:rFonts w:cs="Arial"/>
          <w:color w:val="000000"/>
        </w:rPr>
        <w:t xml:space="preserve">: </w:t>
      </w:r>
      <w:proofErr w:type="spellStart"/>
      <w:r>
        <w:rPr>
          <w:rFonts w:cs="Arial"/>
          <w:color w:val="000000"/>
        </w:rPr>
        <w:t>Aalborg</w:t>
      </w:r>
      <w:proofErr w:type="spellEnd"/>
      <w:r>
        <w:rPr>
          <w:rFonts w:cs="Arial"/>
          <w:color w:val="000000"/>
        </w:rPr>
        <w:t xml:space="preserve"> </w:t>
      </w:r>
      <w:proofErr w:type="spellStart"/>
      <w:r>
        <w:rPr>
          <w:rFonts w:cs="Arial"/>
          <w:color w:val="000000"/>
        </w:rPr>
        <w:t>University</w:t>
      </w:r>
      <w:proofErr w:type="spellEnd"/>
      <w:r>
        <w:rPr>
          <w:rFonts w:cs="Arial"/>
          <w:color w:val="000000"/>
        </w:rPr>
        <w:t xml:space="preserve">, </w:t>
      </w:r>
      <w:proofErr w:type="spellStart"/>
      <w:r>
        <w:rPr>
          <w:rFonts w:cs="Arial"/>
          <w:color w:val="000000"/>
        </w:rPr>
        <w:t>Center</w:t>
      </w:r>
      <w:proofErr w:type="spellEnd"/>
      <w:r>
        <w:rPr>
          <w:rFonts w:cs="Arial"/>
          <w:color w:val="000000"/>
        </w:rPr>
        <w:t xml:space="preserve"> </w:t>
      </w:r>
      <w:proofErr w:type="spellStart"/>
      <w:r>
        <w:rPr>
          <w:rFonts w:cs="Arial"/>
          <w:color w:val="000000"/>
        </w:rPr>
        <w:t>for</w:t>
      </w:r>
      <w:proofErr w:type="spellEnd"/>
      <w:r>
        <w:rPr>
          <w:rFonts w:cs="Arial"/>
          <w:color w:val="000000"/>
        </w:rPr>
        <w:t xml:space="preserve"> </w:t>
      </w:r>
      <w:proofErr w:type="spellStart"/>
      <w:r>
        <w:rPr>
          <w:rFonts w:cs="Arial"/>
          <w:color w:val="000000"/>
        </w:rPr>
        <w:t>International</w:t>
      </w:r>
      <w:proofErr w:type="spellEnd"/>
      <w:r>
        <w:rPr>
          <w:rFonts w:cs="Arial"/>
          <w:color w:val="000000"/>
        </w:rPr>
        <w:t xml:space="preserve"> </w:t>
      </w:r>
      <w:proofErr w:type="spellStart"/>
      <w:r>
        <w:rPr>
          <w:rFonts w:cs="Arial"/>
          <w:color w:val="000000"/>
        </w:rPr>
        <w:t>Studies</w:t>
      </w:r>
      <w:proofErr w:type="spellEnd"/>
      <w:r>
        <w:rPr>
          <w:rFonts w:cs="Arial"/>
          <w:color w:val="000000"/>
        </w:rPr>
        <w:t xml:space="preserve">, </w:t>
      </w:r>
      <w:proofErr w:type="spellStart"/>
      <w:r>
        <w:rPr>
          <w:rFonts w:cs="Arial"/>
          <w:color w:val="000000"/>
        </w:rPr>
        <w:t>Denmark</w:t>
      </w:r>
      <w:proofErr w:type="spellEnd"/>
      <w:r>
        <w:rPr>
          <w:rFonts w:cs="Arial"/>
          <w:color w:val="000000"/>
        </w:rPr>
        <w:t xml:space="preserve">, 1996. </w:t>
      </w:r>
    </w:p>
    <w:p w14:paraId="38DCFAC9" w14:textId="77777777" w:rsidR="00CE467E" w:rsidRDefault="007709E6">
      <w:pPr>
        <w:numPr>
          <w:ilvl w:val="0"/>
          <w:numId w:val="49"/>
        </w:numPr>
        <w:ind w:left="0" w:firstLine="0"/>
        <w:jc w:val="both"/>
        <w:rPr>
          <w:rFonts w:cs="Arial"/>
          <w:color w:val="000000"/>
          <w:lang w:val="en-US"/>
        </w:rPr>
      </w:pPr>
      <w:r w:rsidRPr="00A7701E">
        <w:rPr>
          <w:rFonts w:cs="Arial"/>
          <w:color w:val="000000"/>
          <w:lang w:val="en-US"/>
        </w:rPr>
        <w:t xml:space="preserve">Porter M.E. </w:t>
      </w:r>
      <w:proofErr w:type="spellStart"/>
      <w:r w:rsidRPr="00A7701E">
        <w:rPr>
          <w:rFonts w:cs="Arial"/>
          <w:color w:val="000000"/>
          <w:lang w:val="en-US"/>
        </w:rPr>
        <w:t>Competetive</w:t>
      </w:r>
      <w:proofErr w:type="spellEnd"/>
      <w:r w:rsidRPr="00A7701E">
        <w:rPr>
          <w:rFonts w:cs="Arial"/>
          <w:color w:val="000000"/>
          <w:lang w:val="en-US"/>
        </w:rPr>
        <w:t xml:space="preserve"> Advantage. — New York, The Free Press, 1985.</w:t>
      </w:r>
    </w:p>
    <w:p w14:paraId="108DD607" w14:textId="77777777" w:rsidR="00CE467E" w:rsidRDefault="007709E6">
      <w:pPr>
        <w:numPr>
          <w:ilvl w:val="0"/>
          <w:numId w:val="49"/>
        </w:numPr>
        <w:ind w:left="0" w:firstLine="0"/>
        <w:jc w:val="both"/>
        <w:rPr>
          <w:rFonts w:cs="Arial"/>
          <w:color w:val="000000"/>
          <w:lang w:val="en-US"/>
        </w:rPr>
      </w:pPr>
      <w:proofErr w:type="spellStart"/>
      <w:r w:rsidRPr="00A7701E">
        <w:rPr>
          <w:rFonts w:cs="Arial"/>
          <w:color w:val="000000"/>
          <w:lang w:val="en-US"/>
        </w:rPr>
        <w:t>Ries</w:t>
      </w:r>
      <w:proofErr w:type="spellEnd"/>
      <w:r w:rsidRPr="00A7701E">
        <w:rPr>
          <w:rFonts w:cs="Arial"/>
          <w:color w:val="000000"/>
          <w:lang w:val="en-US"/>
        </w:rPr>
        <w:t xml:space="preserve"> A. and Trout J. Warfare Marketing. — New York </w:t>
      </w:r>
      <w:proofErr w:type="spellStart"/>
      <w:r w:rsidRPr="00A7701E">
        <w:rPr>
          <w:rFonts w:cs="Arial"/>
          <w:color w:val="000000"/>
          <w:lang w:val="en-US"/>
        </w:rPr>
        <w:t>McGrow</w:t>
      </w:r>
      <w:proofErr w:type="spellEnd"/>
      <w:r w:rsidRPr="00A7701E">
        <w:rPr>
          <w:rFonts w:cs="Arial"/>
          <w:color w:val="000000"/>
          <w:lang w:val="en-US"/>
        </w:rPr>
        <w:t xml:space="preserve">-Hill, 1986. </w:t>
      </w:r>
    </w:p>
    <w:p w14:paraId="2C587853" w14:textId="77777777" w:rsidR="00CE467E" w:rsidRDefault="007709E6">
      <w:pPr>
        <w:numPr>
          <w:ilvl w:val="0"/>
          <w:numId w:val="49"/>
        </w:numPr>
        <w:ind w:left="0" w:firstLine="0"/>
        <w:jc w:val="both"/>
        <w:rPr>
          <w:rFonts w:cs="Arial"/>
          <w:color w:val="000000"/>
          <w:lang w:val="en-US"/>
        </w:rPr>
      </w:pPr>
      <w:proofErr w:type="spellStart"/>
      <w:r w:rsidRPr="00A7701E">
        <w:rPr>
          <w:rFonts w:cs="Arial"/>
          <w:color w:val="000000"/>
          <w:lang w:val="en-US"/>
        </w:rPr>
        <w:t>Wersema</w:t>
      </w:r>
      <w:proofErr w:type="spellEnd"/>
      <w:r w:rsidRPr="00A7701E">
        <w:rPr>
          <w:rFonts w:cs="Arial"/>
          <w:color w:val="000000"/>
          <w:lang w:val="en-US"/>
        </w:rPr>
        <w:t xml:space="preserve"> F. The New Market Leaders: Who’s Winning and how in the battle for Customers. — New York, The Free Press, 2000. </w:t>
      </w:r>
    </w:p>
    <w:p w14:paraId="590CE151" w14:textId="77777777" w:rsidR="00CE467E" w:rsidRDefault="007709E6">
      <w:pPr>
        <w:numPr>
          <w:ilvl w:val="0"/>
          <w:numId w:val="49"/>
        </w:numPr>
        <w:ind w:left="0" w:firstLine="0"/>
        <w:jc w:val="both"/>
        <w:rPr>
          <w:rFonts w:cs="Arial"/>
          <w:color w:val="000000"/>
          <w:lang w:val="en-US"/>
        </w:rPr>
      </w:pPr>
      <w:r w:rsidRPr="00A7701E">
        <w:rPr>
          <w:rFonts w:cs="Arial"/>
          <w:color w:val="000000"/>
          <w:lang w:val="en-US"/>
        </w:rPr>
        <w:lastRenderedPageBreak/>
        <w:t xml:space="preserve">Whitley R. European Business System. Firms and Markets in their National Contexts London: Sage, 1992. </w:t>
      </w:r>
    </w:p>
    <w:p w14:paraId="5E2CC01C" w14:textId="77777777" w:rsidR="008F70CE" w:rsidRDefault="008F70CE" w:rsidP="000D4063">
      <w:pPr>
        <w:rPr>
          <w:rFonts w:cs="Arial"/>
          <w:color w:val="000000"/>
          <w:lang w:val="en-US"/>
        </w:rPr>
      </w:pPr>
    </w:p>
    <w:p w14:paraId="75D2CA49" w14:textId="77777777" w:rsidR="00CE467E" w:rsidRDefault="00F00B70">
      <w:pPr>
        <w:spacing w:after="200"/>
        <w:rPr>
          <w:rFonts w:eastAsiaTheme="majorEastAsia" w:cstheme="majorBidi"/>
          <w:b/>
          <w:bCs/>
          <w:color w:val="003399"/>
          <w:sz w:val="28"/>
          <w:szCs w:val="28"/>
          <w:lang w:val="en-US"/>
        </w:rPr>
      </w:pPr>
      <w:r w:rsidRPr="00F00B70">
        <w:rPr>
          <w:lang w:val="en-US"/>
        </w:rPr>
        <w:br w:type="page"/>
      </w:r>
    </w:p>
    <w:p w14:paraId="32A743BD" w14:textId="77777777" w:rsidR="008F70CE" w:rsidRPr="00582F5A" w:rsidRDefault="00F00B70">
      <w:pPr>
        <w:pStyle w:val="1"/>
        <w:spacing w:after="0"/>
        <w:rPr>
          <w:rFonts w:cs="Arial"/>
          <w:color w:val="003CB4"/>
        </w:rPr>
      </w:pPr>
      <w:r w:rsidRPr="00F00B70">
        <w:rPr>
          <w:color w:val="003CB4"/>
        </w:rPr>
        <w:lastRenderedPageBreak/>
        <w:t>Список ресурсов в Интернет</w:t>
      </w:r>
    </w:p>
    <w:p w14:paraId="55DE6ED1" w14:textId="77777777" w:rsidR="00CE467E" w:rsidRDefault="00536736">
      <w:pPr>
        <w:numPr>
          <w:ilvl w:val="0"/>
          <w:numId w:val="76"/>
        </w:numPr>
        <w:ind w:left="0" w:firstLine="0"/>
        <w:rPr>
          <w:rFonts w:cs="Arial"/>
          <w:color w:val="000000"/>
        </w:rPr>
      </w:pPr>
      <w:hyperlink r:id="rId120" w:tgtFrame="_blank" w:history="1">
        <w:r w:rsidR="000D4063">
          <w:rPr>
            <w:rStyle w:val="a9"/>
            <w:rFonts w:cs="Arial"/>
          </w:rPr>
          <w:t>http://www.4p.ru/index.php?page=1390</w:t>
        </w:r>
      </w:hyperlink>
      <w:r w:rsidR="000D4063">
        <w:rPr>
          <w:rFonts w:cs="Arial"/>
          <w:color w:val="000000"/>
        </w:rPr>
        <w:t xml:space="preserve"> </w:t>
      </w:r>
      <w:proofErr w:type="spellStart"/>
      <w:r w:rsidR="008F70CE">
        <w:rPr>
          <w:rFonts w:cs="Arial"/>
          <w:color w:val="000000"/>
        </w:rPr>
        <w:t>Кеворков</w:t>
      </w:r>
      <w:proofErr w:type="spellEnd"/>
      <w:r w:rsidR="008F70CE">
        <w:rPr>
          <w:rFonts w:cs="Arial"/>
          <w:color w:val="000000"/>
        </w:rPr>
        <w:t xml:space="preserve"> В. Заметки по поводу становления маркетинга в России. </w:t>
      </w:r>
    </w:p>
    <w:p w14:paraId="514E3ADD" w14:textId="77777777" w:rsidR="00E76919" w:rsidRDefault="00536736">
      <w:pPr>
        <w:numPr>
          <w:ilvl w:val="0"/>
          <w:numId w:val="76"/>
        </w:numPr>
        <w:ind w:left="0" w:firstLine="0"/>
        <w:rPr>
          <w:rFonts w:cs="Arial"/>
          <w:color w:val="000000"/>
        </w:rPr>
      </w:pPr>
      <w:hyperlink r:id="rId121" w:tgtFrame="_blank" w:history="1">
        <w:r w:rsidR="000D4063" w:rsidRPr="000D4063">
          <w:rPr>
            <w:rStyle w:val="a9"/>
            <w:rFonts w:cs="Arial"/>
          </w:rPr>
          <w:t>http://www.vavt.ru/www/pg.nsf/menu_cat/cretov_art_vavt</w:t>
        </w:r>
      </w:hyperlink>
      <w:r w:rsidR="000D4063" w:rsidRPr="000D4063">
        <w:rPr>
          <w:rFonts w:cs="Arial"/>
          <w:color w:val="000000"/>
        </w:rPr>
        <w:t xml:space="preserve"> </w:t>
      </w:r>
      <w:r w:rsidR="008F70CE" w:rsidRPr="000D4063">
        <w:rPr>
          <w:rFonts w:cs="Arial"/>
          <w:color w:val="000000"/>
        </w:rPr>
        <w:t xml:space="preserve">Становление маркетинга в России. </w:t>
      </w:r>
    </w:p>
    <w:sectPr w:rsidR="00E76919" w:rsidSect="000D4063">
      <w:headerReference w:type="default" r:id="rId122"/>
      <w:footerReference w:type="default" r:id="rId123"/>
      <w:pgSz w:w="11906" w:h="16838"/>
      <w:pgMar w:top="1702" w:right="850" w:bottom="1134" w:left="1701"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comment w:id="4" w:author="o_afanasiadi" w:date="2013-07-02T16:46:00Z" w:initials="o">
    <w:p w14:paraId="73EE390C" w14:textId="77777777" w:rsidR="00536736" w:rsidRDefault="00536736">
      <w:pPr>
        <w:pStyle w:val="af4"/>
      </w:pPr>
      <w:r>
        <w:rPr>
          <w:rStyle w:val="af3"/>
        </w:rPr>
        <w:annotationRef/>
      </w:r>
      <w:r w:rsidRPr="004D0068">
        <w:t>http://i080.radikal.ru/1003/35/6c2188825e3f.jpg</w:t>
      </w:r>
    </w:p>
  </w:comment>
  <w:comment w:id="8" w:author="Ekaterina Kopitets" w:date="2013-08-16T12:44:00Z" w:initials="EK">
    <w:p w14:paraId="150F71E8" w14:textId="77777777" w:rsidR="00536736" w:rsidRDefault="00536736">
      <w:pPr>
        <w:pStyle w:val="af4"/>
      </w:pPr>
      <w:r>
        <w:rPr>
          <w:rStyle w:val="af3"/>
        </w:rPr>
        <w:annotationRef/>
      </w:r>
      <w:r>
        <w:t>Форматировать как в видеовставке выше.</w:t>
      </w:r>
    </w:p>
  </w:comment>
  <w:comment w:id="9" w:author="o_afanasiadi" w:date="2013-04-26T11:58:00Z" w:initials="o">
    <w:p w14:paraId="0C917E2B" w14:textId="77777777" w:rsidR="00536736" w:rsidRDefault="00536736">
      <w:pPr>
        <w:pStyle w:val="af4"/>
      </w:pPr>
      <w:r>
        <w:rPr>
          <w:rStyle w:val="af3"/>
        </w:rPr>
        <w:annotationRef/>
      </w:r>
      <w:hyperlink r:id="rId1" w:history="1">
        <w:r w:rsidRPr="00D56A71">
          <w:rPr>
            <w:rStyle w:val="a9"/>
          </w:rPr>
          <w:t>http://www.genialnee.net/authors/Pierre-Joseph_Proudhon</w:t>
        </w:r>
      </w:hyperlink>
    </w:p>
  </w:comment>
  <w:comment w:id="15" w:author="Ekaterina Kopitets" w:date="2013-08-03T00:22:00Z" w:initials="EK">
    <w:p w14:paraId="44A1E387" w14:textId="77777777" w:rsidR="00536736" w:rsidRDefault="00536736">
      <w:pPr>
        <w:pStyle w:val="af4"/>
      </w:pPr>
      <w:r>
        <w:rPr>
          <w:rStyle w:val="af3"/>
        </w:rPr>
        <w:annotationRef/>
      </w:r>
      <w:r w:rsidRPr="00A33AD9">
        <w:t>Форматирование как в видеовставке выше.</w:t>
      </w:r>
    </w:p>
  </w:comment>
  <w:comment w:id="16" w:author="o_afanasiadi" w:date="2013-04-26T12:08:00Z" w:initials="o">
    <w:p w14:paraId="11A29CD2" w14:textId="77777777" w:rsidR="00536736" w:rsidRDefault="00536736">
      <w:pPr>
        <w:pStyle w:val="af4"/>
      </w:pPr>
      <w:r>
        <w:rPr>
          <w:rStyle w:val="af3"/>
        </w:rPr>
        <w:annotationRef/>
      </w:r>
      <w:hyperlink r:id="rId2" w:history="1">
        <w:r w:rsidRPr="00D56A71">
          <w:rPr>
            <w:rStyle w:val="a9"/>
            <w:rFonts w:cs="Arial"/>
          </w:rPr>
          <w:t>http://top.rbc.ru/incidents/28/02/2012/639458.shtml</w:t>
        </w:r>
      </w:hyperlink>
      <w:r>
        <w:rPr>
          <w:rFonts w:cs="Arial"/>
          <w:color w:val="000000"/>
        </w:rPr>
        <w:t xml:space="preserve"> </w:t>
      </w:r>
    </w:p>
  </w:comment>
  <w:comment w:id="19" w:author="o_afanasiadi" w:date="2013-07-02T16:53:00Z" w:initials="o">
    <w:p w14:paraId="2666D18C" w14:textId="77777777" w:rsidR="00536736" w:rsidRDefault="00536736">
      <w:pPr>
        <w:pStyle w:val="af4"/>
      </w:pPr>
      <w:r>
        <w:rPr>
          <w:rStyle w:val="af3"/>
        </w:rPr>
        <w:annotationRef/>
      </w:r>
      <w:r w:rsidRPr="004D0068">
        <w:t>http://tmbv.info/images/stories/com_form2content/p2/f3953/13.jpg</w:t>
      </w:r>
    </w:p>
  </w:comment>
  <w:comment w:id="22" w:author="Ekaterina Kopitets" w:date="2013-08-03T00:47:00Z" w:initials="EK">
    <w:p w14:paraId="5181B69C" w14:textId="77777777" w:rsidR="00536736" w:rsidRPr="00AF211D" w:rsidRDefault="00536736">
      <w:pPr>
        <w:pStyle w:val="af4"/>
      </w:pPr>
      <w:r>
        <w:rPr>
          <w:rStyle w:val="af3"/>
        </w:rPr>
        <w:annotationRef/>
      </w:r>
      <w:r w:rsidRPr="00AF211D">
        <w:t>Лучше слово “</w:t>
      </w:r>
      <w:r>
        <w:t>Маркетинг» выделить жирным.</w:t>
      </w:r>
    </w:p>
  </w:comment>
  <w:comment w:id="28" w:author="Ekaterina Kpitets" w:date="2013-08-03T14:06:00Z" w:initials="K">
    <w:p w14:paraId="784754D6" w14:textId="77777777" w:rsidR="00536736" w:rsidRDefault="00536736">
      <w:pPr>
        <w:pStyle w:val="af4"/>
      </w:pPr>
      <w:r>
        <w:rPr>
          <w:rStyle w:val="af3"/>
        </w:rPr>
        <w:annotationRef/>
      </w:r>
      <w:r w:rsidRPr="00A33AD9">
        <w:t>Форматирование как в видеовставке выше.</w:t>
      </w:r>
    </w:p>
  </w:comment>
  <w:comment w:id="29" w:author="o_afanasiadi" w:date="2013-04-26T12:20:00Z" w:initials="o">
    <w:p w14:paraId="638E9199" w14:textId="77777777" w:rsidR="00536736" w:rsidRPr="00A112AE" w:rsidRDefault="00536736">
      <w:pPr>
        <w:pStyle w:val="af4"/>
        <w:rPr>
          <w:lang w:val="en-US"/>
        </w:rPr>
      </w:pPr>
      <w:r>
        <w:rPr>
          <w:rStyle w:val="af3"/>
        </w:rPr>
        <w:annotationRef/>
      </w:r>
      <w:r w:rsidRPr="00A80A27">
        <w:rPr>
          <w:lang w:val="en-US"/>
        </w:rPr>
        <w:t xml:space="preserve"> </w:t>
      </w:r>
      <w:r w:rsidRPr="00FD4989">
        <w:rPr>
          <w:lang w:val="en-US"/>
        </w:rPr>
        <w:t>giftin</w:t>
      </w:r>
      <w:r w:rsidRPr="00A112AE">
        <w:rPr>
          <w:lang w:val="en-US"/>
        </w:rPr>
        <w:t>.</w:t>
      </w:r>
      <w:r w:rsidRPr="00FD4989">
        <w:rPr>
          <w:lang w:val="en-US"/>
        </w:rPr>
        <w:t>ru</w:t>
      </w:r>
      <w:r w:rsidRPr="00A112AE">
        <w:rPr>
          <w:lang w:val="en-US"/>
        </w:rPr>
        <w:t xml:space="preserve"> </w:t>
      </w:r>
    </w:p>
    <w:p w14:paraId="6F747E29" w14:textId="77777777" w:rsidR="00536736" w:rsidRPr="00FD4989" w:rsidRDefault="00536736">
      <w:pPr>
        <w:pStyle w:val="af4"/>
        <w:rPr>
          <w:lang w:val="en-US"/>
        </w:rPr>
      </w:pPr>
      <w:hyperlink r:id="rId3" w:history="1">
        <w:r w:rsidRPr="00D56A71">
          <w:rPr>
            <w:rStyle w:val="a9"/>
            <w:lang w:val="en-US"/>
          </w:rPr>
          <w:t>http://www.vodka-beluga.ru/product/russkij-standart-platinum/</w:t>
        </w:r>
      </w:hyperlink>
      <w:r w:rsidRPr="00FD4989">
        <w:rPr>
          <w:lang w:val="en-US"/>
        </w:rPr>
        <w:t xml:space="preserve">  </w:t>
      </w:r>
    </w:p>
  </w:comment>
  <w:comment w:id="32" w:author="o_afanasiadi" w:date="2013-07-02T16:56:00Z" w:initials="o">
    <w:p w14:paraId="6318D418" w14:textId="77777777" w:rsidR="00536736" w:rsidRPr="005241D7" w:rsidRDefault="00536736">
      <w:pPr>
        <w:pStyle w:val="af4"/>
        <w:rPr>
          <w:lang w:val="en-US"/>
        </w:rPr>
      </w:pPr>
      <w:r>
        <w:rPr>
          <w:rStyle w:val="af3"/>
        </w:rPr>
        <w:annotationRef/>
      </w:r>
      <w:r w:rsidRPr="005241D7">
        <w:rPr>
          <w:lang w:val="en-US"/>
        </w:rPr>
        <w:t>http://im2-tub-ru.yandex.net/i?id=119512553-05-73&amp;n=21</w:t>
      </w:r>
    </w:p>
  </w:comment>
  <w:comment w:id="40" w:author="Ekaterina Kpitets" w:date="2013-08-16T12:45:00Z" w:initials="K">
    <w:p w14:paraId="4A8D7775" w14:textId="77777777" w:rsidR="00536736" w:rsidRPr="00D322A5" w:rsidRDefault="00536736">
      <w:pPr>
        <w:pStyle w:val="af4"/>
      </w:pPr>
      <w:r>
        <w:rPr>
          <w:rStyle w:val="af3"/>
        </w:rPr>
        <w:annotationRef/>
      </w:r>
      <w:r w:rsidRPr="00A112AE">
        <w:t>«</w:t>
      </w:r>
      <w:r>
        <w:t>концепция</w:t>
      </w:r>
      <w:r w:rsidRPr="00A112AE">
        <w:t xml:space="preserve"> </w:t>
      </w:r>
      <w:r>
        <w:t>маркетинга</w:t>
      </w:r>
      <w:r w:rsidRPr="00A112AE">
        <w:t xml:space="preserve">» - </w:t>
      </w:r>
      <w:r>
        <w:t>без</w:t>
      </w:r>
      <w:r w:rsidRPr="00A112AE">
        <w:t xml:space="preserve"> </w:t>
      </w:r>
      <w:r>
        <w:t>кавычек</w:t>
      </w:r>
      <w:r w:rsidRPr="00A112AE">
        <w:t xml:space="preserve"> </w:t>
      </w:r>
      <w:r>
        <w:t>См</w:t>
      </w:r>
      <w:r w:rsidRPr="001C413C">
        <w:t xml:space="preserve">. </w:t>
      </w:r>
      <w:r>
        <w:t>Выше.</w:t>
      </w:r>
    </w:p>
  </w:comment>
  <w:comment w:id="50" w:author="Ekaterina Kpitets" w:date="2013-08-03T15:56:00Z" w:initials="K">
    <w:p w14:paraId="302C9C12" w14:textId="77777777" w:rsidR="00536736" w:rsidRDefault="00536736">
      <w:pPr>
        <w:pStyle w:val="af4"/>
      </w:pPr>
      <w:r>
        <w:rPr>
          <w:rStyle w:val="af3"/>
        </w:rPr>
        <w:annotationRef/>
      </w:r>
      <w:r w:rsidRPr="00A33AD9">
        <w:t>Форматирование как в видеовставке выше.</w:t>
      </w:r>
    </w:p>
  </w:comment>
  <w:comment w:id="51" w:author="o_afanasiadi" w:date="2013-04-26T12:45:00Z" w:initials="o">
    <w:p w14:paraId="3A6C2CD7" w14:textId="77777777" w:rsidR="00536736" w:rsidRPr="001C413C" w:rsidRDefault="00536736">
      <w:pPr>
        <w:pStyle w:val="af4"/>
      </w:pPr>
      <w:r>
        <w:rPr>
          <w:rStyle w:val="af3"/>
        </w:rPr>
        <w:annotationRef/>
      </w:r>
      <w:hyperlink r:id="rId4" w:history="1">
        <w:r w:rsidRPr="00AE0571">
          <w:rPr>
            <w:rStyle w:val="a9"/>
            <w:lang w:val="en-US"/>
          </w:rPr>
          <w:t>http</w:t>
        </w:r>
        <w:r w:rsidRPr="001C413C">
          <w:rPr>
            <w:rStyle w:val="a9"/>
          </w:rPr>
          <w:t>://</w:t>
        </w:r>
        <w:r w:rsidRPr="00AE0571">
          <w:rPr>
            <w:rStyle w:val="a9"/>
            <w:lang w:val="en-US"/>
          </w:rPr>
          <w:t>www</w:t>
        </w:r>
        <w:r w:rsidRPr="001C413C">
          <w:rPr>
            <w:rStyle w:val="a9"/>
          </w:rPr>
          <w:t>.</w:t>
        </w:r>
        <w:proofErr w:type="spellStart"/>
        <w:r w:rsidRPr="00AE0571">
          <w:rPr>
            <w:rStyle w:val="a9"/>
            <w:lang w:val="en-US"/>
          </w:rPr>
          <w:t>wologda</w:t>
        </w:r>
        <w:proofErr w:type="spellEnd"/>
        <w:r w:rsidRPr="001C413C">
          <w:rPr>
            <w:rStyle w:val="a9"/>
          </w:rPr>
          <w:t>.</w:t>
        </w:r>
        <w:proofErr w:type="spellStart"/>
        <w:r w:rsidRPr="00AE0571">
          <w:rPr>
            <w:rStyle w:val="a9"/>
            <w:lang w:val="en-US"/>
          </w:rPr>
          <w:t>ru</w:t>
        </w:r>
        <w:proofErr w:type="spellEnd"/>
        <w:r w:rsidRPr="001C413C">
          <w:rPr>
            <w:rStyle w:val="a9"/>
          </w:rPr>
          <w:t>/</w:t>
        </w:r>
        <w:r w:rsidRPr="00AE0571">
          <w:rPr>
            <w:rStyle w:val="a9"/>
            <w:lang w:val="en-US"/>
          </w:rPr>
          <w:t>news</w:t>
        </w:r>
        <w:r w:rsidRPr="001C413C">
          <w:rPr>
            <w:rStyle w:val="a9"/>
          </w:rPr>
          <w:t>/3938</w:t>
        </w:r>
      </w:hyperlink>
      <w:r w:rsidRPr="001C413C">
        <w:t xml:space="preserve"> </w:t>
      </w:r>
    </w:p>
  </w:comment>
  <w:comment w:id="58" w:author="Ekaterina Kpitets" w:date="2013-08-03T16:26:00Z" w:initials="K">
    <w:p w14:paraId="630106D3" w14:textId="77777777" w:rsidR="00536736" w:rsidRDefault="00536736" w:rsidP="005E1809">
      <w:pPr>
        <w:pStyle w:val="af4"/>
      </w:pPr>
      <w:r>
        <w:rPr>
          <w:rStyle w:val="af3"/>
        </w:rPr>
        <w:annotationRef/>
      </w:r>
      <w:r w:rsidRPr="00A33AD9">
        <w:t xml:space="preserve">Форматирование </w:t>
      </w:r>
      <w:r>
        <w:t xml:space="preserve">и исправление </w:t>
      </w:r>
      <w:r w:rsidRPr="00A33AD9">
        <w:t>как в видеовставке выше.</w:t>
      </w:r>
    </w:p>
    <w:p w14:paraId="396FBADF" w14:textId="77777777" w:rsidR="00536736" w:rsidRDefault="00536736">
      <w:pPr>
        <w:pStyle w:val="af4"/>
      </w:pPr>
    </w:p>
  </w:comment>
  <w:comment w:id="59" w:author="o_afanasiadi" w:date="2013-04-26T12:50:00Z" w:initials="o">
    <w:p w14:paraId="0E60DE46" w14:textId="77777777" w:rsidR="00536736" w:rsidRPr="00696415" w:rsidRDefault="00536736">
      <w:pPr>
        <w:pStyle w:val="af4"/>
        <w:rPr>
          <w:lang w:val="en-US"/>
        </w:rPr>
      </w:pPr>
      <w:r>
        <w:rPr>
          <w:rStyle w:val="af3"/>
        </w:rPr>
        <w:annotationRef/>
      </w:r>
      <w:r w:rsidRPr="005A254D">
        <w:t xml:space="preserve"> </w:t>
      </w:r>
      <w:r w:rsidRPr="00696415">
        <w:rPr>
          <w:lang w:val="en-US"/>
        </w:rPr>
        <w:t xml:space="preserve">zajavka-onlajn-kredit.ru </w:t>
      </w:r>
    </w:p>
  </w:comment>
  <w:comment w:id="60" w:author="Ekaterina Kpitets" w:date="2013-08-03T16:38:00Z" w:initials="K">
    <w:p w14:paraId="353BCE11" w14:textId="77777777" w:rsidR="00536736" w:rsidRPr="00696415" w:rsidRDefault="00536736" w:rsidP="00181BE6">
      <w:pPr>
        <w:pStyle w:val="af4"/>
        <w:rPr>
          <w:lang w:val="en-US"/>
        </w:rPr>
      </w:pPr>
      <w:r>
        <w:rPr>
          <w:rStyle w:val="af3"/>
        </w:rPr>
        <w:annotationRef/>
      </w:r>
      <w:r>
        <w:rPr>
          <w:rStyle w:val="af3"/>
        </w:rPr>
        <w:annotationRef/>
      </w:r>
      <w:hyperlink r:id="rId5" w:history="1">
        <w:r w:rsidRPr="00734E80">
          <w:rPr>
            <w:rStyle w:val="a9"/>
            <w:lang w:val="en-US"/>
          </w:rPr>
          <w:t>http</w:t>
        </w:r>
        <w:r w:rsidRPr="00696415">
          <w:rPr>
            <w:rStyle w:val="a9"/>
            <w:lang w:val="en-US"/>
          </w:rPr>
          <w:t>://</w:t>
        </w:r>
        <w:r w:rsidRPr="00734E80">
          <w:rPr>
            <w:rStyle w:val="a9"/>
            <w:lang w:val="en-US"/>
          </w:rPr>
          <w:t>photo</w:t>
        </w:r>
        <w:r w:rsidRPr="00696415">
          <w:rPr>
            <w:rStyle w:val="a9"/>
            <w:lang w:val="en-US"/>
          </w:rPr>
          <w:t>.</w:t>
        </w:r>
        <w:r w:rsidRPr="00734E80">
          <w:rPr>
            <w:rStyle w:val="a9"/>
            <w:lang w:val="en-US"/>
          </w:rPr>
          <w:t>peoples</w:t>
        </w:r>
        <w:r w:rsidRPr="00696415">
          <w:rPr>
            <w:rStyle w:val="a9"/>
            <w:lang w:val="en-US"/>
          </w:rPr>
          <w:t>.</w:t>
        </w:r>
        <w:r w:rsidRPr="00734E80">
          <w:rPr>
            <w:rStyle w:val="a9"/>
            <w:lang w:val="en-US"/>
          </w:rPr>
          <w:t>ru</w:t>
        </w:r>
        <w:r w:rsidRPr="00696415">
          <w:rPr>
            <w:rStyle w:val="a9"/>
            <w:lang w:val="en-US"/>
          </w:rPr>
          <w:t>/</w:t>
        </w:r>
        <w:r w:rsidRPr="00734E80">
          <w:rPr>
            <w:rStyle w:val="a9"/>
            <w:lang w:val="en-US"/>
          </w:rPr>
          <w:t>science</w:t>
        </w:r>
        <w:r w:rsidRPr="00696415">
          <w:rPr>
            <w:rStyle w:val="a9"/>
            <w:lang w:val="en-US"/>
          </w:rPr>
          <w:t>/</w:t>
        </w:r>
        <w:r w:rsidRPr="00734E80">
          <w:rPr>
            <w:rStyle w:val="a9"/>
            <w:lang w:val="en-US"/>
          </w:rPr>
          <w:t>economy</w:t>
        </w:r>
        <w:r w:rsidRPr="00696415">
          <w:rPr>
            <w:rStyle w:val="a9"/>
            <w:lang w:val="en-US"/>
          </w:rPr>
          <w:t>/</w:t>
        </w:r>
        <w:r w:rsidRPr="00734E80">
          <w:rPr>
            <w:rStyle w:val="a9"/>
            <w:lang w:val="en-US"/>
          </w:rPr>
          <w:t>theodore</w:t>
        </w:r>
        <w:r w:rsidRPr="00696415">
          <w:rPr>
            <w:rStyle w:val="a9"/>
            <w:lang w:val="en-US"/>
          </w:rPr>
          <w:t>_</w:t>
        </w:r>
        <w:r w:rsidRPr="00734E80">
          <w:rPr>
            <w:rStyle w:val="a9"/>
            <w:lang w:val="en-US"/>
          </w:rPr>
          <w:t>levitt</w:t>
        </w:r>
        <w:r w:rsidRPr="00696415">
          <w:rPr>
            <w:rStyle w:val="a9"/>
            <w:lang w:val="en-US"/>
          </w:rPr>
          <w:t>/</w:t>
        </w:r>
        <w:r w:rsidRPr="00734E80">
          <w:rPr>
            <w:rStyle w:val="a9"/>
            <w:lang w:val="en-US"/>
          </w:rPr>
          <w:t>levitt</w:t>
        </w:r>
        <w:r w:rsidRPr="00696415">
          <w:rPr>
            <w:rStyle w:val="a9"/>
            <w:lang w:val="en-US"/>
          </w:rPr>
          <w:t>_1.</w:t>
        </w:r>
        <w:r w:rsidRPr="00734E80">
          <w:rPr>
            <w:rStyle w:val="a9"/>
            <w:lang w:val="en-US"/>
          </w:rPr>
          <w:t>html</w:t>
        </w:r>
      </w:hyperlink>
    </w:p>
    <w:p w14:paraId="525D2336" w14:textId="77777777" w:rsidR="00536736" w:rsidRPr="00696415" w:rsidRDefault="00536736" w:rsidP="00181BE6">
      <w:pPr>
        <w:pStyle w:val="af4"/>
        <w:rPr>
          <w:lang w:val="en-US"/>
        </w:rPr>
      </w:pPr>
    </w:p>
    <w:p w14:paraId="5A1CC1EE" w14:textId="77777777" w:rsidR="00536736" w:rsidRPr="00734E80" w:rsidRDefault="00536736" w:rsidP="00181BE6">
      <w:pPr>
        <w:pStyle w:val="af4"/>
        <w:rPr>
          <w:lang w:val="en-US"/>
        </w:rPr>
      </w:pPr>
      <w:hyperlink r:id="rId6" w:history="1">
        <w:r w:rsidRPr="00734E80">
          <w:rPr>
            <w:rStyle w:val="a9"/>
            <w:lang w:val="en-US"/>
          </w:rPr>
          <w:t>http://peakoil.com/business/tell-me-again-please-%e2%80%93-what-business-are-we-in/</w:t>
        </w:r>
      </w:hyperlink>
    </w:p>
    <w:p w14:paraId="1C48B635" w14:textId="77777777" w:rsidR="00536736" w:rsidRPr="00734E80" w:rsidRDefault="00536736" w:rsidP="00181BE6">
      <w:pPr>
        <w:pStyle w:val="af4"/>
        <w:rPr>
          <w:lang w:val="en-US"/>
        </w:rPr>
      </w:pPr>
    </w:p>
    <w:p w14:paraId="2C82D490" w14:textId="77777777" w:rsidR="00536736" w:rsidRPr="00181BE6" w:rsidRDefault="00536736">
      <w:pPr>
        <w:pStyle w:val="af4"/>
        <w:rPr>
          <w:lang w:val="en-US"/>
        </w:rPr>
      </w:pPr>
    </w:p>
  </w:comment>
  <w:comment w:id="61" w:author="Казанцева Елена" w:date="2013-01-17T19:30:00Z" w:initials="КЕ">
    <w:p w14:paraId="322172D4" w14:textId="77777777" w:rsidR="00536736" w:rsidRPr="00A112AE" w:rsidRDefault="00536736">
      <w:pPr>
        <w:pStyle w:val="af4"/>
        <w:rPr>
          <w:lang w:val="en-US"/>
        </w:rPr>
      </w:pPr>
      <w:r>
        <w:rPr>
          <w:rStyle w:val="af3"/>
        </w:rPr>
        <w:annotationRef/>
      </w:r>
      <w:hyperlink r:id="rId7" w:history="1">
        <w:r w:rsidRPr="00734E80">
          <w:rPr>
            <w:rStyle w:val="a9"/>
            <w:lang w:val="en-US"/>
          </w:rPr>
          <w:t>http</w:t>
        </w:r>
        <w:r w:rsidRPr="00A112AE">
          <w:rPr>
            <w:rStyle w:val="a9"/>
            <w:lang w:val="en-US"/>
          </w:rPr>
          <w:t>://</w:t>
        </w:r>
        <w:r w:rsidRPr="00734E80">
          <w:rPr>
            <w:rStyle w:val="a9"/>
            <w:lang w:val="en-US"/>
          </w:rPr>
          <w:t>photo</w:t>
        </w:r>
        <w:r w:rsidRPr="00A112AE">
          <w:rPr>
            <w:rStyle w:val="a9"/>
            <w:lang w:val="en-US"/>
          </w:rPr>
          <w:t>.</w:t>
        </w:r>
        <w:r w:rsidRPr="00734E80">
          <w:rPr>
            <w:rStyle w:val="a9"/>
            <w:lang w:val="en-US"/>
          </w:rPr>
          <w:t>peoples</w:t>
        </w:r>
        <w:r w:rsidRPr="00A112AE">
          <w:rPr>
            <w:rStyle w:val="a9"/>
            <w:lang w:val="en-US"/>
          </w:rPr>
          <w:t>.</w:t>
        </w:r>
        <w:r w:rsidRPr="00734E80">
          <w:rPr>
            <w:rStyle w:val="a9"/>
            <w:lang w:val="en-US"/>
          </w:rPr>
          <w:t>ru</w:t>
        </w:r>
        <w:r w:rsidRPr="00A112AE">
          <w:rPr>
            <w:rStyle w:val="a9"/>
            <w:lang w:val="en-US"/>
          </w:rPr>
          <w:t>/</w:t>
        </w:r>
        <w:r w:rsidRPr="00734E80">
          <w:rPr>
            <w:rStyle w:val="a9"/>
            <w:lang w:val="en-US"/>
          </w:rPr>
          <w:t>science</w:t>
        </w:r>
        <w:r w:rsidRPr="00A112AE">
          <w:rPr>
            <w:rStyle w:val="a9"/>
            <w:lang w:val="en-US"/>
          </w:rPr>
          <w:t>/</w:t>
        </w:r>
        <w:r w:rsidRPr="00734E80">
          <w:rPr>
            <w:rStyle w:val="a9"/>
            <w:lang w:val="en-US"/>
          </w:rPr>
          <w:t>economy</w:t>
        </w:r>
        <w:r w:rsidRPr="00A112AE">
          <w:rPr>
            <w:rStyle w:val="a9"/>
            <w:lang w:val="en-US"/>
          </w:rPr>
          <w:t>/</w:t>
        </w:r>
        <w:r w:rsidRPr="00734E80">
          <w:rPr>
            <w:rStyle w:val="a9"/>
            <w:lang w:val="en-US"/>
          </w:rPr>
          <w:t>theodore</w:t>
        </w:r>
        <w:r w:rsidRPr="00A112AE">
          <w:rPr>
            <w:rStyle w:val="a9"/>
            <w:lang w:val="en-US"/>
          </w:rPr>
          <w:t>_</w:t>
        </w:r>
        <w:r w:rsidRPr="00734E80">
          <w:rPr>
            <w:rStyle w:val="a9"/>
            <w:lang w:val="en-US"/>
          </w:rPr>
          <w:t>levitt</w:t>
        </w:r>
        <w:r w:rsidRPr="00A112AE">
          <w:rPr>
            <w:rStyle w:val="a9"/>
            <w:lang w:val="en-US"/>
          </w:rPr>
          <w:t>/</w:t>
        </w:r>
        <w:r w:rsidRPr="00734E80">
          <w:rPr>
            <w:rStyle w:val="a9"/>
            <w:lang w:val="en-US"/>
          </w:rPr>
          <w:t>levitt</w:t>
        </w:r>
        <w:r w:rsidRPr="00A112AE">
          <w:rPr>
            <w:rStyle w:val="a9"/>
            <w:lang w:val="en-US"/>
          </w:rPr>
          <w:t>_1.</w:t>
        </w:r>
        <w:r w:rsidRPr="00734E80">
          <w:rPr>
            <w:rStyle w:val="a9"/>
            <w:lang w:val="en-US"/>
          </w:rPr>
          <w:t>html</w:t>
        </w:r>
      </w:hyperlink>
    </w:p>
    <w:p w14:paraId="483EF2AD" w14:textId="77777777" w:rsidR="00536736" w:rsidRPr="00A112AE" w:rsidRDefault="00536736">
      <w:pPr>
        <w:pStyle w:val="af4"/>
        <w:rPr>
          <w:lang w:val="en-US"/>
        </w:rPr>
      </w:pPr>
    </w:p>
    <w:p w14:paraId="31F0B183" w14:textId="77777777" w:rsidR="00536736" w:rsidRPr="00734E80" w:rsidRDefault="00536736">
      <w:pPr>
        <w:pStyle w:val="af4"/>
        <w:rPr>
          <w:lang w:val="en-US"/>
        </w:rPr>
      </w:pPr>
      <w:hyperlink r:id="rId8" w:history="1">
        <w:r w:rsidRPr="00734E80">
          <w:rPr>
            <w:rStyle w:val="a9"/>
            <w:lang w:val="en-US"/>
          </w:rPr>
          <w:t>http://peakoil.com/business/tell-me-again-please-%e2%80%93-what-business-are-we-in/</w:t>
        </w:r>
      </w:hyperlink>
    </w:p>
    <w:p w14:paraId="79D6C02F" w14:textId="77777777" w:rsidR="00536736" w:rsidRPr="00734E80" w:rsidRDefault="00536736">
      <w:pPr>
        <w:pStyle w:val="af4"/>
        <w:rPr>
          <w:lang w:val="en-US"/>
        </w:rPr>
      </w:pPr>
    </w:p>
  </w:comment>
  <w:comment w:id="67" w:author="o_afanasiadi" w:date="2013-07-02T17:22:00Z" w:initials="o">
    <w:p w14:paraId="3E97C3DC" w14:textId="77777777" w:rsidR="00536736" w:rsidRPr="005A254D" w:rsidRDefault="00536736">
      <w:pPr>
        <w:pStyle w:val="af4"/>
        <w:rPr>
          <w:lang w:val="en-US"/>
        </w:rPr>
      </w:pPr>
      <w:r>
        <w:rPr>
          <w:rStyle w:val="af3"/>
        </w:rPr>
        <w:annotationRef/>
      </w:r>
      <w:r w:rsidRPr="003D03FE">
        <w:rPr>
          <w:lang w:val="en-US"/>
        </w:rPr>
        <w:t>http</w:t>
      </w:r>
      <w:r w:rsidRPr="005A254D">
        <w:rPr>
          <w:lang w:val="en-US"/>
        </w:rPr>
        <w:t>://</w:t>
      </w:r>
      <w:r w:rsidRPr="003D03FE">
        <w:rPr>
          <w:lang w:val="en-US"/>
        </w:rPr>
        <w:t>shkolazhizni</w:t>
      </w:r>
      <w:r w:rsidRPr="005A254D">
        <w:rPr>
          <w:lang w:val="en-US"/>
        </w:rPr>
        <w:t>.</w:t>
      </w:r>
      <w:r w:rsidRPr="003D03FE">
        <w:rPr>
          <w:lang w:val="en-US"/>
        </w:rPr>
        <w:t>ru</w:t>
      </w:r>
      <w:r w:rsidRPr="005A254D">
        <w:rPr>
          <w:lang w:val="en-US"/>
        </w:rPr>
        <w:t>/</w:t>
      </w:r>
      <w:r w:rsidRPr="003D03FE">
        <w:rPr>
          <w:lang w:val="en-US"/>
        </w:rPr>
        <w:t>img</w:t>
      </w:r>
      <w:r w:rsidRPr="005A254D">
        <w:rPr>
          <w:lang w:val="en-US"/>
        </w:rPr>
        <w:t>/</w:t>
      </w:r>
      <w:r w:rsidRPr="003D03FE">
        <w:rPr>
          <w:lang w:val="en-US"/>
        </w:rPr>
        <w:t>content</w:t>
      </w:r>
      <w:r w:rsidRPr="005A254D">
        <w:rPr>
          <w:lang w:val="en-US"/>
        </w:rPr>
        <w:t>/</w:t>
      </w:r>
      <w:r w:rsidRPr="003D03FE">
        <w:rPr>
          <w:lang w:val="en-US"/>
        </w:rPr>
        <w:t>i</w:t>
      </w:r>
      <w:r w:rsidRPr="005A254D">
        <w:rPr>
          <w:lang w:val="en-US"/>
        </w:rPr>
        <w:t>87/87078_</w:t>
      </w:r>
      <w:r w:rsidRPr="003D03FE">
        <w:rPr>
          <w:lang w:val="en-US"/>
        </w:rPr>
        <w:t>or</w:t>
      </w:r>
      <w:r w:rsidRPr="005A254D">
        <w:rPr>
          <w:lang w:val="en-US"/>
        </w:rPr>
        <w:t>.</w:t>
      </w:r>
      <w:r w:rsidRPr="003D03FE">
        <w:rPr>
          <w:lang w:val="en-US"/>
        </w:rPr>
        <w:t>jpg</w:t>
      </w:r>
    </w:p>
  </w:comment>
  <w:comment w:id="68" w:author="Ekaterina Kpitets" w:date="2013-08-03T17:24:00Z" w:initials="K">
    <w:p w14:paraId="5F41A144" w14:textId="77777777" w:rsidR="00536736" w:rsidRDefault="00536736">
      <w:pPr>
        <w:pStyle w:val="af4"/>
      </w:pPr>
      <w:r>
        <w:rPr>
          <w:rStyle w:val="af3"/>
        </w:rPr>
        <w:annotationRef/>
      </w:r>
      <w:r w:rsidRPr="00A33AD9">
        <w:t xml:space="preserve">Форматирование </w:t>
      </w:r>
      <w:r>
        <w:t xml:space="preserve">и исправление </w:t>
      </w:r>
      <w:r w:rsidRPr="00A33AD9">
        <w:t>как в видеовставке выше.</w:t>
      </w:r>
    </w:p>
  </w:comment>
  <w:comment w:id="69" w:author="o_afanasiadi" w:date="2013-04-26T12:58:00Z" w:initials="o">
    <w:p w14:paraId="73D49F71" w14:textId="77777777" w:rsidR="00536736" w:rsidRPr="00461391" w:rsidRDefault="00536736">
      <w:pPr>
        <w:pStyle w:val="af4"/>
      </w:pPr>
      <w:r>
        <w:rPr>
          <w:rStyle w:val="af3"/>
        </w:rPr>
        <w:annotationRef/>
      </w:r>
      <w:hyperlink r:id="rId9" w:history="1">
        <w:r w:rsidRPr="00AE0571">
          <w:rPr>
            <w:rStyle w:val="a9"/>
            <w:lang w:val="en-US"/>
          </w:rPr>
          <w:t>http</w:t>
        </w:r>
        <w:r w:rsidRPr="00461391">
          <w:rPr>
            <w:rStyle w:val="a9"/>
          </w:rPr>
          <w:t>://</w:t>
        </w:r>
        <w:r w:rsidRPr="00AE0571">
          <w:rPr>
            <w:rStyle w:val="a9"/>
            <w:lang w:val="en-US"/>
          </w:rPr>
          <w:t>v</w:t>
        </w:r>
        <w:r w:rsidRPr="00461391">
          <w:rPr>
            <w:rStyle w:val="a9"/>
          </w:rPr>
          <w:t>-</w:t>
        </w:r>
        <w:proofErr w:type="spellStart"/>
        <w:r w:rsidRPr="00AE0571">
          <w:rPr>
            <w:rStyle w:val="a9"/>
            <w:lang w:val="en-US"/>
          </w:rPr>
          <w:t>garmonii</w:t>
        </w:r>
        <w:proofErr w:type="spellEnd"/>
        <w:r w:rsidRPr="00461391">
          <w:rPr>
            <w:rStyle w:val="a9"/>
          </w:rPr>
          <w:t>-</w:t>
        </w:r>
        <w:r w:rsidRPr="00AE0571">
          <w:rPr>
            <w:rStyle w:val="a9"/>
            <w:lang w:val="en-US"/>
          </w:rPr>
          <w:t>s</w:t>
        </w:r>
        <w:r w:rsidRPr="00461391">
          <w:rPr>
            <w:rStyle w:val="a9"/>
          </w:rPr>
          <w:t>-</w:t>
        </w:r>
        <w:proofErr w:type="spellStart"/>
        <w:r w:rsidRPr="00AE0571">
          <w:rPr>
            <w:rStyle w:val="a9"/>
            <w:lang w:val="en-US"/>
          </w:rPr>
          <w:t>soboi</w:t>
        </w:r>
        <w:proofErr w:type="spellEnd"/>
        <w:r w:rsidRPr="00461391">
          <w:rPr>
            <w:rStyle w:val="a9"/>
          </w:rPr>
          <w:t>.</w:t>
        </w:r>
        <w:proofErr w:type="spellStart"/>
        <w:r w:rsidRPr="00AE0571">
          <w:rPr>
            <w:rStyle w:val="a9"/>
            <w:lang w:val="en-US"/>
          </w:rPr>
          <w:t>ru</w:t>
        </w:r>
        <w:proofErr w:type="spellEnd"/>
        <w:r w:rsidRPr="00461391">
          <w:rPr>
            <w:rStyle w:val="a9"/>
          </w:rPr>
          <w:t>/</w:t>
        </w:r>
        <w:proofErr w:type="spellStart"/>
        <w:r w:rsidRPr="00AE0571">
          <w:rPr>
            <w:rStyle w:val="a9"/>
            <w:lang w:val="en-US"/>
          </w:rPr>
          <w:t>brak</w:t>
        </w:r>
        <w:proofErr w:type="spellEnd"/>
        <w:r w:rsidRPr="00461391">
          <w:rPr>
            <w:rStyle w:val="a9"/>
          </w:rPr>
          <w:t>-</w:t>
        </w:r>
        <w:proofErr w:type="spellStart"/>
        <w:r w:rsidRPr="00AE0571">
          <w:rPr>
            <w:rStyle w:val="a9"/>
            <w:lang w:val="en-US"/>
          </w:rPr>
          <w:t>i</w:t>
        </w:r>
        <w:proofErr w:type="spellEnd"/>
        <w:r w:rsidRPr="00461391">
          <w:rPr>
            <w:rStyle w:val="a9"/>
          </w:rPr>
          <w:t>-</w:t>
        </w:r>
        <w:proofErr w:type="spellStart"/>
        <w:r w:rsidRPr="00AE0571">
          <w:rPr>
            <w:rStyle w:val="a9"/>
            <w:lang w:val="en-US"/>
          </w:rPr>
          <w:t>semya</w:t>
        </w:r>
        <w:proofErr w:type="spellEnd"/>
        <w:r w:rsidRPr="00461391">
          <w:rPr>
            <w:rStyle w:val="a9"/>
          </w:rPr>
          <w:t>/</w:t>
        </w:r>
        <w:proofErr w:type="spellStart"/>
        <w:r w:rsidRPr="00AE0571">
          <w:rPr>
            <w:rStyle w:val="a9"/>
            <w:lang w:val="en-US"/>
          </w:rPr>
          <w:t>egoizm</w:t>
        </w:r>
        <w:proofErr w:type="spellEnd"/>
        <w:r w:rsidRPr="00461391">
          <w:rPr>
            <w:rStyle w:val="a9"/>
          </w:rPr>
          <w:t>-</w:t>
        </w:r>
        <w:proofErr w:type="spellStart"/>
        <w:r w:rsidRPr="00AE0571">
          <w:rPr>
            <w:rStyle w:val="a9"/>
            <w:lang w:val="en-US"/>
          </w:rPr>
          <w:t>i</w:t>
        </w:r>
        <w:proofErr w:type="spellEnd"/>
        <w:r w:rsidRPr="00461391">
          <w:rPr>
            <w:rStyle w:val="a9"/>
          </w:rPr>
          <w:t>-</w:t>
        </w:r>
        <w:proofErr w:type="spellStart"/>
        <w:r w:rsidRPr="00AE0571">
          <w:rPr>
            <w:rStyle w:val="a9"/>
            <w:lang w:val="en-US"/>
          </w:rPr>
          <w:t>egotsentrizm</w:t>
        </w:r>
        <w:proofErr w:type="spellEnd"/>
        <w:r w:rsidRPr="00461391">
          <w:rPr>
            <w:rStyle w:val="a9"/>
          </w:rPr>
          <w:t>-</w:t>
        </w:r>
        <w:proofErr w:type="spellStart"/>
        <w:r w:rsidRPr="00AE0571">
          <w:rPr>
            <w:rStyle w:val="a9"/>
            <w:lang w:val="en-US"/>
          </w:rPr>
          <w:t>sinonimyi</w:t>
        </w:r>
        <w:proofErr w:type="spellEnd"/>
      </w:hyperlink>
      <w:r w:rsidRPr="00461391">
        <w:t xml:space="preserve"> </w:t>
      </w:r>
    </w:p>
  </w:comment>
  <w:comment w:id="74" w:author="Ekaterina Kpitets" w:date="2013-08-03T18:58:00Z" w:initials="K">
    <w:p w14:paraId="3EF5A7EA" w14:textId="77777777" w:rsidR="00536736" w:rsidRDefault="00536736" w:rsidP="000C0FE5">
      <w:pPr>
        <w:pStyle w:val="af4"/>
      </w:pPr>
      <w:r>
        <w:rPr>
          <w:rStyle w:val="af3"/>
        </w:rPr>
        <w:annotationRef/>
      </w:r>
      <w:r w:rsidRPr="00A33AD9">
        <w:t xml:space="preserve">Форматирование </w:t>
      </w:r>
      <w:r>
        <w:t xml:space="preserve">и исправление </w:t>
      </w:r>
      <w:r w:rsidRPr="00A33AD9">
        <w:t>как в видеовставке выше.</w:t>
      </w:r>
    </w:p>
    <w:p w14:paraId="71378B34" w14:textId="77777777" w:rsidR="00536736" w:rsidRDefault="00536736">
      <w:pPr>
        <w:pStyle w:val="af4"/>
      </w:pPr>
      <w:r>
        <w:t>Лучше изменить картинки. Одна картинка изображает завод, другая – фото Мерлин Монро.</w:t>
      </w:r>
    </w:p>
  </w:comment>
  <w:comment w:id="75" w:author="o_afanasiadi" w:date="2013-04-26T13:09:00Z" w:initials="o">
    <w:p w14:paraId="7AE449DD" w14:textId="77777777" w:rsidR="00536736" w:rsidRPr="00004ADE" w:rsidRDefault="00536736">
      <w:pPr>
        <w:pStyle w:val="af4"/>
        <w:rPr>
          <w:lang w:val="en-US"/>
        </w:rPr>
      </w:pPr>
      <w:r>
        <w:rPr>
          <w:rStyle w:val="af3"/>
        </w:rPr>
        <w:annotationRef/>
      </w:r>
      <w:r w:rsidRPr="00004ADE">
        <w:rPr>
          <w:lang w:val="en-US"/>
        </w:rPr>
        <w:t>gigamir</w:t>
      </w:r>
      <w:r w:rsidRPr="000C0FE5">
        <w:rPr>
          <w:lang w:val="en-US"/>
        </w:rPr>
        <w:t>.</w:t>
      </w:r>
      <w:r w:rsidRPr="00004ADE">
        <w:rPr>
          <w:lang w:val="en-US"/>
        </w:rPr>
        <w:t>net</w:t>
      </w:r>
      <w:r w:rsidRPr="000C0FE5">
        <w:rPr>
          <w:lang w:val="en-US"/>
        </w:rPr>
        <w:t xml:space="preserve">  </w:t>
      </w:r>
      <w:hyperlink r:id="rId10" w:history="1">
        <w:r w:rsidRPr="00AE0571">
          <w:rPr>
            <w:rStyle w:val="a9"/>
            <w:lang w:val="en-US"/>
          </w:rPr>
          <w:t>http</w:t>
        </w:r>
        <w:r w:rsidRPr="000C0FE5">
          <w:rPr>
            <w:rStyle w:val="a9"/>
            <w:lang w:val="en-US"/>
          </w:rPr>
          <w:t>://</w:t>
        </w:r>
        <w:r w:rsidRPr="00AE0571">
          <w:rPr>
            <w:rStyle w:val="a9"/>
            <w:lang w:val="en-US"/>
          </w:rPr>
          <w:t>mlmmentor</w:t>
        </w:r>
        <w:r w:rsidRPr="000C0FE5">
          <w:rPr>
            <w:rStyle w:val="a9"/>
            <w:lang w:val="en-US"/>
          </w:rPr>
          <w:t>.</w:t>
        </w:r>
        <w:r w:rsidRPr="00AE0571">
          <w:rPr>
            <w:rStyle w:val="a9"/>
            <w:lang w:val="en-US"/>
          </w:rPr>
          <w:t>ru</w:t>
        </w:r>
        <w:r w:rsidRPr="000C0FE5">
          <w:rPr>
            <w:rStyle w:val="a9"/>
            <w:lang w:val="en-US"/>
          </w:rPr>
          <w:t>/</w:t>
        </w:r>
        <w:r w:rsidRPr="00AE0571">
          <w:rPr>
            <w:rStyle w:val="a9"/>
            <w:lang w:val="en-US"/>
          </w:rPr>
          <w:t>koncepcii-marketinga</w:t>
        </w:r>
      </w:hyperlink>
      <w:r w:rsidRPr="00004ADE">
        <w:rPr>
          <w:lang w:val="en-US"/>
        </w:rPr>
        <w:t xml:space="preserve"> </w:t>
      </w:r>
    </w:p>
  </w:comment>
  <w:comment w:id="85" w:author="o_afanasiadi" w:date="2013-07-02T17:29:00Z" w:initials="o">
    <w:p w14:paraId="22F2ACC8" w14:textId="77777777" w:rsidR="00536736" w:rsidRPr="003D03FE" w:rsidRDefault="00536736">
      <w:pPr>
        <w:pStyle w:val="af4"/>
        <w:rPr>
          <w:lang w:val="en-US"/>
        </w:rPr>
      </w:pPr>
      <w:r>
        <w:rPr>
          <w:rStyle w:val="af3"/>
        </w:rPr>
        <w:annotationRef/>
      </w:r>
      <w:r w:rsidRPr="003D03FE">
        <w:rPr>
          <w:lang w:val="en-US"/>
        </w:rPr>
        <w:t>http://img-fotki.yandex.ru/get/3809/olyalyaok.0/0_250eb_5d93732b_XL</w:t>
      </w:r>
    </w:p>
  </w:comment>
  <w:comment w:id="86" w:author="Ekaterina Kpitets" w:date="2013-08-03T19:27:00Z" w:initials="K">
    <w:p w14:paraId="52DB341F" w14:textId="77777777" w:rsidR="00536736" w:rsidRPr="0060289C" w:rsidRDefault="00536736">
      <w:pPr>
        <w:pStyle w:val="af4"/>
        <w:rPr>
          <w:lang w:val="en-US"/>
        </w:rPr>
      </w:pPr>
      <w:r>
        <w:rPr>
          <w:rStyle w:val="af3"/>
        </w:rPr>
        <w:annotationRef/>
      </w:r>
      <w:hyperlink r:id="rId11" w:history="1">
        <w:r w:rsidRPr="00734E80">
          <w:rPr>
            <w:rStyle w:val="a9"/>
            <w:lang w:val="en-US"/>
          </w:rPr>
          <w:t>http</w:t>
        </w:r>
        <w:r w:rsidRPr="0060289C">
          <w:rPr>
            <w:rStyle w:val="a9"/>
            <w:lang w:val="en-US"/>
          </w:rPr>
          <w:t>://</w:t>
        </w:r>
        <w:r w:rsidRPr="00734E80">
          <w:rPr>
            <w:rStyle w:val="a9"/>
            <w:lang w:val="en-US"/>
          </w:rPr>
          <w:t>photo</w:t>
        </w:r>
        <w:r w:rsidRPr="0060289C">
          <w:rPr>
            <w:rStyle w:val="a9"/>
            <w:lang w:val="en-US"/>
          </w:rPr>
          <w:t>.</w:t>
        </w:r>
        <w:r w:rsidRPr="00734E80">
          <w:rPr>
            <w:rStyle w:val="a9"/>
            <w:lang w:val="en-US"/>
          </w:rPr>
          <w:t>peoples</w:t>
        </w:r>
        <w:r w:rsidRPr="0060289C">
          <w:rPr>
            <w:rStyle w:val="a9"/>
            <w:lang w:val="en-US"/>
          </w:rPr>
          <w:t>.</w:t>
        </w:r>
        <w:r w:rsidRPr="00734E80">
          <w:rPr>
            <w:rStyle w:val="a9"/>
            <w:lang w:val="en-US"/>
          </w:rPr>
          <w:t>ru</w:t>
        </w:r>
        <w:r w:rsidRPr="0060289C">
          <w:rPr>
            <w:rStyle w:val="a9"/>
            <w:lang w:val="en-US"/>
          </w:rPr>
          <w:t>/</w:t>
        </w:r>
        <w:r w:rsidRPr="00734E80">
          <w:rPr>
            <w:rStyle w:val="a9"/>
            <w:lang w:val="en-US"/>
          </w:rPr>
          <w:t>science</w:t>
        </w:r>
        <w:r w:rsidRPr="0060289C">
          <w:rPr>
            <w:rStyle w:val="a9"/>
            <w:lang w:val="en-US"/>
          </w:rPr>
          <w:t>/</w:t>
        </w:r>
        <w:r w:rsidRPr="00734E80">
          <w:rPr>
            <w:rStyle w:val="a9"/>
            <w:lang w:val="en-US"/>
          </w:rPr>
          <w:t>economy</w:t>
        </w:r>
        <w:r w:rsidRPr="0060289C">
          <w:rPr>
            <w:rStyle w:val="a9"/>
            <w:lang w:val="en-US"/>
          </w:rPr>
          <w:t>/</w:t>
        </w:r>
        <w:r w:rsidRPr="00734E80">
          <w:rPr>
            <w:rStyle w:val="a9"/>
            <w:lang w:val="en-US"/>
          </w:rPr>
          <w:t>theodore</w:t>
        </w:r>
        <w:r w:rsidRPr="0060289C">
          <w:rPr>
            <w:rStyle w:val="a9"/>
            <w:lang w:val="en-US"/>
          </w:rPr>
          <w:t>_</w:t>
        </w:r>
        <w:r w:rsidRPr="00734E80">
          <w:rPr>
            <w:rStyle w:val="a9"/>
            <w:lang w:val="en-US"/>
          </w:rPr>
          <w:t>levitt</w:t>
        </w:r>
        <w:r w:rsidRPr="0060289C">
          <w:rPr>
            <w:rStyle w:val="a9"/>
            <w:lang w:val="en-US"/>
          </w:rPr>
          <w:t>/</w:t>
        </w:r>
        <w:r w:rsidRPr="00734E80">
          <w:rPr>
            <w:rStyle w:val="a9"/>
            <w:lang w:val="en-US"/>
          </w:rPr>
          <w:t>levitt</w:t>
        </w:r>
        <w:r w:rsidRPr="0060289C">
          <w:rPr>
            <w:rStyle w:val="a9"/>
            <w:lang w:val="en-US"/>
          </w:rPr>
          <w:t>_1.</w:t>
        </w:r>
        <w:r w:rsidRPr="00734E80">
          <w:rPr>
            <w:rStyle w:val="a9"/>
            <w:lang w:val="en-US"/>
          </w:rPr>
          <w:t>html</w:t>
        </w:r>
      </w:hyperlink>
    </w:p>
  </w:comment>
  <w:comment w:id="87" w:author="Елана" w:date="2013-01-20T13:40:00Z" w:initials="Е">
    <w:p w14:paraId="3E6B5D55" w14:textId="77777777" w:rsidR="00536736" w:rsidRPr="00A112AE" w:rsidRDefault="00536736">
      <w:pPr>
        <w:pStyle w:val="af4"/>
        <w:rPr>
          <w:lang w:val="en-US"/>
        </w:rPr>
      </w:pPr>
      <w:r>
        <w:rPr>
          <w:rStyle w:val="af3"/>
        </w:rPr>
        <w:annotationRef/>
      </w:r>
      <w:hyperlink r:id="rId12" w:history="1">
        <w:r w:rsidRPr="00734E80">
          <w:rPr>
            <w:rStyle w:val="a9"/>
            <w:lang w:val="en-US"/>
          </w:rPr>
          <w:t>http</w:t>
        </w:r>
        <w:r w:rsidRPr="00A112AE">
          <w:rPr>
            <w:rStyle w:val="a9"/>
            <w:lang w:val="en-US"/>
          </w:rPr>
          <w:t>://</w:t>
        </w:r>
        <w:r w:rsidRPr="00734E80">
          <w:rPr>
            <w:rStyle w:val="a9"/>
            <w:lang w:val="en-US"/>
          </w:rPr>
          <w:t>photo</w:t>
        </w:r>
        <w:r w:rsidRPr="00A112AE">
          <w:rPr>
            <w:rStyle w:val="a9"/>
            <w:lang w:val="en-US"/>
          </w:rPr>
          <w:t>.</w:t>
        </w:r>
        <w:r w:rsidRPr="00734E80">
          <w:rPr>
            <w:rStyle w:val="a9"/>
            <w:lang w:val="en-US"/>
          </w:rPr>
          <w:t>peoples</w:t>
        </w:r>
        <w:r w:rsidRPr="00A112AE">
          <w:rPr>
            <w:rStyle w:val="a9"/>
            <w:lang w:val="en-US"/>
          </w:rPr>
          <w:t>.</w:t>
        </w:r>
        <w:r w:rsidRPr="00734E80">
          <w:rPr>
            <w:rStyle w:val="a9"/>
            <w:lang w:val="en-US"/>
          </w:rPr>
          <w:t>ru</w:t>
        </w:r>
        <w:r w:rsidRPr="00A112AE">
          <w:rPr>
            <w:rStyle w:val="a9"/>
            <w:lang w:val="en-US"/>
          </w:rPr>
          <w:t>/</w:t>
        </w:r>
        <w:r w:rsidRPr="00734E80">
          <w:rPr>
            <w:rStyle w:val="a9"/>
            <w:lang w:val="en-US"/>
          </w:rPr>
          <w:t>science</w:t>
        </w:r>
        <w:r w:rsidRPr="00A112AE">
          <w:rPr>
            <w:rStyle w:val="a9"/>
            <w:lang w:val="en-US"/>
          </w:rPr>
          <w:t>/</w:t>
        </w:r>
        <w:r w:rsidRPr="00734E80">
          <w:rPr>
            <w:rStyle w:val="a9"/>
            <w:lang w:val="en-US"/>
          </w:rPr>
          <w:t>economy</w:t>
        </w:r>
        <w:r w:rsidRPr="00A112AE">
          <w:rPr>
            <w:rStyle w:val="a9"/>
            <w:lang w:val="en-US"/>
          </w:rPr>
          <w:t>/</w:t>
        </w:r>
        <w:r w:rsidRPr="00734E80">
          <w:rPr>
            <w:rStyle w:val="a9"/>
            <w:lang w:val="en-US"/>
          </w:rPr>
          <w:t>theodore</w:t>
        </w:r>
        <w:r w:rsidRPr="00A112AE">
          <w:rPr>
            <w:rStyle w:val="a9"/>
            <w:lang w:val="en-US"/>
          </w:rPr>
          <w:t>_</w:t>
        </w:r>
        <w:r w:rsidRPr="00734E80">
          <w:rPr>
            <w:rStyle w:val="a9"/>
            <w:lang w:val="en-US"/>
          </w:rPr>
          <w:t>levitt</w:t>
        </w:r>
        <w:r w:rsidRPr="00A112AE">
          <w:rPr>
            <w:rStyle w:val="a9"/>
            <w:lang w:val="en-US"/>
          </w:rPr>
          <w:t>/</w:t>
        </w:r>
        <w:r w:rsidRPr="00734E80">
          <w:rPr>
            <w:rStyle w:val="a9"/>
            <w:lang w:val="en-US"/>
          </w:rPr>
          <w:t>levitt</w:t>
        </w:r>
        <w:r w:rsidRPr="00A112AE">
          <w:rPr>
            <w:rStyle w:val="a9"/>
            <w:lang w:val="en-US"/>
          </w:rPr>
          <w:t>_1.</w:t>
        </w:r>
        <w:r w:rsidRPr="00734E80">
          <w:rPr>
            <w:rStyle w:val="a9"/>
            <w:lang w:val="en-US"/>
          </w:rPr>
          <w:t>html</w:t>
        </w:r>
      </w:hyperlink>
    </w:p>
    <w:p w14:paraId="37E85813" w14:textId="77777777" w:rsidR="00536736" w:rsidRPr="00A112AE" w:rsidRDefault="00536736">
      <w:pPr>
        <w:pStyle w:val="af4"/>
        <w:rPr>
          <w:lang w:val="en-US"/>
        </w:rPr>
      </w:pPr>
    </w:p>
  </w:comment>
  <w:comment w:id="90" w:author="Елана" w:date="2013-01-20T13:55:00Z" w:initials="Е">
    <w:p w14:paraId="6787B4B4" w14:textId="77777777" w:rsidR="00536736" w:rsidRPr="00A112AE" w:rsidRDefault="00536736" w:rsidP="00333CBE">
      <w:pPr>
        <w:pStyle w:val="af4"/>
        <w:rPr>
          <w:lang w:val="en-US"/>
        </w:rPr>
      </w:pPr>
      <w:r>
        <w:rPr>
          <w:rStyle w:val="af3"/>
        </w:rPr>
        <w:annotationRef/>
      </w:r>
      <w:r w:rsidRPr="00A112AE">
        <w:rPr>
          <w:lang w:val="en-US"/>
        </w:rPr>
        <w:t xml:space="preserve"> </w:t>
      </w:r>
      <w:hyperlink r:id="rId13" w:history="1">
        <w:r w:rsidRPr="00734E80">
          <w:rPr>
            <w:rStyle w:val="a9"/>
            <w:lang w:val="en-US"/>
          </w:rPr>
          <w:t>http</w:t>
        </w:r>
        <w:r w:rsidRPr="00A112AE">
          <w:rPr>
            <w:rStyle w:val="a9"/>
            <w:lang w:val="en-US"/>
          </w:rPr>
          <w:t>://</w:t>
        </w:r>
        <w:r w:rsidRPr="00734E80">
          <w:rPr>
            <w:rStyle w:val="a9"/>
            <w:lang w:val="en-US"/>
          </w:rPr>
          <w:t>www</w:t>
        </w:r>
        <w:r w:rsidRPr="00A112AE">
          <w:rPr>
            <w:rStyle w:val="a9"/>
            <w:lang w:val="en-US"/>
          </w:rPr>
          <w:t>.</w:t>
        </w:r>
        <w:r w:rsidRPr="00734E80">
          <w:rPr>
            <w:rStyle w:val="a9"/>
            <w:lang w:val="en-US"/>
          </w:rPr>
          <w:t>langust</w:t>
        </w:r>
        <w:r w:rsidRPr="00A112AE">
          <w:rPr>
            <w:rStyle w:val="a9"/>
            <w:lang w:val="en-US"/>
          </w:rPr>
          <w:t>.</w:t>
        </w:r>
        <w:r w:rsidRPr="00734E80">
          <w:rPr>
            <w:rStyle w:val="a9"/>
            <w:lang w:val="en-US"/>
          </w:rPr>
          <w:t>ru</w:t>
        </w:r>
        <w:r w:rsidRPr="00A112AE">
          <w:rPr>
            <w:rStyle w:val="a9"/>
            <w:lang w:val="en-US"/>
          </w:rPr>
          <w:t>/</w:t>
        </w:r>
        <w:r w:rsidRPr="00734E80">
          <w:rPr>
            <w:rStyle w:val="a9"/>
            <w:lang w:val="en-US"/>
          </w:rPr>
          <w:t>news</w:t>
        </w:r>
        <w:r w:rsidRPr="00A112AE">
          <w:rPr>
            <w:rStyle w:val="a9"/>
            <w:lang w:val="en-US"/>
          </w:rPr>
          <w:t>/18_12_06.</w:t>
        </w:r>
        <w:r w:rsidRPr="00734E80">
          <w:rPr>
            <w:rStyle w:val="a9"/>
            <w:lang w:val="en-US"/>
          </w:rPr>
          <w:t>shtml</w:t>
        </w:r>
      </w:hyperlink>
    </w:p>
    <w:p w14:paraId="5C2C5B7E" w14:textId="77777777" w:rsidR="00536736" w:rsidRPr="00A112AE" w:rsidRDefault="00536736" w:rsidP="00333CBE">
      <w:pPr>
        <w:pStyle w:val="af4"/>
        <w:rPr>
          <w:lang w:val="en-US"/>
        </w:rPr>
      </w:pPr>
    </w:p>
  </w:comment>
  <w:comment w:id="91" w:author="Ekaterina Kpitets" w:date="2013-08-03T20:04:00Z" w:initials="K">
    <w:p w14:paraId="2CBEE583" w14:textId="77777777" w:rsidR="00536736" w:rsidRPr="000D07A2" w:rsidRDefault="00536736">
      <w:pPr>
        <w:pStyle w:val="af4"/>
        <w:rPr>
          <w:lang w:val="en-US"/>
        </w:rPr>
      </w:pPr>
      <w:r>
        <w:rPr>
          <w:rStyle w:val="af3"/>
        </w:rPr>
        <w:annotationRef/>
      </w:r>
      <w:r>
        <w:rPr>
          <w:rStyle w:val="af3"/>
        </w:rPr>
        <w:annotationRef/>
      </w:r>
      <w:r w:rsidRPr="00A112AE">
        <w:rPr>
          <w:lang w:val="en-US"/>
        </w:rPr>
        <w:t xml:space="preserve"> </w:t>
      </w:r>
      <w:hyperlink r:id="rId14" w:history="1">
        <w:r w:rsidRPr="00734E80">
          <w:rPr>
            <w:rStyle w:val="a9"/>
            <w:lang w:val="en-US"/>
          </w:rPr>
          <w:t>http</w:t>
        </w:r>
        <w:r w:rsidRPr="00A112AE">
          <w:rPr>
            <w:rStyle w:val="a9"/>
            <w:lang w:val="en-US"/>
          </w:rPr>
          <w:t>://</w:t>
        </w:r>
        <w:r w:rsidRPr="00734E80">
          <w:rPr>
            <w:rStyle w:val="a9"/>
            <w:lang w:val="en-US"/>
          </w:rPr>
          <w:t>www</w:t>
        </w:r>
        <w:r w:rsidRPr="00A112AE">
          <w:rPr>
            <w:rStyle w:val="a9"/>
            <w:lang w:val="en-US"/>
          </w:rPr>
          <w:t>.</w:t>
        </w:r>
        <w:r w:rsidRPr="00734E80">
          <w:rPr>
            <w:rStyle w:val="a9"/>
            <w:lang w:val="en-US"/>
          </w:rPr>
          <w:t>langust</w:t>
        </w:r>
        <w:r w:rsidRPr="00A112AE">
          <w:rPr>
            <w:rStyle w:val="a9"/>
            <w:lang w:val="en-US"/>
          </w:rPr>
          <w:t>.</w:t>
        </w:r>
        <w:r w:rsidRPr="00734E80">
          <w:rPr>
            <w:rStyle w:val="a9"/>
            <w:lang w:val="en-US"/>
          </w:rPr>
          <w:t>ru</w:t>
        </w:r>
        <w:r w:rsidRPr="00A112AE">
          <w:rPr>
            <w:rStyle w:val="a9"/>
            <w:lang w:val="en-US"/>
          </w:rPr>
          <w:t>/</w:t>
        </w:r>
        <w:r w:rsidRPr="00734E80">
          <w:rPr>
            <w:rStyle w:val="a9"/>
            <w:lang w:val="en-US"/>
          </w:rPr>
          <w:t>news</w:t>
        </w:r>
        <w:r w:rsidRPr="00A112AE">
          <w:rPr>
            <w:rStyle w:val="a9"/>
            <w:lang w:val="en-US"/>
          </w:rPr>
          <w:t>/18_12_06.</w:t>
        </w:r>
        <w:r w:rsidRPr="00734E80">
          <w:rPr>
            <w:rStyle w:val="a9"/>
            <w:lang w:val="en-US"/>
          </w:rPr>
          <w:t>shtml</w:t>
        </w:r>
      </w:hyperlink>
    </w:p>
  </w:comment>
  <w:comment w:id="92" w:author="Ekaterina Kpitets" w:date="2013-08-03T20:11:00Z" w:initials="K">
    <w:p w14:paraId="3277AC48" w14:textId="77777777" w:rsidR="00536736" w:rsidRDefault="00536736">
      <w:pPr>
        <w:pStyle w:val="af4"/>
      </w:pPr>
      <w:r>
        <w:rPr>
          <w:rStyle w:val="af3"/>
        </w:rPr>
        <w:annotationRef/>
      </w:r>
      <w:r w:rsidRPr="00A33AD9">
        <w:t xml:space="preserve">Форматирование </w:t>
      </w:r>
      <w:r>
        <w:t xml:space="preserve">и исправление </w:t>
      </w:r>
      <w:r w:rsidRPr="00A33AD9">
        <w:t>как в видеовставке выше</w:t>
      </w:r>
      <w:r>
        <w:t>.</w:t>
      </w:r>
    </w:p>
    <w:p w14:paraId="341909E4" w14:textId="77777777" w:rsidR="00536736" w:rsidRDefault="00536736">
      <w:pPr>
        <w:pStyle w:val="af4"/>
      </w:pPr>
      <w:r>
        <w:t>Лучше поставить изображение авто.</w:t>
      </w:r>
    </w:p>
  </w:comment>
  <w:comment w:id="93" w:author="o_afanasiadi" w:date="2013-04-26T13:18:00Z" w:initials="o">
    <w:p w14:paraId="3F9D5176" w14:textId="77777777" w:rsidR="00536736" w:rsidRPr="00A112AE" w:rsidRDefault="00536736">
      <w:pPr>
        <w:pStyle w:val="af4"/>
      </w:pPr>
      <w:r>
        <w:rPr>
          <w:rStyle w:val="af3"/>
        </w:rPr>
        <w:annotationRef/>
      </w:r>
      <w:hyperlink r:id="rId15" w:history="1">
        <w:r w:rsidRPr="00696415">
          <w:rPr>
            <w:rStyle w:val="a9"/>
            <w:lang w:val="en-US"/>
          </w:rPr>
          <w:t>www</w:t>
        </w:r>
        <w:r w:rsidRPr="00A112AE">
          <w:rPr>
            <w:rStyle w:val="a9"/>
          </w:rPr>
          <w:t>.</w:t>
        </w:r>
        <w:proofErr w:type="spellStart"/>
        <w:r w:rsidRPr="00696415">
          <w:rPr>
            <w:rStyle w:val="a9"/>
            <w:lang w:val="en-US"/>
          </w:rPr>
          <w:t>avtocritic</w:t>
        </w:r>
        <w:proofErr w:type="spellEnd"/>
        <w:r w:rsidRPr="00A112AE">
          <w:rPr>
            <w:rStyle w:val="a9"/>
          </w:rPr>
          <w:t>.</w:t>
        </w:r>
        <w:proofErr w:type="spellStart"/>
        <w:r w:rsidRPr="00696415">
          <w:rPr>
            <w:rStyle w:val="a9"/>
            <w:lang w:val="en-US"/>
          </w:rPr>
          <w:t>ru</w:t>
        </w:r>
        <w:proofErr w:type="spellEnd"/>
      </w:hyperlink>
      <w:r w:rsidRPr="00A112AE">
        <w:t xml:space="preserve"> </w:t>
      </w:r>
    </w:p>
  </w:comment>
  <w:comment w:id="94" w:author="o_afanasiadi" w:date="2013-07-02T17:32:00Z" w:initials="o">
    <w:p w14:paraId="114AE959" w14:textId="77777777" w:rsidR="00536736" w:rsidRPr="00483DCE" w:rsidRDefault="00536736">
      <w:pPr>
        <w:pStyle w:val="af4"/>
      </w:pPr>
      <w:r>
        <w:rPr>
          <w:rStyle w:val="af3"/>
        </w:rPr>
        <w:annotationRef/>
      </w:r>
      <w:r w:rsidRPr="006209F6">
        <w:rPr>
          <w:lang w:val="en-US"/>
        </w:rPr>
        <w:t>http</w:t>
      </w:r>
      <w:r w:rsidRPr="00483DCE">
        <w:t>://</w:t>
      </w:r>
      <w:r w:rsidRPr="006209F6">
        <w:rPr>
          <w:lang w:val="en-US"/>
        </w:rPr>
        <w:t>school</w:t>
      </w:r>
      <w:r w:rsidRPr="00483DCE">
        <w:t>.</w:t>
      </w:r>
      <w:proofErr w:type="spellStart"/>
      <w:r w:rsidRPr="006209F6">
        <w:rPr>
          <w:lang w:val="en-US"/>
        </w:rPr>
        <w:t>xvatit</w:t>
      </w:r>
      <w:proofErr w:type="spellEnd"/>
      <w:r w:rsidRPr="00483DCE">
        <w:t>.</w:t>
      </w:r>
      <w:r w:rsidRPr="006209F6">
        <w:rPr>
          <w:lang w:val="en-US"/>
        </w:rPr>
        <w:t>com</w:t>
      </w:r>
      <w:r w:rsidRPr="00483DCE">
        <w:t>/</w:t>
      </w:r>
      <w:r w:rsidRPr="006209F6">
        <w:rPr>
          <w:lang w:val="en-US"/>
        </w:rPr>
        <w:t>images</w:t>
      </w:r>
      <w:r w:rsidRPr="00483DCE">
        <w:t>/6/64/</w:t>
      </w:r>
      <w:proofErr w:type="spellStart"/>
      <w:r w:rsidRPr="006209F6">
        <w:t>Економіка</w:t>
      </w:r>
      <w:r w:rsidRPr="00483DCE">
        <w:t>_</w:t>
      </w:r>
      <w:r w:rsidRPr="006209F6">
        <w:t>фотографія</w:t>
      </w:r>
      <w:proofErr w:type="spellEnd"/>
      <w:r w:rsidRPr="00483DCE">
        <w:t>_(50).</w:t>
      </w:r>
      <w:r w:rsidRPr="006209F6">
        <w:rPr>
          <w:lang w:val="en-US"/>
        </w:rPr>
        <w:t>jpg</w:t>
      </w:r>
    </w:p>
  </w:comment>
  <w:comment w:id="95" w:author="Ekaterina Kpitets" w:date="2013-08-03T20:51:00Z" w:initials="K">
    <w:p w14:paraId="01E6A7C5" w14:textId="77777777" w:rsidR="00536736" w:rsidRPr="00483DCE" w:rsidRDefault="00536736">
      <w:pPr>
        <w:pStyle w:val="af4"/>
      </w:pPr>
      <w:r>
        <w:rPr>
          <w:rStyle w:val="af3"/>
        </w:rPr>
        <w:annotationRef/>
      </w:r>
      <w:r>
        <w:rPr>
          <w:rStyle w:val="af3"/>
        </w:rPr>
        <w:annotationRef/>
      </w:r>
      <w:r w:rsidRPr="00483DCE">
        <w:t xml:space="preserve"> </w:t>
      </w:r>
      <w:hyperlink r:id="rId16" w:history="1">
        <w:r w:rsidRPr="00734E80">
          <w:rPr>
            <w:rStyle w:val="a9"/>
            <w:lang w:val="en-US"/>
          </w:rPr>
          <w:t>http</w:t>
        </w:r>
        <w:r w:rsidRPr="00483DCE">
          <w:rPr>
            <w:rStyle w:val="a9"/>
          </w:rPr>
          <w:t>://</w:t>
        </w:r>
        <w:r w:rsidRPr="00734E80">
          <w:rPr>
            <w:rStyle w:val="a9"/>
            <w:lang w:val="en-US"/>
          </w:rPr>
          <w:t>www</w:t>
        </w:r>
        <w:r w:rsidRPr="00483DCE">
          <w:rPr>
            <w:rStyle w:val="a9"/>
          </w:rPr>
          <w:t>.</w:t>
        </w:r>
        <w:proofErr w:type="spellStart"/>
        <w:r w:rsidRPr="00734E80">
          <w:rPr>
            <w:rStyle w:val="a9"/>
            <w:lang w:val="en-US"/>
          </w:rPr>
          <w:t>dandad</w:t>
        </w:r>
        <w:proofErr w:type="spellEnd"/>
        <w:r w:rsidRPr="00483DCE">
          <w:rPr>
            <w:rStyle w:val="a9"/>
          </w:rPr>
          <w:t>.</w:t>
        </w:r>
        <w:r w:rsidRPr="00734E80">
          <w:rPr>
            <w:rStyle w:val="a9"/>
            <w:lang w:val="en-US"/>
          </w:rPr>
          <w:t>org</w:t>
        </w:r>
        <w:r w:rsidRPr="00483DCE">
          <w:rPr>
            <w:rStyle w:val="a9"/>
          </w:rPr>
          <w:t>/</w:t>
        </w:r>
        <w:r w:rsidRPr="00734E80">
          <w:rPr>
            <w:rStyle w:val="a9"/>
            <w:lang w:val="en-US"/>
          </w:rPr>
          <w:t>inspiration</w:t>
        </w:r>
        <w:r w:rsidRPr="00483DCE">
          <w:rPr>
            <w:rStyle w:val="a9"/>
          </w:rPr>
          <w:t>/</w:t>
        </w:r>
        <w:r w:rsidRPr="00734E80">
          <w:rPr>
            <w:rStyle w:val="a9"/>
            <w:lang w:val="en-US"/>
          </w:rPr>
          <w:t>features</w:t>
        </w:r>
        <w:r w:rsidRPr="00483DCE">
          <w:rPr>
            <w:rStyle w:val="a9"/>
          </w:rPr>
          <w:t>-</w:t>
        </w:r>
        <w:r w:rsidRPr="00734E80">
          <w:rPr>
            <w:rStyle w:val="a9"/>
            <w:lang w:val="en-US"/>
          </w:rPr>
          <w:t>and</w:t>
        </w:r>
        <w:r w:rsidRPr="00483DCE">
          <w:rPr>
            <w:rStyle w:val="a9"/>
          </w:rPr>
          <w:t>-</w:t>
        </w:r>
        <w:r w:rsidRPr="00734E80">
          <w:rPr>
            <w:rStyle w:val="a9"/>
            <w:lang w:val="en-US"/>
          </w:rPr>
          <w:t>opinion</w:t>
        </w:r>
        <w:r w:rsidRPr="00483DCE">
          <w:rPr>
            <w:rStyle w:val="a9"/>
          </w:rPr>
          <w:t>/</w:t>
        </w:r>
        <w:r w:rsidRPr="00734E80">
          <w:rPr>
            <w:rStyle w:val="a9"/>
            <w:lang w:val="en-US"/>
          </w:rPr>
          <w:t>writing</w:t>
        </w:r>
        <w:r w:rsidRPr="00483DCE">
          <w:rPr>
            <w:rStyle w:val="a9"/>
          </w:rPr>
          <w:t>-</w:t>
        </w:r>
        <w:r w:rsidRPr="00734E80">
          <w:rPr>
            <w:rStyle w:val="a9"/>
            <w:lang w:val="en-US"/>
          </w:rPr>
          <w:t>for</w:t>
        </w:r>
        <w:r w:rsidRPr="00483DCE">
          <w:rPr>
            <w:rStyle w:val="a9"/>
          </w:rPr>
          <w:t>-</w:t>
        </w:r>
        <w:r w:rsidRPr="00734E80">
          <w:rPr>
            <w:rStyle w:val="a9"/>
            <w:lang w:val="en-US"/>
          </w:rPr>
          <w:t>design</w:t>
        </w:r>
      </w:hyperlink>
    </w:p>
  </w:comment>
  <w:comment w:id="96" w:author="Ekaterina Kpitets" w:date="2013-08-03T20:56:00Z" w:initials="K">
    <w:p w14:paraId="08BED908" w14:textId="77777777" w:rsidR="00536736" w:rsidRDefault="00536736">
      <w:pPr>
        <w:pStyle w:val="af4"/>
      </w:pPr>
      <w:r>
        <w:rPr>
          <w:rStyle w:val="af3"/>
        </w:rPr>
        <w:annotationRef/>
      </w:r>
      <w:r>
        <w:rPr>
          <w:rStyle w:val="af3"/>
        </w:rPr>
        <w:annotationRef/>
      </w:r>
      <w:r w:rsidRPr="00A33AD9">
        <w:t xml:space="preserve">Форматирование </w:t>
      </w:r>
      <w:r>
        <w:t xml:space="preserve">и исправление </w:t>
      </w:r>
      <w:r w:rsidRPr="00A33AD9">
        <w:t>как в видеовставке выше</w:t>
      </w:r>
      <w:r>
        <w:t>.</w:t>
      </w:r>
    </w:p>
  </w:comment>
  <w:comment w:id="97" w:author="o_afanasiadi" w:date="2013-04-26T13:23:00Z" w:initials="o">
    <w:p w14:paraId="1C98BEAF" w14:textId="77777777" w:rsidR="00536736" w:rsidRPr="00696415" w:rsidRDefault="00536736">
      <w:pPr>
        <w:pStyle w:val="af4"/>
        <w:rPr>
          <w:lang w:val="en-US"/>
        </w:rPr>
      </w:pPr>
      <w:r>
        <w:rPr>
          <w:rStyle w:val="af3"/>
        </w:rPr>
        <w:annotationRef/>
      </w:r>
      <w:r w:rsidRPr="00696415">
        <w:rPr>
          <w:lang w:val="en-US"/>
        </w:rPr>
        <w:t xml:space="preserve">ibcontacts.com.ua </w:t>
      </w:r>
    </w:p>
  </w:comment>
  <w:comment w:id="100" w:author="Ekaterina Kpitets" w:date="2013-08-03T21:09:00Z" w:initials="K">
    <w:p w14:paraId="2AD80194" w14:textId="77777777" w:rsidR="00536736" w:rsidRPr="00997203" w:rsidRDefault="00536736">
      <w:pPr>
        <w:pStyle w:val="af4"/>
        <w:rPr>
          <w:lang w:val="en-US"/>
        </w:rPr>
      </w:pPr>
      <w:r>
        <w:rPr>
          <w:rStyle w:val="af3"/>
        </w:rPr>
        <w:annotationRef/>
      </w:r>
      <w:hyperlink r:id="rId17" w:history="1">
        <w:r w:rsidRPr="00734E80">
          <w:rPr>
            <w:rStyle w:val="a9"/>
            <w:lang w:val="en-US"/>
          </w:rPr>
          <w:t>https</w:t>
        </w:r>
        <w:r w:rsidRPr="00696415">
          <w:rPr>
            <w:rStyle w:val="a9"/>
            <w:lang w:val="en-US"/>
          </w:rPr>
          <w:t>://</w:t>
        </w:r>
        <w:r w:rsidRPr="00734E80">
          <w:rPr>
            <w:rStyle w:val="a9"/>
            <w:lang w:val="en-US"/>
          </w:rPr>
          <w:t>www</w:t>
        </w:r>
        <w:r w:rsidRPr="00696415">
          <w:rPr>
            <w:rStyle w:val="a9"/>
            <w:lang w:val="en-US"/>
          </w:rPr>
          <w:t>.</w:t>
        </w:r>
        <w:r w:rsidRPr="00734E80">
          <w:rPr>
            <w:rStyle w:val="a9"/>
            <w:lang w:val="en-US"/>
          </w:rPr>
          <w:t>mamba</w:t>
        </w:r>
        <w:r w:rsidRPr="00696415">
          <w:rPr>
            <w:rStyle w:val="a9"/>
            <w:lang w:val="en-US"/>
          </w:rPr>
          <w:t>.</w:t>
        </w:r>
        <w:r w:rsidRPr="00734E80">
          <w:rPr>
            <w:rStyle w:val="a9"/>
            <w:lang w:val="en-US"/>
          </w:rPr>
          <w:t>ru</w:t>
        </w:r>
        <w:r w:rsidRPr="00696415">
          <w:rPr>
            <w:rStyle w:val="a9"/>
            <w:lang w:val="en-US"/>
          </w:rPr>
          <w:t>/</w:t>
        </w:r>
        <w:r w:rsidRPr="00734E80">
          <w:rPr>
            <w:rStyle w:val="a9"/>
            <w:lang w:val="en-US"/>
          </w:rPr>
          <w:t>diary</w:t>
        </w:r>
        <w:r w:rsidRPr="00696415">
          <w:rPr>
            <w:rStyle w:val="a9"/>
            <w:lang w:val="en-US"/>
          </w:rPr>
          <w:t>/</w:t>
        </w:r>
        <w:r w:rsidRPr="00734E80">
          <w:rPr>
            <w:rStyle w:val="a9"/>
            <w:lang w:val="en-US"/>
          </w:rPr>
          <w:t>post</w:t>
        </w:r>
        <w:r w:rsidRPr="00696415">
          <w:rPr>
            <w:rStyle w:val="a9"/>
            <w:lang w:val="en-US"/>
          </w:rPr>
          <w:t>.</w:t>
        </w:r>
        <w:r w:rsidRPr="00734E80">
          <w:rPr>
            <w:rStyle w:val="a9"/>
            <w:lang w:val="en-US"/>
          </w:rPr>
          <w:t>phtml</w:t>
        </w:r>
        <w:r w:rsidRPr="00696415">
          <w:rPr>
            <w:rStyle w:val="a9"/>
            <w:lang w:val="en-US"/>
          </w:rPr>
          <w:t>?</w:t>
        </w:r>
        <w:r w:rsidRPr="00734E80">
          <w:rPr>
            <w:rStyle w:val="a9"/>
            <w:lang w:val="en-US"/>
          </w:rPr>
          <w:t>user</w:t>
        </w:r>
        <w:r w:rsidRPr="00696415">
          <w:rPr>
            <w:rStyle w:val="a9"/>
            <w:lang w:val="en-US"/>
          </w:rPr>
          <w:t>_</w:t>
        </w:r>
        <w:r w:rsidRPr="00734E80">
          <w:rPr>
            <w:rStyle w:val="a9"/>
            <w:lang w:val="en-US"/>
          </w:rPr>
          <w:t>id</w:t>
        </w:r>
        <w:r w:rsidRPr="00696415">
          <w:rPr>
            <w:rStyle w:val="a9"/>
            <w:lang w:val="en-US"/>
          </w:rPr>
          <w:t>=210099849&amp;</w:t>
        </w:r>
        <w:r w:rsidRPr="00734E80">
          <w:rPr>
            <w:rStyle w:val="a9"/>
            <w:lang w:val="en-US"/>
          </w:rPr>
          <w:t>post</w:t>
        </w:r>
        <w:r w:rsidRPr="00696415">
          <w:rPr>
            <w:rStyle w:val="a9"/>
            <w:lang w:val="en-US"/>
          </w:rPr>
          <w:t>_</w:t>
        </w:r>
        <w:r w:rsidRPr="00734E80">
          <w:rPr>
            <w:rStyle w:val="a9"/>
            <w:lang w:val="en-US"/>
          </w:rPr>
          <w:t>id</w:t>
        </w:r>
        <w:r w:rsidRPr="00696415">
          <w:rPr>
            <w:rStyle w:val="a9"/>
            <w:lang w:val="en-US"/>
          </w:rPr>
          <w:t>=665</w:t>
        </w:r>
      </w:hyperlink>
    </w:p>
  </w:comment>
  <w:comment w:id="101" w:author="Елана" w:date="2013-01-20T14:31:00Z" w:initials="Е">
    <w:p w14:paraId="3BC15655" w14:textId="77777777" w:rsidR="00536736" w:rsidRPr="00997203" w:rsidRDefault="00536736">
      <w:pPr>
        <w:pStyle w:val="af4"/>
        <w:rPr>
          <w:lang w:val="en-US"/>
        </w:rPr>
      </w:pPr>
      <w:r>
        <w:rPr>
          <w:rStyle w:val="af3"/>
        </w:rPr>
        <w:annotationRef/>
      </w:r>
      <w:hyperlink r:id="rId18" w:history="1">
        <w:r w:rsidRPr="00734E80">
          <w:rPr>
            <w:rStyle w:val="a9"/>
            <w:lang w:val="en-US"/>
          </w:rPr>
          <w:t>https</w:t>
        </w:r>
        <w:r w:rsidRPr="00997203">
          <w:rPr>
            <w:rStyle w:val="a9"/>
            <w:lang w:val="en-US"/>
          </w:rPr>
          <w:t>://</w:t>
        </w:r>
        <w:r w:rsidRPr="00734E80">
          <w:rPr>
            <w:rStyle w:val="a9"/>
            <w:lang w:val="en-US"/>
          </w:rPr>
          <w:t>www</w:t>
        </w:r>
        <w:r w:rsidRPr="00997203">
          <w:rPr>
            <w:rStyle w:val="a9"/>
            <w:lang w:val="en-US"/>
          </w:rPr>
          <w:t>.</w:t>
        </w:r>
        <w:r w:rsidRPr="00734E80">
          <w:rPr>
            <w:rStyle w:val="a9"/>
            <w:lang w:val="en-US"/>
          </w:rPr>
          <w:t>mamba</w:t>
        </w:r>
        <w:r w:rsidRPr="00997203">
          <w:rPr>
            <w:rStyle w:val="a9"/>
            <w:lang w:val="en-US"/>
          </w:rPr>
          <w:t>.</w:t>
        </w:r>
        <w:r w:rsidRPr="00734E80">
          <w:rPr>
            <w:rStyle w:val="a9"/>
            <w:lang w:val="en-US"/>
          </w:rPr>
          <w:t>ru</w:t>
        </w:r>
        <w:r w:rsidRPr="00997203">
          <w:rPr>
            <w:rStyle w:val="a9"/>
            <w:lang w:val="en-US"/>
          </w:rPr>
          <w:t>/</w:t>
        </w:r>
        <w:r w:rsidRPr="00734E80">
          <w:rPr>
            <w:rStyle w:val="a9"/>
            <w:lang w:val="en-US"/>
          </w:rPr>
          <w:t>diary</w:t>
        </w:r>
        <w:r w:rsidRPr="00997203">
          <w:rPr>
            <w:rStyle w:val="a9"/>
            <w:lang w:val="en-US"/>
          </w:rPr>
          <w:t>/</w:t>
        </w:r>
        <w:r w:rsidRPr="00734E80">
          <w:rPr>
            <w:rStyle w:val="a9"/>
            <w:lang w:val="en-US"/>
          </w:rPr>
          <w:t>post</w:t>
        </w:r>
        <w:r w:rsidRPr="00997203">
          <w:rPr>
            <w:rStyle w:val="a9"/>
            <w:lang w:val="en-US"/>
          </w:rPr>
          <w:t>.</w:t>
        </w:r>
        <w:r w:rsidRPr="00734E80">
          <w:rPr>
            <w:rStyle w:val="a9"/>
            <w:lang w:val="en-US"/>
          </w:rPr>
          <w:t>phtml</w:t>
        </w:r>
        <w:r w:rsidRPr="00997203">
          <w:rPr>
            <w:rStyle w:val="a9"/>
            <w:lang w:val="en-US"/>
          </w:rPr>
          <w:t>?</w:t>
        </w:r>
        <w:r w:rsidRPr="00734E80">
          <w:rPr>
            <w:rStyle w:val="a9"/>
            <w:lang w:val="en-US"/>
          </w:rPr>
          <w:t>user</w:t>
        </w:r>
        <w:r w:rsidRPr="00997203">
          <w:rPr>
            <w:rStyle w:val="a9"/>
            <w:lang w:val="en-US"/>
          </w:rPr>
          <w:t>_</w:t>
        </w:r>
        <w:r w:rsidRPr="00734E80">
          <w:rPr>
            <w:rStyle w:val="a9"/>
            <w:lang w:val="en-US"/>
          </w:rPr>
          <w:t>id</w:t>
        </w:r>
        <w:r w:rsidRPr="00997203">
          <w:rPr>
            <w:rStyle w:val="a9"/>
            <w:lang w:val="en-US"/>
          </w:rPr>
          <w:t>=210099849&amp;</w:t>
        </w:r>
        <w:r w:rsidRPr="00734E80">
          <w:rPr>
            <w:rStyle w:val="a9"/>
            <w:lang w:val="en-US"/>
          </w:rPr>
          <w:t>post</w:t>
        </w:r>
        <w:r w:rsidRPr="00997203">
          <w:rPr>
            <w:rStyle w:val="a9"/>
            <w:lang w:val="en-US"/>
          </w:rPr>
          <w:t>_</w:t>
        </w:r>
        <w:r w:rsidRPr="00734E80">
          <w:rPr>
            <w:rStyle w:val="a9"/>
            <w:lang w:val="en-US"/>
          </w:rPr>
          <w:t>id</w:t>
        </w:r>
        <w:r w:rsidRPr="00997203">
          <w:rPr>
            <w:rStyle w:val="a9"/>
            <w:lang w:val="en-US"/>
          </w:rPr>
          <w:t>=665</w:t>
        </w:r>
      </w:hyperlink>
    </w:p>
    <w:p w14:paraId="0319C89F" w14:textId="77777777" w:rsidR="00536736" w:rsidRPr="00997203" w:rsidRDefault="00536736">
      <w:pPr>
        <w:pStyle w:val="af4"/>
        <w:rPr>
          <w:lang w:val="en-US"/>
        </w:rPr>
      </w:pPr>
    </w:p>
  </w:comment>
  <w:comment w:id="107" w:author="o_afanasiadi" w:date="2013-07-02T17:37:00Z" w:initials="o">
    <w:p w14:paraId="0F322D5E" w14:textId="77777777" w:rsidR="00536736" w:rsidRPr="007004BF" w:rsidRDefault="00536736">
      <w:pPr>
        <w:pStyle w:val="af4"/>
        <w:rPr>
          <w:lang w:val="en-US"/>
        </w:rPr>
      </w:pPr>
      <w:r>
        <w:rPr>
          <w:rStyle w:val="af3"/>
        </w:rPr>
        <w:annotationRef/>
      </w:r>
      <w:r w:rsidRPr="007004BF">
        <w:rPr>
          <w:lang w:val="en-US"/>
        </w:rPr>
        <w:t>http://www.fliptalks.com/ft/wp-content/uploads/2012/01/mass-communication.jpg</w:t>
      </w:r>
    </w:p>
  </w:comment>
  <w:comment w:id="108" w:author="Ekaterina Kpitets" w:date="2013-08-03T21:38:00Z" w:initials="K">
    <w:p w14:paraId="13032C12" w14:textId="77777777" w:rsidR="00536736" w:rsidRDefault="00536736" w:rsidP="00B27D41">
      <w:pPr>
        <w:pStyle w:val="af4"/>
      </w:pPr>
      <w:r>
        <w:rPr>
          <w:rStyle w:val="af3"/>
        </w:rPr>
        <w:annotationRef/>
      </w:r>
      <w:r>
        <w:rPr>
          <w:rStyle w:val="af3"/>
        </w:rPr>
        <w:annotationRef/>
      </w:r>
      <w:r>
        <w:rPr>
          <w:rStyle w:val="af3"/>
        </w:rPr>
        <w:annotationRef/>
      </w:r>
      <w:r w:rsidRPr="00A33AD9">
        <w:t xml:space="preserve">Форматирование </w:t>
      </w:r>
      <w:r>
        <w:t xml:space="preserve">и исправление </w:t>
      </w:r>
      <w:r w:rsidRPr="00A33AD9">
        <w:t>как в видеовставке выше</w:t>
      </w:r>
      <w:r>
        <w:t>.</w:t>
      </w:r>
    </w:p>
    <w:p w14:paraId="7BBE6C80" w14:textId="77777777" w:rsidR="00536736" w:rsidRDefault="00536736">
      <w:pPr>
        <w:pStyle w:val="af4"/>
      </w:pPr>
      <w:r>
        <w:t>Здесь лучше представить три картинки героев как по тексту.</w:t>
      </w:r>
    </w:p>
  </w:comment>
  <w:comment w:id="109" w:author="o_afanasiadi" w:date="2013-04-26T13:54:00Z" w:initials="o">
    <w:p w14:paraId="53557305" w14:textId="77777777" w:rsidR="00536736" w:rsidRPr="00696415" w:rsidRDefault="00536736">
      <w:pPr>
        <w:pStyle w:val="af4"/>
        <w:rPr>
          <w:lang w:val="en-US"/>
        </w:rPr>
      </w:pPr>
      <w:r>
        <w:rPr>
          <w:rStyle w:val="af3"/>
        </w:rPr>
        <w:annotationRef/>
      </w:r>
      <w:r w:rsidRPr="00696415">
        <w:rPr>
          <w:rFonts w:cs="Arial"/>
          <w:color w:val="000000"/>
          <w:lang w:val="en-US"/>
        </w:rPr>
        <w:t xml:space="preserve">megaarhiv.kz </w:t>
      </w:r>
    </w:p>
  </w:comment>
  <w:comment w:id="112" w:author="Елана" w:date="2013-01-21T17:48:00Z" w:initials="Е">
    <w:p w14:paraId="102A5EDC" w14:textId="77777777" w:rsidR="00536736" w:rsidRPr="00696415" w:rsidRDefault="00536736">
      <w:pPr>
        <w:pStyle w:val="af4"/>
        <w:rPr>
          <w:lang w:val="en-US"/>
        </w:rPr>
      </w:pPr>
      <w:r>
        <w:rPr>
          <w:rStyle w:val="af3"/>
        </w:rPr>
        <w:annotationRef/>
      </w:r>
      <w:hyperlink r:id="rId19" w:history="1">
        <w:r w:rsidRPr="00734E80">
          <w:rPr>
            <w:rStyle w:val="a9"/>
            <w:lang w:val="en-US"/>
          </w:rPr>
          <w:t>http</w:t>
        </w:r>
        <w:r w:rsidRPr="00696415">
          <w:rPr>
            <w:rStyle w:val="a9"/>
            <w:lang w:val="en-US"/>
          </w:rPr>
          <w:t>://</w:t>
        </w:r>
        <w:r w:rsidRPr="00734E80">
          <w:rPr>
            <w:rStyle w:val="a9"/>
            <w:lang w:val="en-US"/>
          </w:rPr>
          <w:t>business</w:t>
        </w:r>
        <w:r w:rsidRPr="00696415">
          <w:rPr>
            <w:rStyle w:val="a9"/>
            <w:lang w:val="en-US"/>
          </w:rPr>
          <w:t>.</w:t>
        </w:r>
        <w:r w:rsidRPr="00734E80">
          <w:rPr>
            <w:rStyle w:val="a9"/>
            <w:lang w:val="en-US"/>
          </w:rPr>
          <w:t>nd</w:t>
        </w:r>
        <w:r w:rsidRPr="00696415">
          <w:rPr>
            <w:rStyle w:val="a9"/>
            <w:lang w:val="en-US"/>
          </w:rPr>
          <w:t>.</w:t>
        </w:r>
        <w:r w:rsidRPr="00734E80">
          <w:rPr>
            <w:rStyle w:val="a9"/>
            <w:lang w:val="en-US"/>
          </w:rPr>
          <w:t>edu</w:t>
        </w:r>
        <w:r w:rsidRPr="00696415">
          <w:rPr>
            <w:rStyle w:val="a9"/>
            <w:lang w:val="en-US"/>
          </w:rPr>
          <w:t>/</w:t>
        </w:r>
        <w:r w:rsidRPr="00734E80">
          <w:rPr>
            <w:rStyle w:val="a9"/>
            <w:lang w:val="en-US"/>
          </w:rPr>
          <w:t>newsandevents</w:t>
        </w:r>
        <w:r w:rsidRPr="00696415">
          <w:rPr>
            <w:rStyle w:val="a9"/>
            <w:lang w:val="en-US"/>
          </w:rPr>
          <w:t>/</w:t>
        </w:r>
        <w:r w:rsidRPr="00734E80">
          <w:rPr>
            <w:rStyle w:val="a9"/>
            <w:lang w:val="en-US"/>
          </w:rPr>
          <w:t>research</w:t>
        </w:r>
        <w:r w:rsidRPr="00696415">
          <w:rPr>
            <w:rStyle w:val="a9"/>
            <w:lang w:val="en-US"/>
          </w:rPr>
          <w:t>_</w:t>
        </w:r>
        <w:r w:rsidRPr="00734E80">
          <w:rPr>
            <w:rStyle w:val="a9"/>
            <w:lang w:val="en-US"/>
          </w:rPr>
          <w:t>news</w:t>
        </w:r>
        <w:r w:rsidRPr="00696415">
          <w:rPr>
            <w:rStyle w:val="a9"/>
            <w:lang w:val="en-US"/>
          </w:rPr>
          <w:t>_</w:t>
        </w:r>
        <w:r w:rsidRPr="00734E80">
          <w:rPr>
            <w:rStyle w:val="a9"/>
            <w:lang w:val="en-US"/>
          </w:rPr>
          <w:t>article</w:t>
        </w:r>
        <w:r w:rsidRPr="00696415">
          <w:rPr>
            <w:rStyle w:val="a9"/>
            <w:lang w:val="en-US"/>
          </w:rPr>
          <w:t>.</w:t>
        </w:r>
        <w:r w:rsidRPr="00734E80">
          <w:rPr>
            <w:rStyle w:val="a9"/>
            <w:lang w:val="en-US"/>
          </w:rPr>
          <w:t>aspx</w:t>
        </w:r>
        <w:r w:rsidRPr="00696415">
          <w:rPr>
            <w:rStyle w:val="a9"/>
            <w:lang w:val="en-US"/>
          </w:rPr>
          <w:t>?</w:t>
        </w:r>
        <w:r w:rsidRPr="00734E80">
          <w:rPr>
            <w:rStyle w:val="a9"/>
            <w:lang w:val="en-US"/>
          </w:rPr>
          <w:t>id</w:t>
        </w:r>
        <w:r w:rsidRPr="00696415">
          <w:rPr>
            <w:rStyle w:val="a9"/>
            <w:lang w:val="en-US"/>
          </w:rPr>
          <w:t>=4761</w:t>
        </w:r>
      </w:hyperlink>
    </w:p>
    <w:p w14:paraId="4485E1CF" w14:textId="77777777" w:rsidR="00536736" w:rsidRPr="00696415" w:rsidRDefault="00536736">
      <w:pPr>
        <w:pStyle w:val="af4"/>
        <w:rPr>
          <w:lang w:val="en-US"/>
        </w:rPr>
      </w:pPr>
    </w:p>
  </w:comment>
  <w:comment w:id="117" w:author="Ekaterina Kpitets" w:date="2013-08-03T21:55:00Z" w:initials="K">
    <w:p w14:paraId="5F348B67" w14:textId="77777777" w:rsidR="00536736" w:rsidRPr="00696415" w:rsidRDefault="00536736" w:rsidP="005E2BFF">
      <w:pPr>
        <w:pStyle w:val="af4"/>
        <w:rPr>
          <w:lang w:val="en-US"/>
        </w:rPr>
      </w:pPr>
      <w:r>
        <w:rPr>
          <w:rStyle w:val="af3"/>
        </w:rPr>
        <w:annotationRef/>
      </w:r>
    </w:p>
    <w:p w14:paraId="7DD4DA03" w14:textId="77777777" w:rsidR="00536736" w:rsidRPr="00734E80" w:rsidRDefault="00536736" w:rsidP="005E2BFF">
      <w:pPr>
        <w:pStyle w:val="af4"/>
        <w:rPr>
          <w:lang w:val="en-US"/>
        </w:rPr>
      </w:pPr>
      <w:hyperlink r:id="rId20" w:history="1">
        <w:r w:rsidRPr="00734E80">
          <w:rPr>
            <w:rStyle w:val="a9"/>
            <w:lang w:val="en-US"/>
          </w:rPr>
          <w:t>http://www.advis.ru/php/view_news.php?id=093D2210-70BB-3E4E-AF28-D1D87939FBE3</w:t>
        </w:r>
      </w:hyperlink>
    </w:p>
    <w:p w14:paraId="69BC9EFF" w14:textId="77777777" w:rsidR="00536736" w:rsidRPr="00734E80" w:rsidRDefault="00536736" w:rsidP="005E2BFF">
      <w:pPr>
        <w:pStyle w:val="af4"/>
        <w:rPr>
          <w:lang w:val="en-US"/>
        </w:rPr>
      </w:pPr>
    </w:p>
    <w:p w14:paraId="042C8ADC" w14:textId="77777777" w:rsidR="00536736" w:rsidRPr="00734E80" w:rsidRDefault="00536736" w:rsidP="005E2BFF">
      <w:pPr>
        <w:pStyle w:val="af4"/>
        <w:rPr>
          <w:lang w:val="en-US"/>
        </w:rPr>
      </w:pPr>
      <w:hyperlink r:id="rId21" w:history="1">
        <w:r w:rsidRPr="00734E80">
          <w:rPr>
            <w:rStyle w:val="a9"/>
            <w:lang w:val="en-US"/>
          </w:rPr>
          <w:t>http://allretail.ua/news/31493/</w:t>
        </w:r>
      </w:hyperlink>
      <w:r w:rsidRPr="00734E80">
        <w:rPr>
          <w:lang w:val="en-US"/>
        </w:rPr>
        <w:t xml:space="preserve"> </w:t>
      </w:r>
    </w:p>
    <w:p w14:paraId="3BD7D4D1" w14:textId="77777777" w:rsidR="00536736" w:rsidRPr="00734E80" w:rsidRDefault="00536736" w:rsidP="005E2BFF">
      <w:pPr>
        <w:pStyle w:val="af4"/>
        <w:rPr>
          <w:lang w:val="en-US"/>
        </w:rPr>
      </w:pPr>
    </w:p>
    <w:p w14:paraId="620C26EC" w14:textId="77777777" w:rsidR="00536736" w:rsidRPr="00734E80" w:rsidRDefault="00536736" w:rsidP="005E2BFF">
      <w:pPr>
        <w:pStyle w:val="af4"/>
        <w:rPr>
          <w:lang w:val="en-US"/>
        </w:rPr>
      </w:pPr>
      <w:hyperlink r:id="rId22" w:history="1">
        <w:r w:rsidRPr="00734E80">
          <w:rPr>
            <w:rStyle w:val="a9"/>
            <w:lang w:val="en-US"/>
          </w:rPr>
          <w:t>http://www.gemi.org/Resources/GEMINewsoct11.htm</w:t>
        </w:r>
      </w:hyperlink>
    </w:p>
    <w:p w14:paraId="073E1324" w14:textId="77777777" w:rsidR="00536736" w:rsidRPr="005E2BFF" w:rsidRDefault="00536736">
      <w:pPr>
        <w:pStyle w:val="af4"/>
        <w:rPr>
          <w:lang w:val="en-US"/>
        </w:rPr>
      </w:pPr>
    </w:p>
  </w:comment>
  <w:comment w:id="118" w:author="Елана" w:date="2013-01-21T18:01:00Z" w:initials="Е">
    <w:p w14:paraId="7370F2AA" w14:textId="77777777" w:rsidR="00536736" w:rsidRPr="00696415" w:rsidRDefault="00536736" w:rsidP="00104ED3">
      <w:pPr>
        <w:pStyle w:val="af4"/>
        <w:rPr>
          <w:lang w:val="en-US"/>
        </w:rPr>
      </w:pPr>
      <w:r>
        <w:rPr>
          <w:rStyle w:val="af3"/>
        </w:rPr>
        <w:annotationRef/>
      </w:r>
    </w:p>
    <w:p w14:paraId="4F1A5280" w14:textId="77777777" w:rsidR="00536736" w:rsidRPr="00734E80" w:rsidRDefault="00536736" w:rsidP="00104ED3">
      <w:pPr>
        <w:pStyle w:val="af4"/>
        <w:rPr>
          <w:lang w:val="en-US"/>
        </w:rPr>
      </w:pPr>
      <w:hyperlink r:id="rId23" w:history="1">
        <w:r w:rsidRPr="00734E80">
          <w:rPr>
            <w:rStyle w:val="a9"/>
            <w:lang w:val="en-US"/>
          </w:rPr>
          <w:t>http://www.advis.ru/php/view_news.php?id=093D2210-70BB-3E4E-AF28-D1D87939FBE3</w:t>
        </w:r>
      </w:hyperlink>
    </w:p>
    <w:p w14:paraId="3FDBE452" w14:textId="77777777" w:rsidR="00536736" w:rsidRPr="00734E80" w:rsidRDefault="00536736" w:rsidP="00104ED3">
      <w:pPr>
        <w:pStyle w:val="af4"/>
        <w:rPr>
          <w:lang w:val="en-US"/>
        </w:rPr>
      </w:pPr>
    </w:p>
    <w:p w14:paraId="71D3063D" w14:textId="77777777" w:rsidR="00536736" w:rsidRPr="00734E80" w:rsidRDefault="00536736" w:rsidP="00104ED3">
      <w:pPr>
        <w:pStyle w:val="af4"/>
        <w:rPr>
          <w:lang w:val="en-US"/>
        </w:rPr>
      </w:pPr>
      <w:hyperlink r:id="rId24" w:history="1">
        <w:r w:rsidRPr="00734E80">
          <w:rPr>
            <w:rStyle w:val="a9"/>
            <w:lang w:val="en-US"/>
          </w:rPr>
          <w:t>http://allretail.ua/news/31493/</w:t>
        </w:r>
      </w:hyperlink>
      <w:r w:rsidRPr="00734E80">
        <w:rPr>
          <w:lang w:val="en-US"/>
        </w:rPr>
        <w:t xml:space="preserve"> </w:t>
      </w:r>
    </w:p>
    <w:p w14:paraId="47A333F1" w14:textId="77777777" w:rsidR="00536736" w:rsidRPr="00734E80" w:rsidRDefault="00536736" w:rsidP="00104ED3">
      <w:pPr>
        <w:pStyle w:val="af4"/>
        <w:rPr>
          <w:lang w:val="en-US"/>
        </w:rPr>
      </w:pPr>
    </w:p>
    <w:p w14:paraId="5B0C8009" w14:textId="77777777" w:rsidR="00536736" w:rsidRPr="00734E80" w:rsidRDefault="00536736" w:rsidP="00104ED3">
      <w:pPr>
        <w:pStyle w:val="af4"/>
        <w:rPr>
          <w:lang w:val="en-US"/>
        </w:rPr>
      </w:pPr>
      <w:hyperlink r:id="rId25" w:history="1">
        <w:r w:rsidRPr="00734E80">
          <w:rPr>
            <w:rStyle w:val="a9"/>
            <w:lang w:val="en-US"/>
          </w:rPr>
          <w:t>http://www.gemi.org/Resources/GEMINewsoct11.htm</w:t>
        </w:r>
      </w:hyperlink>
    </w:p>
    <w:p w14:paraId="0998D129" w14:textId="77777777" w:rsidR="00536736" w:rsidRPr="00734E80" w:rsidRDefault="00536736" w:rsidP="00104ED3">
      <w:pPr>
        <w:pStyle w:val="af4"/>
        <w:rPr>
          <w:lang w:val="en-US"/>
        </w:rPr>
      </w:pPr>
    </w:p>
  </w:comment>
  <w:comment w:id="119" w:author="o_afanasiadi" w:date="2013-07-02T17:40:00Z" w:initials="o">
    <w:p w14:paraId="469CB6FC" w14:textId="77777777" w:rsidR="00536736" w:rsidRPr="007004BF" w:rsidRDefault="00536736">
      <w:pPr>
        <w:pStyle w:val="af4"/>
        <w:rPr>
          <w:lang w:val="en-US"/>
        </w:rPr>
      </w:pPr>
      <w:r>
        <w:rPr>
          <w:rStyle w:val="af3"/>
        </w:rPr>
        <w:annotationRef/>
      </w:r>
      <w:r w:rsidRPr="007004BF">
        <w:rPr>
          <w:lang w:val="en-US"/>
        </w:rPr>
        <w:t>http://www.surwiki.ru/wiki/images/a/aa/39876.jpg</w:t>
      </w:r>
    </w:p>
  </w:comment>
  <w:comment w:id="120" w:author="Ekaterina Kpitets" w:date="2013-08-03T23:17:00Z" w:initials="K">
    <w:p w14:paraId="0524B805" w14:textId="77777777" w:rsidR="00536736" w:rsidRPr="001A64A5" w:rsidRDefault="00536736">
      <w:pPr>
        <w:pStyle w:val="af4"/>
        <w:rPr>
          <w:lang w:val="en-US"/>
        </w:rPr>
      </w:pPr>
      <w:r>
        <w:rPr>
          <w:rStyle w:val="af3"/>
        </w:rPr>
        <w:annotationRef/>
      </w:r>
      <w:hyperlink r:id="rId26" w:history="1">
        <w:r w:rsidRPr="00734E80">
          <w:rPr>
            <w:rStyle w:val="a9"/>
            <w:lang w:val="en-US"/>
          </w:rPr>
          <w:t>http</w:t>
        </w:r>
        <w:r w:rsidRPr="009B5446">
          <w:rPr>
            <w:rStyle w:val="a9"/>
            <w:lang w:val="en-US"/>
          </w:rPr>
          <w:t>://</w:t>
        </w:r>
        <w:r w:rsidRPr="00734E80">
          <w:rPr>
            <w:rStyle w:val="a9"/>
            <w:lang w:val="en-US"/>
          </w:rPr>
          <w:t>www</w:t>
        </w:r>
        <w:r w:rsidRPr="009B5446">
          <w:rPr>
            <w:rStyle w:val="a9"/>
            <w:lang w:val="en-US"/>
          </w:rPr>
          <w:t>.</w:t>
        </w:r>
        <w:r w:rsidRPr="00734E80">
          <w:rPr>
            <w:rStyle w:val="a9"/>
            <w:lang w:val="en-US"/>
          </w:rPr>
          <w:t>itcontent</w:t>
        </w:r>
        <w:r w:rsidRPr="009B5446">
          <w:rPr>
            <w:rStyle w:val="a9"/>
            <w:lang w:val="en-US"/>
          </w:rPr>
          <w:t>.</w:t>
        </w:r>
        <w:r w:rsidRPr="00734E80">
          <w:rPr>
            <w:rStyle w:val="a9"/>
            <w:lang w:val="en-US"/>
          </w:rPr>
          <w:t>ru</w:t>
        </w:r>
        <w:r w:rsidRPr="009B5446">
          <w:rPr>
            <w:rStyle w:val="a9"/>
            <w:lang w:val="en-US"/>
          </w:rPr>
          <w:t>/</w:t>
        </w:r>
        <w:r w:rsidRPr="00734E80">
          <w:rPr>
            <w:rStyle w:val="a9"/>
            <w:lang w:val="en-US"/>
          </w:rPr>
          <w:t>archives</w:t>
        </w:r>
        <w:r w:rsidRPr="009B5446">
          <w:rPr>
            <w:rStyle w:val="a9"/>
            <w:lang w:val="en-US"/>
          </w:rPr>
          <w:t>/</w:t>
        </w:r>
        <w:r w:rsidRPr="00734E80">
          <w:rPr>
            <w:rStyle w:val="a9"/>
            <w:lang w:val="en-US"/>
          </w:rPr>
          <w:t>blog</w:t>
        </w:r>
        <w:r w:rsidRPr="009B5446">
          <w:rPr>
            <w:rStyle w:val="a9"/>
            <w:lang w:val="en-US"/>
          </w:rPr>
          <w:t>/</w:t>
        </w:r>
        <w:r w:rsidRPr="00734E80">
          <w:rPr>
            <w:rStyle w:val="a9"/>
            <w:lang w:val="en-US"/>
          </w:rPr>
          <w:t>it</w:t>
        </w:r>
        <w:r w:rsidRPr="009B5446">
          <w:rPr>
            <w:rStyle w:val="a9"/>
            <w:lang w:val="en-US"/>
          </w:rPr>
          <w:t>_</w:t>
        </w:r>
        <w:r w:rsidRPr="00734E80">
          <w:rPr>
            <w:rStyle w:val="a9"/>
            <w:lang w:val="en-US"/>
          </w:rPr>
          <w:t>internet</w:t>
        </w:r>
        <w:r w:rsidRPr="009B5446">
          <w:rPr>
            <w:rStyle w:val="a9"/>
            <w:lang w:val="en-US"/>
          </w:rPr>
          <w:t>_</w:t>
        </w:r>
        <w:r w:rsidRPr="00734E80">
          <w:rPr>
            <w:rStyle w:val="a9"/>
            <w:lang w:val="en-US"/>
          </w:rPr>
          <w:t>marketing</w:t>
        </w:r>
      </w:hyperlink>
    </w:p>
  </w:comment>
  <w:comment w:id="121" w:author="Елана" w:date="2013-01-21T18:19:00Z" w:initials="Е">
    <w:p w14:paraId="6CB43C74" w14:textId="77777777" w:rsidR="00536736" w:rsidRPr="001A64A5" w:rsidRDefault="00536736" w:rsidP="00086D78">
      <w:pPr>
        <w:pStyle w:val="af4"/>
        <w:rPr>
          <w:lang w:val="en-US"/>
        </w:rPr>
      </w:pPr>
      <w:r>
        <w:rPr>
          <w:rStyle w:val="af3"/>
        </w:rPr>
        <w:annotationRef/>
      </w:r>
      <w:r w:rsidRPr="001A64A5">
        <w:rPr>
          <w:lang w:val="en-US"/>
        </w:rPr>
        <w:t xml:space="preserve"> </w:t>
      </w:r>
      <w:hyperlink r:id="rId27" w:history="1">
        <w:r w:rsidRPr="00734E80">
          <w:rPr>
            <w:rStyle w:val="a9"/>
            <w:lang w:val="en-US"/>
          </w:rPr>
          <w:t>http</w:t>
        </w:r>
        <w:r w:rsidRPr="001A64A5">
          <w:rPr>
            <w:rStyle w:val="a9"/>
            <w:lang w:val="en-US"/>
          </w:rPr>
          <w:t>://</w:t>
        </w:r>
        <w:r w:rsidRPr="00734E80">
          <w:rPr>
            <w:rStyle w:val="a9"/>
            <w:lang w:val="en-US"/>
          </w:rPr>
          <w:t>www</w:t>
        </w:r>
        <w:r w:rsidRPr="001A64A5">
          <w:rPr>
            <w:rStyle w:val="a9"/>
            <w:lang w:val="en-US"/>
          </w:rPr>
          <w:t>.</w:t>
        </w:r>
        <w:r w:rsidRPr="00734E80">
          <w:rPr>
            <w:rStyle w:val="a9"/>
            <w:lang w:val="en-US"/>
          </w:rPr>
          <w:t>itcontent</w:t>
        </w:r>
        <w:r w:rsidRPr="001A64A5">
          <w:rPr>
            <w:rStyle w:val="a9"/>
            <w:lang w:val="en-US"/>
          </w:rPr>
          <w:t>.</w:t>
        </w:r>
        <w:r w:rsidRPr="00734E80">
          <w:rPr>
            <w:rStyle w:val="a9"/>
            <w:lang w:val="en-US"/>
          </w:rPr>
          <w:t>ru</w:t>
        </w:r>
        <w:r w:rsidRPr="001A64A5">
          <w:rPr>
            <w:rStyle w:val="a9"/>
            <w:lang w:val="en-US"/>
          </w:rPr>
          <w:t>/</w:t>
        </w:r>
        <w:r w:rsidRPr="00734E80">
          <w:rPr>
            <w:rStyle w:val="a9"/>
            <w:lang w:val="en-US"/>
          </w:rPr>
          <w:t>archives</w:t>
        </w:r>
        <w:r w:rsidRPr="001A64A5">
          <w:rPr>
            <w:rStyle w:val="a9"/>
            <w:lang w:val="en-US"/>
          </w:rPr>
          <w:t>/</w:t>
        </w:r>
        <w:r w:rsidRPr="00734E80">
          <w:rPr>
            <w:rStyle w:val="a9"/>
            <w:lang w:val="en-US"/>
          </w:rPr>
          <w:t>blog</w:t>
        </w:r>
        <w:r w:rsidRPr="001A64A5">
          <w:rPr>
            <w:rStyle w:val="a9"/>
            <w:lang w:val="en-US"/>
          </w:rPr>
          <w:t>/</w:t>
        </w:r>
        <w:r w:rsidRPr="00734E80">
          <w:rPr>
            <w:rStyle w:val="a9"/>
            <w:lang w:val="en-US"/>
          </w:rPr>
          <w:t>it</w:t>
        </w:r>
        <w:r w:rsidRPr="001A64A5">
          <w:rPr>
            <w:rStyle w:val="a9"/>
            <w:lang w:val="en-US"/>
          </w:rPr>
          <w:t>_</w:t>
        </w:r>
        <w:r w:rsidRPr="00734E80">
          <w:rPr>
            <w:rStyle w:val="a9"/>
            <w:lang w:val="en-US"/>
          </w:rPr>
          <w:t>internet</w:t>
        </w:r>
        <w:r w:rsidRPr="001A64A5">
          <w:rPr>
            <w:rStyle w:val="a9"/>
            <w:lang w:val="en-US"/>
          </w:rPr>
          <w:t>_</w:t>
        </w:r>
        <w:r w:rsidRPr="00734E80">
          <w:rPr>
            <w:rStyle w:val="a9"/>
            <w:lang w:val="en-US"/>
          </w:rPr>
          <w:t>marketing</w:t>
        </w:r>
      </w:hyperlink>
    </w:p>
    <w:p w14:paraId="59802786" w14:textId="77777777" w:rsidR="00536736" w:rsidRPr="001A64A5" w:rsidRDefault="00536736" w:rsidP="00086D78">
      <w:pPr>
        <w:pStyle w:val="af4"/>
        <w:rPr>
          <w:lang w:val="en-US"/>
        </w:rPr>
      </w:pPr>
    </w:p>
  </w:comment>
  <w:comment w:id="127" w:author="Ekaterina Kpitets" w:date="2013-08-03T23:21:00Z" w:initials="K">
    <w:p w14:paraId="24792369" w14:textId="77777777" w:rsidR="00536736" w:rsidRDefault="00536736">
      <w:pPr>
        <w:pStyle w:val="af4"/>
      </w:pPr>
      <w:r>
        <w:rPr>
          <w:rStyle w:val="af3"/>
        </w:rPr>
        <w:annotationRef/>
      </w:r>
      <w:r w:rsidRPr="00A33AD9">
        <w:t xml:space="preserve">Форматирование </w:t>
      </w:r>
      <w:r>
        <w:t xml:space="preserve">и исправление </w:t>
      </w:r>
      <w:r w:rsidRPr="00A33AD9">
        <w:t>как в видеовставке выше</w:t>
      </w:r>
      <w:r>
        <w:t>.</w:t>
      </w:r>
    </w:p>
  </w:comment>
  <w:comment w:id="128" w:author="o_afanasiadi" w:date="2013-04-26T14:00:00Z" w:initials="o">
    <w:p w14:paraId="565043EB" w14:textId="77777777" w:rsidR="00536736" w:rsidRPr="00A112AE" w:rsidRDefault="00536736">
      <w:pPr>
        <w:pStyle w:val="af4"/>
      </w:pPr>
      <w:r>
        <w:rPr>
          <w:rStyle w:val="af3"/>
        </w:rPr>
        <w:annotationRef/>
      </w:r>
      <w:hyperlink r:id="rId28" w:history="1">
        <w:r w:rsidRPr="00AE0571">
          <w:rPr>
            <w:rStyle w:val="a9"/>
            <w:lang w:val="en-US"/>
          </w:rPr>
          <w:t>http</w:t>
        </w:r>
        <w:r w:rsidRPr="00A112AE">
          <w:rPr>
            <w:rStyle w:val="a9"/>
          </w:rPr>
          <w:t>://</w:t>
        </w:r>
        <w:r w:rsidRPr="00AE0571">
          <w:rPr>
            <w:rStyle w:val="a9"/>
            <w:lang w:val="en-US"/>
          </w:rPr>
          <w:t>www</w:t>
        </w:r>
        <w:r w:rsidRPr="00A112AE">
          <w:rPr>
            <w:rStyle w:val="a9"/>
          </w:rPr>
          <w:t>.</w:t>
        </w:r>
        <w:proofErr w:type="spellStart"/>
        <w:r w:rsidRPr="00AE0571">
          <w:rPr>
            <w:rStyle w:val="a9"/>
            <w:lang w:val="en-US"/>
          </w:rPr>
          <w:t>cossa</w:t>
        </w:r>
        <w:proofErr w:type="spellEnd"/>
        <w:r w:rsidRPr="00A112AE">
          <w:rPr>
            <w:rStyle w:val="a9"/>
          </w:rPr>
          <w:t>.</w:t>
        </w:r>
        <w:proofErr w:type="spellStart"/>
        <w:r w:rsidRPr="00AE0571">
          <w:rPr>
            <w:rStyle w:val="a9"/>
            <w:lang w:val="en-US"/>
          </w:rPr>
          <w:t>ru</w:t>
        </w:r>
        <w:proofErr w:type="spellEnd"/>
        <w:r w:rsidRPr="00A112AE">
          <w:rPr>
            <w:rStyle w:val="a9"/>
          </w:rPr>
          <w:t>/</w:t>
        </w:r>
      </w:hyperlink>
      <w:r w:rsidRPr="00A112AE">
        <w:t xml:space="preserve"> </w:t>
      </w:r>
    </w:p>
  </w:comment>
  <w:comment w:id="132" w:author="Елана" w:date="2013-01-21T18:45:00Z" w:initials="Е">
    <w:p w14:paraId="604A60DE" w14:textId="77777777" w:rsidR="00536736" w:rsidRPr="00A112AE" w:rsidRDefault="00536736" w:rsidP="009E288F">
      <w:pPr>
        <w:pStyle w:val="af4"/>
      </w:pPr>
      <w:r>
        <w:rPr>
          <w:rStyle w:val="af3"/>
        </w:rPr>
        <w:annotationRef/>
      </w:r>
      <w:r w:rsidRPr="00A112AE">
        <w:t xml:space="preserve"> </w:t>
      </w:r>
      <w:hyperlink r:id="rId29" w:history="1">
        <w:r w:rsidRPr="00734E80">
          <w:rPr>
            <w:rStyle w:val="a9"/>
            <w:lang w:val="en-US"/>
          </w:rPr>
          <w:t>http</w:t>
        </w:r>
        <w:r w:rsidRPr="00A112AE">
          <w:rPr>
            <w:rStyle w:val="a9"/>
          </w:rPr>
          <w:t>://</w:t>
        </w:r>
        <w:proofErr w:type="spellStart"/>
        <w:r w:rsidRPr="00734E80">
          <w:rPr>
            <w:rStyle w:val="a9"/>
            <w:lang w:val="en-US"/>
          </w:rPr>
          <w:t>hrm</w:t>
        </w:r>
        <w:proofErr w:type="spellEnd"/>
        <w:r w:rsidRPr="00A112AE">
          <w:rPr>
            <w:rStyle w:val="a9"/>
          </w:rPr>
          <w:t>.</w:t>
        </w:r>
        <w:proofErr w:type="spellStart"/>
        <w:r w:rsidRPr="00734E80">
          <w:rPr>
            <w:rStyle w:val="a9"/>
            <w:lang w:val="en-US"/>
          </w:rPr>
          <w:t>ru</w:t>
        </w:r>
        <w:proofErr w:type="spellEnd"/>
        <w:r w:rsidRPr="00A112AE">
          <w:rPr>
            <w:rStyle w:val="a9"/>
          </w:rPr>
          <w:t>/</w:t>
        </w:r>
        <w:proofErr w:type="spellStart"/>
        <w:r w:rsidRPr="00734E80">
          <w:rPr>
            <w:rStyle w:val="a9"/>
            <w:lang w:val="en-US"/>
          </w:rPr>
          <w:t>klassiki</w:t>
        </w:r>
        <w:proofErr w:type="spellEnd"/>
        <w:r w:rsidRPr="00A112AE">
          <w:rPr>
            <w:rStyle w:val="a9"/>
          </w:rPr>
          <w:t>-</w:t>
        </w:r>
        <w:proofErr w:type="spellStart"/>
        <w:r w:rsidRPr="00734E80">
          <w:rPr>
            <w:rStyle w:val="a9"/>
            <w:lang w:val="en-US"/>
          </w:rPr>
          <w:t>menedzhmenta</w:t>
        </w:r>
        <w:proofErr w:type="spellEnd"/>
        <w:r w:rsidRPr="00A112AE">
          <w:rPr>
            <w:rStyle w:val="a9"/>
          </w:rPr>
          <w:t>-</w:t>
        </w:r>
        <w:proofErr w:type="spellStart"/>
        <w:r w:rsidRPr="00734E80">
          <w:rPr>
            <w:rStyle w:val="a9"/>
            <w:lang w:val="en-US"/>
          </w:rPr>
          <w:t>ansoff</w:t>
        </w:r>
        <w:proofErr w:type="spellEnd"/>
        <w:r w:rsidRPr="00A112AE">
          <w:rPr>
            <w:rStyle w:val="a9"/>
          </w:rPr>
          <w:t>-</w:t>
        </w:r>
        <w:proofErr w:type="spellStart"/>
        <w:r w:rsidRPr="00734E80">
          <w:rPr>
            <w:rStyle w:val="a9"/>
            <w:lang w:val="en-US"/>
          </w:rPr>
          <w:t>igor</w:t>
        </w:r>
        <w:proofErr w:type="spellEnd"/>
        <w:r w:rsidRPr="00A112AE">
          <w:rPr>
            <w:rStyle w:val="a9"/>
          </w:rPr>
          <w:t>-</w:t>
        </w:r>
        <w:proofErr w:type="spellStart"/>
        <w:r w:rsidRPr="00734E80">
          <w:rPr>
            <w:rStyle w:val="a9"/>
            <w:lang w:val="en-US"/>
          </w:rPr>
          <w:t>ansoff</w:t>
        </w:r>
        <w:proofErr w:type="spellEnd"/>
        <w:r w:rsidRPr="00A112AE">
          <w:rPr>
            <w:rStyle w:val="a9"/>
          </w:rPr>
          <w:t>-</w:t>
        </w:r>
        <w:r w:rsidRPr="00734E80">
          <w:rPr>
            <w:rStyle w:val="a9"/>
            <w:lang w:val="en-US"/>
          </w:rPr>
          <w:t>h</w:t>
        </w:r>
        <w:r w:rsidRPr="00A112AE">
          <w:rPr>
            <w:rStyle w:val="a9"/>
          </w:rPr>
          <w:t>-</w:t>
        </w:r>
        <w:proofErr w:type="spellStart"/>
        <w:r w:rsidRPr="00734E80">
          <w:rPr>
            <w:rStyle w:val="a9"/>
            <w:lang w:val="en-US"/>
          </w:rPr>
          <w:t>igor</w:t>
        </w:r>
        <w:proofErr w:type="spellEnd"/>
      </w:hyperlink>
    </w:p>
    <w:p w14:paraId="2072FDF7" w14:textId="77777777" w:rsidR="00536736" w:rsidRPr="00A112AE" w:rsidRDefault="00536736" w:rsidP="009E288F">
      <w:pPr>
        <w:pStyle w:val="af4"/>
      </w:pPr>
    </w:p>
  </w:comment>
  <w:comment w:id="139" w:author="o_afanasiadi" w:date="2013-07-02T17:44:00Z" w:initials="o">
    <w:p w14:paraId="7685B3FC" w14:textId="77777777" w:rsidR="00536736" w:rsidRPr="00A112AE" w:rsidRDefault="00536736">
      <w:pPr>
        <w:pStyle w:val="af4"/>
      </w:pPr>
      <w:r>
        <w:rPr>
          <w:rStyle w:val="af3"/>
        </w:rPr>
        <w:annotationRef/>
      </w:r>
      <w:r w:rsidRPr="00D94EE9">
        <w:rPr>
          <w:lang w:val="en-US"/>
        </w:rPr>
        <w:t>http</w:t>
      </w:r>
      <w:r w:rsidRPr="00A112AE">
        <w:t>://</w:t>
      </w:r>
      <w:r w:rsidRPr="00D94EE9">
        <w:rPr>
          <w:lang w:val="en-US"/>
        </w:rPr>
        <w:t>www</w:t>
      </w:r>
      <w:r w:rsidRPr="00A112AE">
        <w:t>.</w:t>
      </w:r>
      <w:proofErr w:type="spellStart"/>
      <w:r w:rsidRPr="00D94EE9">
        <w:rPr>
          <w:lang w:val="en-US"/>
        </w:rPr>
        <w:t>bnews</w:t>
      </w:r>
      <w:proofErr w:type="spellEnd"/>
      <w:r w:rsidRPr="00A112AE">
        <w:t>.</w:t>
      </w:r>
      <w:proofErr w:type="spellStart"/>
      <w:r w:rsidRPr="00D94EE9">
        <w:rPr>
          <w:lang w:val="en-US"/>
        </w:rPr>
        <w:t>kz</w:t>
      </w:r>
      <w:proofErr w:type="spellEnd"/>
      <w:r w:rsidRPr="00A112AE">
        <w:t>/</w:t>
      </w:r>
      <w:r w:rsidRPr="00D94EE9">
        <w:rPr>
          <w:lang w:val="en-US"/>
        </w:rPr>
        <w:t>picture</w:t>
      </w:r>
      <w:r w:rsidRPr="00A112AE">
        <w:t>/380/</w:t>
      </w:r>
      <w:r w:rsidRPr="00D94EE9">
        <w:rPr>
          <w:lang w:val="en-US"/>
        </w:rPr>
        <w:t>news</w:t>
      </w:r>
      <w:r w:rsidRPr="00A112AE">
        <w:t>/</w:t>
      </w:r>
      <w:r w:rsidRPr="00D94EE9">
        <w:rPr>
          <w:lang w:val="en-US"/>
        </w:rPr>
        <w:t>c</w:t>
      </w:r>
      <w:r w:rsidRPr="00A112AE">
        <w:t>56</w:t>
      </w:r>
      <w:proofErr w:type="spellStart"/>
      <w:r w:rsidRPr="00D94EE9">
        <w:rPr>
          <w:lang w:val="en-US"/>
        </w:rPr>
        <w:t>aff</w:t>
      </w:r>
      <w:proofErr w:type="spellEnd"/>
      <w:r w:rsidRPr="00A112AE">
        <w:t>3</w:t>
      </w:r>
      <w:r w:rsidRPr="00D94EE9">
        <w:rPr>
          <w:lang w:val="en-US"/>
        </w:rPr>
        <w:t>d</w:t>
      </w:r>
      <w:r w:rsidRPr="00A112AE">
        <w:t>7</w:t>
      </w:r>
      <w:r w:rsidRPr="00D94EE9">
        <w:rPr>
          <w:lang w:val="en-US"/>
        </w:rPr>
        <w:t>e</w:t>
      </w:r>
      <w:r w:rsidRPr="00A112AE">
        <w:t>1971</w:t>
      </w:r>
      <w:r w:rsidRPr="00D94EE9">
        <w:rPr>
          <w:lang w:val="en-US"/>
        </w:rPr>
        <w:t>a</w:t>
      </w:r>
      <w:r w:rsidRPr="00A112AE">
        <w:t>5</w:t>
      </w:r>
      <w:r w:rsidRPr="00D94EE9">
        <w:rPr>
          <w:lang w:val="en-US"/>
        </w:rPr>
        <w:t>b</w:t>
      </w:r>
      <w:r w:rsidRPr="00A112AE">
        <w:t>97181</w:t>
      </w:r>
      <w:r w:rsidRPr="00D94EE9">
        <w:rPr>
          <w:lang w:val="en-US"/>
        </w:rPr>
        <w:t>d</w:t>
      </w:r>
      <w:r w:rsidRPr="00A112AE">
        <w:t>0</w:t>
      </w:r>
      <w:r w:rsidRPr="00D94EE9">
        <w:rPr>
          <w:lang w:val="en-US"/>
        </w:rPr>
        <w:t>c</w:t>
      </w:r>
      <w:r w:rsidRPr="00A112AE">
        <w:t>281</w:t>
      </w:r>
      <w:r w:rsidRPr="00D94EE9">
        <w:rPr>
          <w:lang w:val="en-US"/>
        </w:rPr>
        <w:t>be</w:t>
      </w:r>
      <w:r w:rsidRPr="00A112AE">
        <w:t>9</w:t>
      </w:r>
      <w:r w:rsidRPr="00D94EE9">
        <w:rPr>
          <w:lang w:val="en-US"/>
        </w:rPr>
        <w:t>f</w:t>
      </w:r>
      <w:r w:rsidRPr="00A112AE">
        <w:t>.</w:t>
      </w:r>
      <w:r w:rsidRPr="00D94EE9">
        <w:rPr>
          <w:lang w:val="en-US"/>
        </w:rPr>
        <w:t>jpg</w:t>
      </w:r>
    </w:p>
  </w:comment>
  <w:comment w:id="142" w:author="Елана" w:date="2013-01-21T19:01:00Z" w:initials="Е">
    <w:p w14:paraId="0256C0CA" w14:textId="77777777" w:rsidR="00536736" w:rsidRPr="00A112AE" w:rsidRDefault="00536736">
      <w:pPr>
        <w:pStyle w:val="af4"/>
      </w:pPr>
      <w:r>
        <w:rPr>
          <w:rStyle w:val="af3"/>
        </w:rPr>
        <w:annotationRef/>
      </w:r>
      <w:hyperlink r:id="rId30" w:history="1">
        <w:r w:rsidRPr="00734E80">
          <w:rPr>
            <w:rStyle w:val="a9"/>
            <w:lang w:val="en-US"/>
          </w:rPr>
          <w:t>http</w:t>
        </w:r>
        <w:r w:rsidRPr="00A112AE">
          <w:rPr>
            <w:rStyle w:val="a9"/>
          </w:rPr>
          <w:t>://</w:t>
        </w:r>
        <w:r w:rsidRPr="00734E80">
          <w:rPr>
            <w:rStyle w:val="a9"/>
            <w:lang w:val="en-US"/>
          </w:rPr>
          <w:t>www</w:t>
        </w:r>
        <w:r w:rsidRPr="00A112AE">
          <w:rPr>
            <w:rStyle w:val="a9"/>
          </w:rPr>
          <w:t>.</w:t>
        </w:r>
        <w:proofErr w:type="spellStart"/>
        <w:r w:rsidRPr="00734E80">
          <w:rPr>
            <w:rStyle w:val="a9"/>
            <w:lang w:val="en-US"/>
          </w:rPr>
          <w:t>insurancefinance</w:t>
        </w:r>
        <w:proofErr w:type="spellEnd"/>
        <w:r w:rsidRPr="00A112AE">
          <w:rPr>
            <w:rStyle w:val="a9"/>
          </w:rPr>
          <w:t>.</w:t>
        </w:r>
        <w:r w:rsidRPr="00734E80">
          <w:rPr>
            <w:rStyle w:val="a9"/>
            <w:lang w:val="en-US"/>
          </w:rPr>
          <w:t>net</w:t>
        </w:r>
        <w:r w:rsidRPr="00A112AE">
          <w:rPr>
            <w:rStyle w:val="a9"/>
          </w:rPr>
          <w:t>/</w:t>
        </w:r>
        <w:r w:rsidRPr="00734E80">
          <w:rPr>
            <w:rStyle w:val="a9"/>
            <w:lang w:val="en-US"/>
          </w:rPr>
          <w:t>marketing</w:t>
        </w:r>
      </w:hyperlink>
    </w:p>
    <w:p w14:paraId="552EAAC5" w14:textId="77777777" w:rsidR="00536736" w:rsidRPr="00A112AE" w:rsidRDefault="00536736">
      <w:pPr>
        <w:pStyle w:val="af4"/>
      </w:pPr>
    </w:p>
  </w:comment>
  <w:comment w:id="143" w:author="Ekaterina Kpitets" w:date="2013-08-04T00:12:00Z" w:initials="K">
    <w:p w14:paraId="7A5A39E8" w14:textId="77777777" w:rsidR="00536736" w:rsidRDefault="00536736">
      <w:pPr>
        <w:pStyle w:val="af4"/>
      </w:pPr>
      <w:r>
        <w:rPr>
          <w:rStyle w:val="af3"/>
        </w:rPr>
        <w:annotationRef/>
      </w:r>
      <w:r w:rsidRPr="00A33AD9">
        <w:t xml:space="preserve">Форматирование </w:t>
      </w:r>
      <w:r>
        <w:t xml:space="preserve">и исправление </w:t>
      </w:r>
      <w:r w:rsidRPr="00A33AD9">
        <w:t>как в видеовставке выше</w:t>
      </w:r>
      <w:r>
        <w:t>.</w:t>
      </w:r>
    </w:p>
  </w:comment>
  <w:comment w:id="144" w:author="o_afanasiadi" w:date="2013-04-26T14:04:00Z" w:initials="o">
    <w:p w14:paraId="726C712A" w14:textId="77777777" w:rsidR="00536736" w:rsidRPr="00A112AE" w:rsidRDefault="00536736">
      <w:pPr>
        <w:pStyle w:val="af4"/>
      </w:pPr>
      <w:r>
        <w:rPr>
          <w:rStyle w:val="af3"/>
        </w:rPr>
        <w:annotationRef/>
      </w:r>
      <w:hyperlink r:id="rId31" w:history="1">
        <w:r w:rsidRPr="00696415">
          <w:rPr>
            <w:rStyle w:val="a9"/>
            <w:lang w:val="en-US"/>
          </w:rPr>
          <w:t>www</w:t>
        </w:r>
        <w:r w:rsidRPr="00A112AE">
          <w:rPr>
            <w:rStyle w:val="a9"/>
          </w:rPr>
          <w:t>.</w:t>
        </w:r>
        <w:proofErr w:type="spellStart"/>
        <w:r w:rsidRPr="00696415">
          <w:rPr>
            <w:rStyle w:val="a9"/>
            <w:lang w:val="en-US"/>
          </w:rPr>
          <w:t>otzyvru</w:t>
        </w:r>
        <w:proofErr w:type="spellEnd"/>
        <w:r w:rsidRPr="00A112AE">
          <w:rPr>
            <w:rStyle w:val="a9"/>
          </w:rPr>
          <w:t>.</w:t>
        </w:r>
        <w:r w:rsidRPr="00696415">
          <w:rPr>
            <w:rStyle w:val="a9"/>
            <w:lang w:val="en-US"/>
          </w:rPr>
          <w:t>net</w:t>
        </w:r>
      </w:hyperlink>
      <w:r w:rsidRPr="00A112AE">
        <w:t xml:space="preserve"> </w:t>
      </w:r>
    </w:p>
  </w:comment>
  <w:comment w:id="147" w:author="o_afanasiadi" w:date="2013-07-02T17:45:00Z" w:initials="o">
    <w:p w14:paraId="453E4A13" w14:textId="77777777" w:rsidR="00536736" w:rsidRPr="00A112AE" w:rsidRDefault="00536736">
      <w:pPr>
        <w:pStyle w:val="af4"/>
      </w:pPr>
      <w:r>
        <w:rPr>
          <w:rStyle w:val="af3"/>
        </w:rPr>
        <w:annotationRef/>
      </w:r>
      <w:r w:rsidRPr="00D94EE9">
        <w:rPr>
          <w:lang w:val="en-US"/>
        </w:rPr>
        <w:t>http</w:t>
      </w:r>
      <w:r w:rsidRPr="00A112AE">
        <w:t>://</w:t>
      </w:r>
      <w:r w:rsidRPr="00D94EE9">
        <w:rPr>
          <w:lang w:val="en-US"/>
        </w:rPr>
        <w:t>files</w:t>
      </w:r>
      <w:r w:rsidRPr="00A112AE">
        <w:t>.</w:t>
      </w:r>
      <w:proofErr w:type="spellStart"/>
      <w:r w:rsidRPr="00D94EE9">
        <w:rPr>
          <w:lang w:val="en-US"/>
        </w:rPr>
        <w:t>sudrf</w:t>
      </w:r>
      <w:proofErr w:type="spellEnd"/>
      <w:r w:rsidRPr="00A112AE">
        <w:t>.</w:t>
      </w:r>
      <w:proofErr w:type="spellStart"/>
      <w:r w:rsidRPr="00D94EE9">
        <w:rPr>
          <w:lang w:val="en-US"/>
        </w:rPr>
        <w:t>ru</w:t>
      </w:r>
      <w:proofErr w:type="spellEnd"/>
      <w:r w:rsidRPr="00A112AE">
        <w:t>/1571/</w:t>
      </w:r>
      <w:r w:rsidRPr="00D94EE9">
        <w:rPr>
          <w:lang w:val="en-US"/>
        </w:rPr>
        <w:t>user</w:t>
      </w:r>
      <w:r w:rsidRPr="00A112AE">
        <w:t>/</w:t>
      </w:r>
      <w:proofErr w:type="spellStart"/>
      <w:r w:rsidRPr="00D94EE9">
        <w:rPr>
          <w:lang w:val="en-US"/>
        </w:rPr>
        <w:t>mejd</w:t>
      </w:r>
      <w:proofErr w:type="spellEnd"/>
      <w:r w:rsidRPr="00A112AE">
        <w:t>.</w:t>
      </w:r>
      <w:r w:rsidRPr="00D94EE9">
        <w:rPr>
          <w:lang w:val="en-US"/>
        </w:rPr>
        <w:t>JPG</w:t>
      </w:r>
    </w:p>
  </w:comment>
  <w:comment w:id="151" w:author="Елана" w:date="2013-01-22T15:49:00Z" w:initials="Е">
    <w:p w14:paraId="01AC9173" w14:textId="77777777" w:rsidR="00536736" w:rsidRPr="00A112AE" w:rsidRDefault="00536736">
      <w:pPr>
        <w:pStyle w:val="af4"/>
      </w:pPr>
      <w:r>
        <w:rPr>
          <w:rStyle w:val="af3"/>
        </w:rPr>
        <w:annotationRef/>
      </w:r>
      <w:hyperlink r:id="rId32" w:history="1">
        <w:r w:rsidRPr="00734E80">
          <w:rPr>
            <w:rStyle w:val="a9"/>
            <w:lang w:val="en-US"/>
          </w:rPr>
          <w:t>http</w:t>
        </w:r>
        <w:r w:rsidRPr="00A112AE">
          <w:rPr>
            <w:rStyle w:val="a9"/>
          </w:rPr>
          <w:t>://</w:t>
        </w:r>
        <w:proofErr w:type="spellStart"/>
        <w:r w:rsidRPr="00734E80">
          <w:rPr>
            <w:rStyle w:val="a9"/>
            <w:lang w:val="en-US"/>
          </w:rPr>
          <w:t>rudocs</w:t>
        </w:r>
        <w:proofErr w:type="spellEnd"/>
        <w:r w:rsidRPr="00A112AE">
          <w:rPr>
            <w:rStyle w:val="a9"/>
          </w:rPr>
          <w:t>.</w:t>
        </w:r>
        <w:proofErr w:type="spellStart"/>
        <w:r w:rsidRPr="00734E80">
          <w:rPr>
            <w:rStyle w:val="a9"/>
            <w:lang w:val="en-US"/>
          </w:rPr>
          <w:t>exdat</w:t>
        </w:r>
        <w:proofErr w:type="spellEnd"/>
        <w:r w:rsidRPr="00A112AE">
          <w:rPr>
            <w:rStyle w:val="a9"/>
          </w:rPr>
          <w:t>.</w:t>
        </w:r>
        <w:r w:rsidRPr="00734E80">
          <w:rPr>
            <w:rStyle w:val="a9"/>
            <w:lang w:val="en-US"/>
          </w:rPr>
          <w:t>com</w:t>
        </w:r>
        <w:r w:rsidRPr="00A112AE">
          <w:rPr>
            <w:rStyle w:val="a9"/>
          </w:rPr>
          <w:t>/</w:t>
        </w:r>
        <w:r w:rsidRPr="00734E80">
          <w:rPr>
            <w:rStyle w:val="a9"/>
            <w:lang w:val="en-US"/>
          </w:rPr>
          <w:t>docs</w:t>
        </w:r>
        <w:r w:rsidRPr="00A112AE">
          <w:rPr>
            <w:rStyle w:val="a9"/>
          </w:rPr>
          <w:t>/</w:t>
        </w:r>
        <w:r w:rsidRPr="00734E80">
          <w:rPr>
            <w:rStyle w:val="a9"/>
            <w:lang w:val="en-US"/>
          </w:rPr>
          <w:t>index</w:t>
        </w:r>
        <w:r w:rsidRPr="00A112AE">
          <w:rPr>
            <w:rStyle w:val="a9"/>
          </w:rPr>
          <w:t>-425424.</w:t>
        </w:r>
        <w:r w:rsidRPr="00734E80">
          <w:rPr>
            <w:rStyle w:val="a9"/>
            <w:lang w:val="en-US"/>
          </w:rPr>
          <w:t>html</w:t>
        </w:r>
        <w:r w:rsidRPr="00A112AE">
          <w:rPr>
            <w:rStyle w:val="a9"/>
          </w:rPr>
          <w:t>?</w:t>
        </w:r>
        <w:r w:rsidRPr="00734E80">
          <w:rPr>
            <w:rStyle w:val="a9"/>
            <w:lang w:val="en-US"/>
          </w:rPr>
          <w:t>page</w:t>
        </w:r>
        <w:r w:rsidRPr="00A112AE">
          <w:rPr>
            <w:rStyle w:val="a9"/>
          </w:rPr>
          <w:t>=16</w:t>
        </w:r>
      </w:hyperlink>
    </w:p>
    <w:p w14:paraId="54549462" w14:textId="77777777" w:rsidR="00536736" w:rsidRPr="00A112AE" w:rsidRDefault="00536736">
      <w:pPr>
        <w:pStyle w:val="af4"/>
      </w:pPr>
    </w:p>
  </w:comment>
  <w:comment w:id="152" w:author="Ekaterina Kpitets" w:date="2013-08-04T00:32:00Z" w:initials="K">
    <w:p w14:paraId="4BCD68DE" w14:textId="77777777" w:rsidR="00536736" w:rsidRPr="00A112AE" w:rsidRDefault="00536736">
      <w:pPr>
        <w:pStyle w:val="af4"/>
      </w:pPr>
      <w:r>
        <w:rPr>
          <w:rStyle w:val="af3"/>
        </w:rPr>
        <w:annotationRef/>
      </w:r>
      <w:hyperlink r:id="rId33" w:history="1">
        <w:r w:rsidRPr="00734E80">
          <w:rPr>
            <w:rStyle w:val="a9"/>
            <w:lang w:val="en-US"/>
          </w:rPr>
          <w:t>http</w:t>
        </w:r>
        <w:r w:rsidRPr="00A112AE">
          <w:rPr>
            <w:rStyle w:val="a9"/>
          </w:rPr>
          <w:t>://</w:t>
        </w:r>
        <w:proofErr w:type="spellStart"/>
        <w:r w:rsidRPr="00734E80">
          <w:rPr>
            <w:rStyle w:val="a9"/>
            <w:lang w:val="en-US"/>
          </w:rPr>
          <w:t>rudocs</w:t>
        </w:r>
        <w:proofErr w:type="spellEnd"/>
        <w:r w:rsidRPr="00A112AE">
          <w:rPr>
            <w:rStyle w:val="a9"/>
          </w:rPr>
          <w:t>.</w:t>
        </w:r>
        <w:proofErr w:type="spellStart"/>
        <w:r w:rsidRPr="00734E80">
          <w:rPr>
            <w:rStyle w:val="a9"/>
            <w:lang w:val="en-US"/>
          </w:rPr>
          <w:t>exdat</w:t>
        </w:r>
        <w:proofErr w:type="spellEnd"/>
        <w:r w:rsidRPr="00A112AE">
          <w:rPr>
            <w:rStyle w:val="a9"/>
          </w:rPr>
          <w:t>.</w:t>
        </w:r>
        <w:r w:rsidRPr="00734E80">
          <w:rPr>
            <w:rStyle w:val="a9"/>
            <w:lang w:val="en-US"/>
          </w:rPr>
          <w:t>com</w:t>
        </w:r>
        <w:r w:rsidRPr="00A112AE">
          <w:rPr>
            <w:rStyle w:val="a9"/>
          </w:rPr>
          <w:t>/</w:t>
        </w:r>
        <w:r w:rsidRPr="00734E80">
          <w:rPr>
            <w:rStyle w:val="a9"/>
            <w:lang w:val="en-US"/>
          </w:rPr>
          <w:t>docs</w:t>
        </w:r>
        <w:r w:rsidRPr="00A112AE">
          <w:rPr>
            <w:rStyle w:val="a9"/>
          </w:rPr>
          <w:t>/</w:t>
        </w:r>
        <w:r w:rsidRPr="00734E80">
          <w:rPr>
            <w:rStyle w:val="a9"/>
            <w:lang w:val="en-US"/>
          </w:rPr>
          <w:t>index</w:t>
        </w:r>
        <w:r w:rsidRPr="00A112AE">
          <w:rPr>
            <w:rStyle w:val="a9"/>
          </w:rPr>
          <w:t>-425424.</w:t>
        </w:r>
        <w:r w:rsidRPr="00734E80">
          <w:rPr>
            <w:rStyle w:val="a9"/>
            <w:lang w:val="en-US"/>
          </w:rPr>
          <w:t>html</w:t>
        </w:r>
        <w:r w:rsidRPr="00A112AE">
          <w:rPr>
            <w:rStyle w:val="a9"/>
          </w:rPr>
          <w:t>?</w:t>
        </w:r>
        <w:r w:rsidRPr="00734E80">
          <w:rPr>
            <w:rStyle w:val="a9"/>
            <w:lang w:val="en-US"/>
          </w:rPr>
          <w:t>page</w:t>
        </w:r>
        <w:r w:rsidRPr="00A112AE">
          <w:rPr>
            <w:rStyle w:val="a9"/>
          </w:rPr>
          <w:t>=16</w:t>
        </w:r>
      </w:hyperlink>
    </w:p>
  </w:comment>
  <w:comment w:id="153" w:author="Елана" w:date="2013-01-22T15:58:00Z" w:initials="Е">
    <w:p w14:paraId="223CE165" w14:textId="77777777" w:rsidR="00536736" w:rsidRPr="00A112AE" w:rsidRDefault="00536736">
      <w:pPr>
        <w:pStyle w:val="af4"/>
      </w:pPr>
      <w:r>
        <w:rPr>
          <w:rStyle w:val="af3"/>
        </w:rPr>
        <w:annotationRef/>
      </w:r>
      <w:hyperlink r:id="rId34" w:history="1">
        <w:r w:rsidRPr="00734E80">
          <w:rPr>
            <w:rStyle w:val="a9"/>
            <w:lang w:val="en-US"/>
          </w:rPr>
          <w:t>http</w:t>
        </w:r>
        <w:r w:rsidRPr="00A112AE">
          <w:rPr>
            <w:rStyle w:val="a9"/>
          </w:rPr>
          <w:t>://</w:t>
        </w:r>
        <w:proofErr w:type="spellStart"/>
        <w:r w:rsidRPr="00734E80">
          <w:rPr>
            <w:rStyle w:val="a9"/>
            <w:lang w:val="en-US"/>
          </w:rPr>
          <w:t>vietnextgroup</w:t>
        </w:r>
        <w:proofErr w:type="spellEnd"/>
        <w:r w:rsidRPr="00A112AE">
          <w:rPr>
            <w:rStyle w:val="a9"/>
          </w:rPr>
          <w:t>.</w:t>
        </w:r>
        <w:proofErr w:type="spellStart"/>
        <w:r w:rsidRPr="00734E80">
          <w:rPr>
            <w:rStyle w:val="a9"/>
            <w:lang w:val="en-US"/>
          </w:rPr>
          <w:t>vn</w:t>
        </w:r>
        <w:proofErr w:type="spellEnd"/>
        <w:r w:rsidRPr="00A112AE">
          <w:rPr>
            <w:rStyle w:val="a9"/>
          </w:rPr>
          <w:t>/?</w:t>
        </w:r>
        <w:r w:rsidRPr="00734E80">
          <w:rPr>
            <w:rStyle w:val="a9"/>
            <w:lang w:val="en-US"/>
          </w:rPr>
          <w:t>page</w:t>
        </w:r>
        <w:r w:rsidRPr="00A112AE">
          <w:rPr>
            <w:rStyle w:val="a9"/>
          </w:rPr>
          <w:t>=</w:t>
        </w:r>
        <w:r w:rsidRPr="00734E80">
          <w:rPr>
            <w:rStyle w:val="a9"/>
            <w:lang w:val="en-US"/>
          </w:rPr>
          <w:t>product</w:t>
        </w:r>
        <w:r w:rsidRPr="00A112AE">
          <w:rPr>
            <w:rStyle w:val="a9"/>
          </w:rPr>
          <w:t>&amp;</w:t>
        </w:r>
        <w:r w:rsidRPr="00734E80">
          <w:rPr>
            <w:rStyle w:val="a9"/>
            <w:lang w:val="en-US"/>
          </w:rPr>
          <w:t>id</w:t>
        </w:r>
        <w:r w:rsidRPr="00A112AE">
          <w:rPr>
            <w:rStyle w:val="a9"/>
          </w:rPr>
          <w:t>=059</w:t>
        </w:r>
      </w:hyperlink>
    </w:p>
    <w:p w14:paraId="149FA3E1" w14:textId="77777777" w:rsidR="00536736" w:rsidRPr="00A112AE" w:rsidRDefault="00536736">
      <w:pPr>
        <w:pStyle w:val="af4"/>
      </w:pPr>
    </w:p>
  </w:comment>
  <w:comment w:id="154" w:author="Ekaterina Kpitets" w:date="2013-08-04T00:47:00Z" w:initials="K">
    <w:p w14:paraId="4B5EAD74" w14:textId="77777777" w:rsidR="00536736" w:rsidRDefault="00536736">
      <w:pPr>
        <w:pStyle w:val="af4"/>
      </w:pPr>
      <w:r>
        <w:rPr>
          <w:rStyle w:val="af3"/>
        </w:rPr>
        <w:annotationRef/>
      </w:r>
      <w:r w:rsidRPr="00A33AD9">
        <w:t xml:space="preserve">Форматирование </w:t>
      </w:r>
      <w:r>
        <w:t xml:space="preserve">и исправление </w:t>
      </w:r>
      <w:r w:rsidRPr="00A33AD9">
        <w:t>как в видеовставке выше</w:t>
      </w:r>
      <w:r>
        <w:t>.</w:t>
      </w:r>
    </w:p>
  </w:comment>
  <w:comment w:id="155" w:author="o_afanasiadi" w:date="2013-04-26T14:07:00Z" w:initials="o">
    <w:p w14:paraId="0A311642" w14:textId="77777777" w:rsidR="00536736" w:rsidRPr="008D7981" w:rsidRDefault="00536736" w:rsidP="00B107AE">
      <w:pPr>
        <w:rPr>
          <w:sz w:val="20"/>
          <w:szCs w:val="20"/>
        </w:rPr>
      </w:pPr>
      <w:r>
        <w:rPr>
          <w:rStyle w:val="af3"/>
        </w:rPr>
        <w:annotationRef/>
      </w:r>
      <w:hyperlink r:id="rId35" w:history="1">
        <w:r w:rsidRPr="00AE0571">
          <w:rPr>
            <w:rStyle w:val="a9"/>
            <w:sz w:val="20"/>
            <w:szCs w:val="20"/>
            <w:lang w:val="en-US"/>
          </w:rPr>
          <w:t>http</w:t>
        </w:r>
        <w:r w:rsidRPr="008D7981">
          <w:rPr>
            <w:rStyle w:val="a9"/>
            <w:sz w:val="20"/>
            <w:szCs w:val="20"/>
          </w:rPr>
          <w:t>://</w:t>
        </w:r>
        <w:r w:rsidRPr="00AE0571">
          <w:rPr>
            <w:rStyle w:val="a9"/>
            <w:sz w:val="20"/>
            <w:szCs w:val="20"/>
            <w:lang w:val="en-US"/>
          </w:rPr>
          <w:t>www</w:t>
        </w:r>
        <w:r w:rsidRPr="008D7981">
          <w:rPr>
            <w:rStyle w:val="a9"/>
            <w:sz w:val="20"/>
            <w:szCs w:val="20"/>
          </w:rPr>
          <w:t>.</w:t>
        </w:r>
        <w:proofErr w:type="spellStart"/>
        <w:r w:rsidRPr="00AE0571">
          <w:rPr>
            <w:rStyle w:val="a9"/>
            <w:sz w:val="20"/>
            <w:szCs w:val="20"/>
            <w:lang w:val="en-US"/>
          </w:rPr>
          <w:t>inros</w:t>
        </w:r>
        <w:proofErr w:type="spellEnd"/>
        <w:r w:rsidRPr="008D7981">
          <w:rPr>
            <w:rStyle w:val="a9"/>
            <w:sz w:val="20"/>
            <w:szCs w:val="20"/>
          </w:rPr>
          <w:t>-</w:t>
        </w:r>
        <w:r w:rsidRPr="00AE0571">
          <w:rPr>
            <w:rStyle w:val="a9"/>
            <w:sz w:val="20"/>
            <w:szCs w:val="20"/>
            <w:lang w:val="en-US"/>
          </w:rPr>
          <w:t>holding</w:t>
        </w:r>
        <w:r w:rsidRPr="008D7981">
          <w:rPr>
            <w:rStyle w:val="a9"/>
            <w:sz w:val="20"/>
            <w:szCs w:val="20"/>
          </w:rPr>
          <w:t>.</w:t>
        </w:r>
        <w:proofErr w:type="spellStart"/>
        <w:r w:rsidRPr="00AE0571">
          <w:rPr>
            <w:rStyle w:val="a9"/>
            <w:sz w:val="20"/>
            <w:szCs w:val="20"/>
            <w:lang w:val="en-US"/>
          </w:rPr>
          <w:t>ru</w:t>
        </w:r>
        <w:proofErr w:type="spellEnd"/>
        <w:r w:rsidRPr="008D7981">
          <w:rPr>
            <w:rStyle w:val="a9"/>
            <w:sz w:val="20"/>
            <w:szCs w:val="20"/>
          </w:rPr>
          <w:t>/</w:t>
        </w:r>
      </w:hyperlink>
      <w:r w:rsidRPr="008D7981">
        <w:rPr>
          <w:sz w:val="20"/>
          <w:szCs w:val="20"/>
        </w:rPr>
        <w:t xml:space="preserve"> </w:t>
      </w:r>
    </w:p>
  </w:comment>
  <w:comment w:id="160" w:author="Елана" w:date="2013-01-22T16:07:00Z" w:initials="Е">
    <w:p w14:paraId="182F90A9" w14:textId="77777777" w:rsidR="00536736" w:rsidRPr="00A112AE" w:rsidRDefault="00536736">
      <w:pPr>
        <w:pStyle w:val="af4"/>
      </w:pPr>
      <w:r>
        <w:rPr>
          <w:rStyle w:val="af3"/>
        </w:rPr>
        <w:annotationRef/>
      </w:r>
      <w:hyperlink r:id="rId36" w:history="1">
        <w:r w:rsidRPr="00734E80">
          <w:rPr>
            <w:rStyle w:val="a9"/>
            <w:lang w:val="en-US"/>
          </w:rPr>
          <w:t>http</w:t>
        </w:r>
        <w:r w:rsidRPr="00A112AE">
          <w:rPr>
            <w:rStyle w:val="a9"/>
          </w:rPr>
          <w:t>://</w:t>
        </w:r>
        <w:proofErr w:type="spellStart"/>
        <w:r w:rsidRPr="00734E80">
          <w:rPr>
            <w:rStyle w:val="a9"/>
            <w:lang w:val="en-US"/>
          </w:rPr>
          <w:t>marinbiz</w:t>
        </w:r>
        <w:proofErr w:type="spellEnd"/>
        <w:r w:rsidRPr="00A112AE">
          <w:rPr>
            <w:rStyle w:val="a9"/>
          </w:rPr>
          <w:t>.</w:t>
        </w:r>
        <w:proofErr w:type="spellStart"/>
        <w:r w:rsidRPr="00734E80">
          <w:rPr>
            <w:rStyle w:val="a9"/>
            <w:lang w:val="en-US"/>
          </w:rPr>
          <w:t>ru</w:t>
        </w:r>
        <w:proofErr w:type="spellEnd"/>
        <w:r w:rsidRPr="00A112AE">
          <w:rPr>
            <w:rStyle w:val="a9"/>
          </w:rPr>
          <w:t>/?</w:t>
        </w:r>
        <w:r w:rsidRPr="00734E80">
          <w:rPr>
            <w:rStyle w:val="a9"/>
            <w:lang w:val="en-US"/>
          </w:rPr>
          <w:t>p</w:t>
        </w:r>
        <w:r w:rsidRPr="00A112AE">
          <w:rPr>
            <w:rStyle w:val="a9"/>
          </w:rPr>
          <w:t>=8715</w:t>
        </w:r>
      </w:hyperlink>
    </w:p>
    <w:p w14:paraId="73CD5D16" w14:textId="77777777" w:rsidR="00536736" w:rsidRPr="00A112AE" w:rsidRDefault="00536736">
      <w:pPr>
        <w:pStyle w:val="af4"/>
      </w:pPr>
    </w:p>
  </w:comment>
  <w:comment w:id="161" w:author="Ekaterina Kpitets" w:date="2013-08-04T12:29:00Z" w:initials="K">
    <w:p w14:paraId="28790FF4" w14:textId="77777777" w:rsidR="00536736" w:rsidRPr="00F7253D" w:rsidRDefault="00536736">
      <w:pPr>
        <w:pStyle w:val="af4"/>
      </w:pPr>
      <w:r>
        <w:rPr>
          <w:rStyle w:val="af3"/>
        </w:rPr>
        <w:annotationRef/>
      </w:r>
      <w:r w:rsidRPr="001D549F">
        <w:t>Можно добавить к тексту жирности</w:t>
      </w:r>
    </w:p>
  </w:comment>
  <w:comment w:id="167" w:author="Ekaterina Kpitets" w:date="2013-08-04T12:40:00Z" w:initials="K">
    <w:p w14:paraId="4765B9F7" w14:textId="77777777" w:rsidR="00536736" w:rsidRDefault="00536736">
      <w:pPr>
        <w:pStyle w:val="af4"/>
      </w:pPr>
      <w:r>
        <w:rPr>
          <w:rStyle w:val="af3"/>
        </w:rPr>
        <w:annotationRef/>
      </w:r>
      <w:r w:rsidRPr="00A33AD9">
        <w:t xml:space="preserve">Форматирование </w:t>
      </w:r>
      <w:r>
        <w:t xml:space="preserve">и исправление </w:t>
      </w:r>
      <w:r w:rsidRPr="00A33AD9">
        <w:t>как в видеовставке выше</w:t>
      </w:r>
      <w:r>
        <w:t>.</w:t>
      </w:r>
    </w:p>
  </w:comment>
  <w:comment w:id="168" w:author="o_afanasiadi" w:date="2013-04-26T14:12:00Z" w:initials="o">
    <w:p w14:paraId="249C06A8" w14:textId="77777777" w:rsidR="00536736" w:rsidRPr="00A112AE" w:rsidRDefault="00536736">
      <w:pPr>
        <w:pStyle w:val="af4"/>
      </w:pPr>
      <w:r>
        <w:rPr>
          <w:rStyle w:val="af3"/>
        </w:rPr>
        <w:annotationRef/>
      </w:r>
      <w:proofErr w:type="spellStart"/>
      <w:r w:rsidRPr="00030901">
        <w:rPr>
          <w:lang w:val="en-US"/>
        </w:rPr>
        <w:t>neprussia</w:t>
      </w:r>
      <w:proofErr w:type="spellEnd"/>
      <w:r w:rsidRPr="00A112AE">
        <w:t>.</w:t>
      </w:r>
      <w:proofErr w:type="spellStart"/>
      <w:r w:rsidRPr="00030901">
        <w:rPr>
          <w:lang w:val="en-US"/>
        </w:rPr>
        <w:t>ru</w:t>
      </w:r>
      <w:proofErr w:type="spellEnd"/>
    </w:p>
  </w:comment>
  <w:comment w:id="169" w:author="o_afanasiadi" w:date="2013-04-26T14:12:00Z" w:initials="o">
    <w:p w14:paraId="10B83147" w14:textId="77777777" w:rsidR="00536736" w:rsidRPr="00A112AE" w:rsidRDefault="00536736">
      <w:pPr>
        <w:pStyle w:val="af4"/>
      </w:pPr>
      <w:r>
        <w:rPr>
          <w:rStyle w:val="af3"/>
        </w:rPr>
        <w:annotationRef/>
      </w:r>
      <w:hyperlink r:id="rId37" w:history="1">
        <w:r w:rsidRPr="00734E80">
          <w:rPr>
            <w:rStyle w:val="a9"/>
            <w:lang w:val="en-US"/>
          </w:rPr>
          <w:t>http</w:t>
        </w:r>
        <w:r w:rsidRPr="00A112AE">
          <w:rPr>
            <w:rStyle w:val="a9"/>
          </w:rPr>
          <w:t>://</w:t>
        </w:r>
        <w:r w:rsidRPr="00734E80">
          <w:rPr>
            <w:rStyle w:val="a9"/>
            <w:lang w:val="en-US"/>
          </w:rPr>
          <w:t>www</w:t>
        </w:r>
        <w:r w:rsidRPr="00A112AE">
          <w:rPr>
            <w:rStyle w:val="a9"/>
          </w:rPr>
          <w:t>.</w:t>
        </w:r>
        <w:proofErr w:type="spellStart"/>
        <w:r w:rsidRPr="00734E80">
          <w:rPr>
            <w:rStyle w:val="a9"/>
            <w:lang w:val="en-US"/>
          </w:rPr>
          <w:t>giport</w:t>
        </w:r>
        <w:proofErr w:type="spellEnd"/>
        <w:r w:rsidRPr="00A112AE">
          <w:rPr>
            <w:rStyle w:val="a9"/>
          </w:rPr>
          <w:t>.</w:t>
        </w:r>
        <w:proofErr w:type="spellStart"/>
        <w:r w:rsidRPr="00734E80">
          <w:rPr>
            <w:rStyle w:val="a9"/>
            <w:lang w:val="en-US"/>
          </w:rPr>
          <w:t>ru</w:t>
        </w:r>
        <w:proofErr w:type="spellEnd"/>
        <w:r w:rsidRPr="00A112AE">
          <w:rPr>
            <w:rStyle w:val="a9"/>
          </w:rPr>
          <w:t>/</w:t>
        </w:r>
        <w:r w:rsidRPr="00734E80">
          <w:rPr>
            <w:rStyle w:val="a9"/>
            <w:lang w:val="en-US"/>
          </w:rPr>
          <w:t>news</w:t>
        </w:r>
        <w:r w:rsidRPr="00A112AE">
          <w:rPr>
            <w:rStyle w:val="a9"/>
          </w:rPr>
          <w:t>/67183/</w:t>
        </w:r>
      </w:hyperlink>
    </w:p>
  </w:comment>
  <w:comment w:id="172" w:author="o_afanasiadi" w:date="2013-07-02T17:50:00Z" w:initials="o">
    <w:p w14:paraId="054726E5" w14:textId="77777777" w:rsidR="00536736" w:rsidRPr="00A112AE" w:rsidRDefault="00536736">
      <w:pPr>
        <w:pStyle w:val="af4"/>
      </w:pPr>
      <w:r>
        <w:rPr>
          <w:rStyle w:val="af3"/>
        </w:rPr>
        <w:annotationRef/>
      </w:r>
      <w:r w:rsidRPr="00D94EE9">
        <w:rPr>
          <w:lang w:val="en-US"/>
        </w:rPr>
        <w:t>http</w:t>
      </w:r>
      <w:r w:rsidRPr="00A112AE">
        <w:t>://</w:t>
      </w:r>
      <w:proofErr w:type="spellStart"/>
      <w:r w:rsidRPr="00D94EE9">
        <w:rPr>
          <w:lang w:val="en-US"/>
        </w:rPr>
        <w:t>komu</w:t>
      </w:r>
      <w:proofErr w:type="spellEnd"/>
      <w:r w:rsidRPr="00A112AE">
        <w:t>-</w:t>
      </w:r>
      <w:proofErr w:type="spellStart"/>
      <w:r w:rsidRPr="00D94EE9">
        <w:rPr>
          <w:lang w:val="en-US"/>
        </w:rPr>
        <w:t>biznes</w:t>
      </w:r>
      <w:proofErr w:type="spellEnd"/>
      <w:r w:rsidRPr="00A112AE">
        <w:t>.</w:t>
      </w:r>
      <w:proofErr w:type="spellStart"/>
      <w:r w:rsidRPr="00D94EE9">
        <w:rPr>
          <w:lang w:val="en-US"/>
        </w:rPr>
        <w:t>ru</w:t>
      </w:r>
      <w:proofErr w:type="spellEnd"/>
      <w:r w:rsidRPr="00A112AE">
        <w:t>/</w:t>
      </w:r>
      <w:proofErr w:type="spellStart"/>
      <w:r w:rsidRPr="00D94EE9">
        <w:rPr>
          <w:lang w:val="en-US"/>
        </w:rPr>
        <w:t>wp</w:t>
      </w:r>
      <w:proofErr w:type="spellEnd"/>
      <w:r w:rsidRPr="00A112AE">
        <w:t>-</w:t>
      </w:r>
      <w:r w:rsidRPr="00D94EE9">
        <w:rPr>
          <w:lang w:val="en-US"/>
        </w:rPr>
        <w:t>content</w:t>
      </w:r>
      <w:r w:rsidRPr="00A112AE">
        <w:t>/</w:t>
      </w:r>
      <w:r w:rsidRPr="00D94EE9">
        <w:rPr>
          <w:lang w:val="en-US"/>
        </w:rPr>
        <w:t>uploads</w:t>
      </w:r>
      <w:r w:rsidRPr="00A112AE">
        <w:t>/2012/07/</w:t>
      </w:r>
      <w:proofErr w:type="spellStart"/>
      <w:r w:rsidRPr="00D94EE9">
        <w:rPr>
          <w:lang w:val="en-US"/>
        </w:rPr>
        <w:t>Organizatsiya</w:t>
      </w:r>
      <w:proofErr w:type="spellEnd"/>
      <w:r w:rsidRPr="00A112AE">
        <w:t>-</w:t>
      </w:r>
      <w:proofErr w:type="spellStart"/>
      <w:r w:rsidRPr="00D94EE9">
        <w:rPr>
          <w:lang w:val="en-US"/>
        </w:rPr>
        <w:t>svoego</w:t>
      </w:r>
      <w:proofErr w:type="spellEnd"/>
      <w:r w:rsidRPr="00A112AE">
        <w:t>-</w:t>
      </w:r>
      <w:proofErr w:type="spellStart"/>
      <w:r w:rsidRPr="00D94EE9">
        <w:rPr>
          <w:lang w:val="en-US"/>
        </w:rPr>
        <w:t>dela</w:t>
      </w:r>
      <w:proofErr w:type="spellEnd"/>
      <w:r w:rsidRPr="00A112AE">
        <w:t>-</w:t>
      </w:r>
      <w:proofErr w:type="spellStart"/>
      <w:r w:rsidRPr="00D94EE9">
        <w:rPr>
          <w:lang w:val="en-US"/>
        </w:rPr>
        <w:t>dilerstvo</w:t>
      </w:r>
      <w:proofErr w:type="spellEnd"/>
      <w:r w:rsidRPr="00A112AE">
        <w:t>-300</w:t>
      </w:r>
      <w:r w:rsidRPr="00D94EE9">
        <w:rPr>
          <w:lang w:val="en-US"/>
        </w:rPr>
        <w:t>x</w:t>
      </w:r>
      <w:r w:rsidRPr="00A112AE">
        <w:t>228.</w:t>
      </w:r>
      <w:r w:rsidRPr="00D94EE9">
        <w:rPr>
          <w:lang w:val="en-US"/>
        </w:rPr>
        <w:t>jpg</w:t>
      </w:r>
    </w:p>
  </w:comment>
  <w:comment w:id="173" w:author="Ekaterina Kpitets" w:date="2013-08-04T12:59:00Z" w:initials="K">
    <w:p w14:paraId="15ABD837" w14:textId="77777777" w:rsidR="00536736" w:rsidRPr="00A112AE" w:rsidRDefault="00536736" w:rsidP="005E07E5">
      <w:pPr>
        <w:pStyle w:val="af4"/>
      </w:pPr>
      <w:r>
        <w:rPr>
          <w:rStyle w:val="af3"/>
        </w:rPr>
        <w:annotationRef/>
      </w:r>
      <w:r>
        <w:rPr>
          <w:rStyle w:val="af3"/>
        </w:rPr>
        <w:annotationRef/>
      </w:r>
      <w:hyperlink r:id="rId38" w:history="1">
        <w:r w:rsidRPr="00734E80">
          <w:rPr>
            <w:rStyle w:val="a9"/>
            <w:lang w:val="en-US"/>
          </w:rPr>
          <w:t>http</w:t>
        </w:r>
        <w:r w:rsidRPr="00A112AE">
          <w:rPr>
            <w:rStyle w:val="a9"/>
          </w:rPr>
          <w:t>://</w:t>
        </w:r>
        <w:r w:rsidRPr="00734E80">
          <w:rPr>
            <w:rStyle w:val="a9"/>
            <w:lang w:val="en-US"/>
          </w:rPr>
          <w:t>www</w:t>
        </w:r>
        <w:r w:rsidRPr="00A112AE">
          <w:rPr>
            <w:rStyle w:val="a9"/>
          </w:rPr>
          <w:t>.</w:t>
        </w:r>
        <w:proofErr w:type="spellStart"/>
        <w:r w:rsidRPr="00734E80">
          <w:rPr>
            <w:rStyle w:val="a9"/>
            <w:lang w:val="en-US"/>
          </w:rPr>
          <w:t>logosdatabase</w:t>
        </w:r>
        <w:proofErr w:type="spellEnd"/>
        <w:r w:rsidRPr="00A112AE">
          <w:rPr>
            <w:rStyle w:val="a9"/>
          </w:rPr>
          <w:t>.</w:t>
        </w:r>
        <w:r w:rsidRPr="00734E80">
          <w:rPr>
            <w:rStyle w:val="a9"/>
            <w:lang w:val="en-US"/>
          </w:rPr>
          <w:t>com</w:t>
        </w:r>
        <w:r w:rsidRPr="00A112AE">
          <w:rPr>
            <w:rStyle w:val="a9"/>
          </w:rPr>
          <w:t>/</w:t>
        </w:r>
        <w:r w:rsidRPr="00734E80">
          <w:rPr>
            <w:rStyle w:val="a9"/>
            <w:lang w:val="en-US"/>
          </w:rPr>
          <w:t>logo</w:t>
        </w:r>
        <w:r w:rsidRPr="00A112AE">
          <w:rPr>
            <w:rStyle w:val="a9"/>
          </w:rPr>
          <w:t>/</w:t>
        </w:r>
        <w:proofErr w:type="spellStart"/>
        <w:r w:rsidRPr="00734E80">
          <w:rPr>
            <w:rStyle w:val="a9"/>
            <w:lang w:val="en-US"/>
          </w:rPr>
          <w:t>nabisco</w:t>
        </w:r>
        <w:proofErr w:type="spellEnd"/>
        <w:r w:rsidRPr="00A112AE">
          <w:rPr>
            <w:rStyle w:val="a9"/>
          </w:rPr>
          <w:t>_75979876</w:t>
        </w:r>
      </w:hyperlink>
    </w:p>
    <w:p w14:paraId="7C927238" w14:textId="77777777" w:rsidR="00536736" w:rsidRPr="00A112AE" w:rsidRDefault="00536736" w:rsidP="005E07E5">
      <w:pPr>
        <w:pStyle w:val="af4"/>
      </w:pPr>
    </w:p>
    <w:p w14:paraId="1934D00C" w14:textId="77777777" w:rsidR="00536736" w:rsidRDefault="00536736">
      <w:pPr>
        <w:pStyle w:val="af4"/>
      </w:pPr>
    </w:p>
  </w:comment>
  <w:comment w:id="174" w:author="Елана" w:date="2013-01-22T16:51:00Z" w:initials="Е">
    <w:p w14:paraId="1A1E2006" w14:textId="77777777" w:rsidR="00536736" w:rsidRPr="00A112AE" w:rsidRDefault="00536736">
      <w:pPr>
        <w:pStyle w:val="af4"/>
      </w:pPr>
      <w:r>
        <w:rPr>
          <w:rStyle w:val="af3"/>
        </w:rPr>
        <w:annotationRef/>
      </w:r>
      <w:hyperlink r:id="rId39" w:history="1">
        <w:r w:rsidRPr="00734E80">
          <w:rPr>
            <w:rStyle w:val="a9"/>
            <w:lang w:val="en-US"/>
          </w:rPr>
          <w:t>http</w:t>
        </w:r>
        <w:r w:rsidRPr="00A112AE">
          <w:rPr>
            <w:rStyle w:val="a9"/>
          </w:rPr>
          <w:t>://</w:t>
        </w:r>
        <w:r w:rsidRPr="00734E80">
          <w:rPr>
            <w:rStyle w:val="a9"/>
            <w:lang w:val="en-US"/>
          </w:rPr>
          <w:t>www</w:t>
        </w:r>
        <w:r w:rsidRPr="00A112AE">
          <w:rPr>
            <w:rStyle w:val="a9"/>
          </w:rPr>
          <w:t>.</w:t>
        </w:r>
        <w:proofErr w:type="spellStart"/>
        <w:r w:rsidRPr="00734E80">
          <w:rPr>
            <w:rStyle w:val="a9"/>
            <w:lang w:val="en-US"/>
          </w:rPr>
          <w:t>logosdatabase</w:t>
        </w:r>
        <w:proofErr w:type="spellEnd"/>
        <w:r w:rsidRPr="00A112AE">
          <w:rPr>
            <w:rStyle w:val="a9"/>
          </w:rPr>
          <w:t>.</w:t>
        </w:r>
        <w:r w:rsidRPr="00734E80">
          <w:rPr>
            <w:rStyle w:val="a9"/>
            <w:lang w:val="en-US"/>
          </w:rPr>
          <w:t>com</w:t>
        </w:r>
        <w:r w:rsidRPr="00A112AE">
          <w:rPr>
            <w:rStyle w:val="a9"/>
          </w:rPr>
          <w:t>/</w:t>
        </w:r>
        <w:r w:rsidRPr="00734E80">
          <w:rPr>
            <w:rStyle w:val="a9"/>
            <w:lang w:val="en-US"/>
          </w:rPr>
          <w:t>logo</w:t>
        </w:r>
        <w:r w:rsidRPr="00A112AE">
          <w:rPr>
            <w:rStyle w:val="a9"/>
          </w:rPr>
          <w:t>/</w:t>
        </w:r>
        <w:proofErr w:type="spellStart"/>
        <w:r w:rsidRPr="00734E80">
          <w:rPr>
            <w:rStyle w:val="a9"/>
            <w:lang w:val="en-US"/>
          </w:rPr>
          <w:t>nabisco</w:t>
        </w:r>
        <w:proofErr w:type="spellEnd"/>
        <w:r w:rsidRPr="00A112AE">
          <w:rPr>
            <w:rStyle w:val="a9"/>
          </w:rPr>
          <w:t>_75979876</w:t>
        </w:r>
      </w:hyperlink>
    </w:p>
    <w:p w14:paraId="10BF3A7C" w14:textId="77777777" w:rsidR="00536736" w:rsidRPr="00A112AE" w:rsidRDefault="00536736">
      <w:pPr>
        <w:pStyle w:val="af4"/>
      </w:pPr>
    </w:p>
  </w:comment>
  <w:comment w:id="179" w:author="Ekaterina Kpitets" w:date="2013-08-04T13:12:00Z" w:initials="K">
    <w:p w14:paraId="13335249" w14:textId="77777777" w:rsidR="00536736" w:rsidRDefault="00536736">
      <w:pPr>
        <w:pStyle w:val="af4"/>
      </w:pPr>
      <w:r>
        <w:rPr>
          <w:rStyle w:val="af3"/>
        </w:rPr>
        <w:annotationRef/>
      </w:r>
      <w:r w:rsidRPr="00A33AD9">
        <w:t xml:space="preserve">Форматирование </w:t>
      </w:r>
      <w:r>
        <w:t xml:space="preserve">и исправление </w:t>
      </w:r>
      <w:r w:rsidRPr="00A33AD9">
        <w:t>как в видеовставке выше</w:t>
      </w:r>
      <w:r>
        <w:t>.</w:t>
      </w:r>
    </w:p>
  </w:comment>
  <w:comment w:id="180" w:author="o_afanasiadi" w:date="2013-04-26T14:17:00Z" w:initials="o">
    <w:p w14:paraId="32E86694" w14:textId="77777777" w:rsidR="00536736" w:rsidRPr="00A112AE" w:rsidRDefault="00536736">
      <w:pPr>
        <w:pStyle w:val="af4"/>
      </w:pPr>
      <w:r>
        <w:rPr>
          <w:rStyle w:val="af3"/>
        </w:rPr>
        <w:annotationRef/>
      </w:r>
      <w:hyperlink r:id="rId40" w:history="1">
        <w:r w:rsidRPr="00696415">
          <w:rPr>
            <w:rStyle w:val="a9"/>
            <w:lang w:val="en-US"/>
          </w:rPr>
          <w:t>http</w:t>
        </w:r>
        <w:r w:rsidRPr="00A112AE">
          <w:rPr>
            <w:rStyle w:val="a9"/>
          </w:rPr>
          <w:t>://</w:t>
        </w:r>
        <w:r w:rsidRPr="00696415">
          <w:rPr>
            <w:rStyle w:val="a9"/>
            <w:lang w:val="en-US"/>
          </w:rPr>
          <w:t>inukr</w:t>
        </w:r>
        <w:r w:rsidRPr="00A112AE">
          <w:rPr>
            <w:rStyle w:val="a9"/>
          </w:rPr>
          <w:t>.</w:t>
        </w:r>
        <w:r w:rsidRPr="00696415">
          <w:rPr>
            <w:rStyle w:val="a9"/>
            <w:lang w:val="en-US"/>
          </w:rPr>
          <w:t>net</w:t>
        </w:r>
        <w:r w:rsidRPr="00A112AE">
          <w:rPr>
            <w:rStyle w:val="a9"/>
          </w:rPr>
          <w:t>/</w:t>
        </w:r>
        <w:r w:rsidRPr="00696415">
          <w:rPr>
            <w:rStyle w:val="a9"/>
            <w:lang w:val="en-US"/>
          </w:rPr>
          <w:t>society</w:t>
        </w:r>
        <w:r w:rsidRPr="00A112AE">
          <w:rPr>
            <w:rStyle w:val="a9"/>
          </w:rPr>
          <w:t>/13730-</w:t>
        </w:r>
        <w:r w:rsidRPr="00696415">
          <w:rPr>
            <w:rStyle w:val="a9"/>
            <w:lang w:val="en-US"/>
          </w:rPr>
          <w:t>komu</w:t>
        </w:r>
        <w:r w:rsidRPr="00A112AE">
          <w:rPr>
            <w:rStyle w:val="a9"/>
          </w:rPr>
          <w:t>-</w:t>
        </w:r>
        <w:r w:rsidRPr="00696415">
          <w:rPr>
            <w:rStyle w:val="a9"/>
            <w:lang w:val="en-US"/>
          </w:rPr>
          <w:t>prinadlezhit</w:t>
        </w:r>
        <w:r w:rsidRPr="00A112AE">
          <w:rPr>
            <w:rStyle w:val="a9"/>
          </w:rPr>
          <w:t>-</w:t>
        </w:r>
        <w:r w:rsidRPr="00696415">
          <w:rPr>
            <w:rStyle w:val="a9"/>
            <w:lang w:val="en-US"/>
          </w:rPr>
          <w:t>ukrainskij</w:t>
        </w:r>
        <w:r w:rsidRPr="00A112AE">
          <w:rPr>
            <w:rStyle w:val="a9"/>
          </w:rPr>
          <w:t>-</w:t>
        </w:r>
        <w:r w:rsidRPr="00696415">
          <w:rPr>
            <w:rStyle w:val="a9"/>
            <w:lang w:val="en-US"/>
          </w:rPr>
          <w:t>farmrynok</w:t>
        </w:r>
        <w:r w:rsidRPr="00A112AE">
          <w:rPr>
            <w:rStyle w:val="a9"/>
          </w:rPr>
          <w:t>..</w:t>
        </w:r>
        <w:r w:rsidRPr="00696415">
          <w:rPr>
            <w:rStyle w:val="a9"/>
            <w:lang w:val="en-US"/>
          </w:rPr>
          <w:t>html</w:t>
        </w:r>
      </w:hyperlink>
      <w:r w:rsidRPr="00A112AE">
        <w:t xml:space="preserve"> </w:t>
      </w:r>
    </w:p>
  </w:comment>
  <w:comment w:id="183" w:author="Елана" w:date="2013-01-22T17:09:00Z" w:initials="Е">
    <w:p w14:paraId="18B40E1D" w14:textId="77777777" w:rsidR="00536736" w:rsidRPr="00A112AE" w:rsidRDefault="00536736">
      <w:pPr>
        <w:pStyle w:val="af4"/>
      </w:pPr>
      <w:r>
        <w:rPr>
          <w:rStyle w:val="af3"/>
        </w:rPr>
        <w:annotationRef/>
      </w:r>
      <w:hyperlink r:id="rId41" w:history="1">
        <w:r w:rsidRPr="00734E80">
          <w:rPr>
            <w:rStyle w:val="a9"/>
            <w:lang w:val="en-US"/>
          </w:rPr>
          <w:t>http</w:t>
        </w:r>
        <w:r w:rsidRPr="00A112AE">
          <w:rPr>
            <w:rStyle w:val="a9"/>
          </w:rPr>
          <w:t>://</w:t>
        </w:r>
        <w:r w:rsidRPr="00734E80">
          <w:rPr>
            <w:rStyle w:val="a9"/>
            <w:lang w:val="en-US"/>
          </w:rPr>
          <w:t>referent</w:t>
        </w:r>
        <w:r w:rsidRPr="00A112AE">
          <w:rPr>
            <w:rStyle w:val="a9"/>
          </w:rPr>
          <w:t>.</w:t>
        </w:r>
        <w:proofErr w:type="spellStart"/>
        <w:r w:rsidRPr="00734E80">
          <w:rPr>
            <w:rStyle w:val="a9"/>
            <w:lang w:val="en-US"/>
          </w:rPr>
          <w:t>mubint</w:t>
        </w:r>
        <w:proofErr w:type="spellEnd"/>
        <w:r w:rsidRPr="00A112AE">
          <w:rPr>
            <w:rStyle w:val="a9"/>
          </w:rPr>
          <w:t>.</w:t>
        </w:r>
        <w:proofErr w:type="spellStart"/>
        <w:r w:rsidRPr="00734E80">
          <w:rPr>
            <w:rStyle w:val="a9"/>
            <w:lang w:val="en-US"/>
          </w:rPr>
          <w:t>ru</w:t>
        </w:r>
        <w:proofErr w:type="spellEnd"/>
        <w:r w:rsidRPr="00A112AE">
          <w:rPr>
            <w:rStyle w:val="a9"/>
          </w:rPr>
          <w:t>/</w:t>
        </w:r>
        <w:r w:rsidRPr="00734E80">
          <w:rPr>
            <w:rStyle w:val="a9"/>
            <w:lang w:val="en-US"/>
          </w:rPr>
          <w:t>security</w:t>
        </w:r>
        <w:r w:rsidRPr="00A112AE">
          <w:rPr>
            <w:rStyle w:val="a9"/>
          </w:rPr>
          <w:t>/8/3241/1</w:t>
        </w:r>
      </w:hyperlink>
    </w:p>
    <w:p w14:paraId="4E8E39EA" w14:textId="77777777" w:rsidR="00536736" w:rsidRPr="00A112AE" w:rsidRDefault="00536736">
      <w:pPr>
        <w:pStyle w:val="af4"/>
      </w:pPr>
    </w:p>
  </w:comment>
  <w:comment w:id="184" w:author="Ekaterina Kpitets" w:date="2013-08-04T13:23:00Z" w:initials="K">
    <w:p w14:paraId="41509582" w14:textId="77777777" w:rsidR="00536736" w:rsidRDefault="00536736">
      <w:pPr>
        <w:pStyle w:val="af4"/>
      </w:pPr>
      <w:r>
        <w:rPr>
          <w:rStyle w:val="af3"/>
        </w:rPr>
        <w:annotationRef/>
      </w:r>
      <w:r>
        <w:rPr>
          <w:rStyle w:val="af3"/>
        </w:rPr>
        <w:annotationRef/>
      </w:r>
      <w:hyperlink r:id="rId42" w:history="1">
        <w:r w:rsidRPr="00734E80">
          <w:rPr>
            <w:rStyle w:val="a9"/>
            <w:lang w:val="en-US"/>
          </w:rPr>
          <w:t>http</w:t>
        </w:r>
        <w:r w:rsidRPr="00A112AE">
          <w:rPr>
            <w:rStyle w:val="a9"/>
          </w:rPr>
          <w:t>://</w:t>
        </w:r>
        <w:r w:rsidRPr="00734E80">
          <w:rPr>
            <w:rStyle w:val="a9"/>
            <w:lang w:val="en-US"/>
          </w:rPr>
          <w:t>referent</w:t>
        </w:r>
        <w:r w:rsidRPr="00A112AE">
          <w:rPr>
            <w:rStyle w:val="a9"/>
          </w:rPr>
          <w:t>.</w:t>
        </w:r>
        <w:proofErr w:type="spellStart"/>
        <w:r w:rsidRPr="00734E80">
          <w:rPr>
            <w:rStyle w:val="a9"/>
            <w:lang w:val="en-US"/>
          </w:rPr>
          <w:t>mubint</w:t>
        </w:r>
        <w:proofErr w:type="spellEnd"/>
        <w:r w:rsidRPr="00A112AE">
          <w:rPr>
            <w:rStyle w:val="a9"/>
          </w:rPr>
          <w:t>.</w:t>
        </w:r>
        <w:proofErr w:type="spellStart"/>
        <w:r w:rsidRPr="00734E80">
          <w:rPr>
            <w:rStyle w:val="a9"/>
            <w:lang w:val="en-US"/>
          </w:rPr>
          <w:t>ru</w:t>
        </w:r>
        <w:proofErr w:type="spellEnd"/>
        <w:r w:rsidRPr="00A112AE">
          <w:rPr>
            <w:rStyle w:val="a9"/>
          </w:rPr>
          <w:t>/</w:t>
        </w:r>
        <w:r w:rsidRPr="00734E80">
          <w:rPr>
            <w:rStyle w:val="a9"/>
            <w:lang w:val="en-US"/>
          </w:rPr>
          <w:t>security</w:t>
        </w:r>
        <w:r w:rsidRPr="00A112AE">
          <w:rPr>
            <w:rStyle w:val="a9"/>
          </w:rPr>
          <w:t>/8/3241/1</w:t>
        </w:r>
      </w:hyperlink>
    </w:p>
  </w:comment>
  <w:comment w:id="190" w:author="Елана" w:date="2013-01-22T17:15:00Z" w:initials="Е">
    <w:p w14:paraId="4B846B5A" w14:textId="77777777" w:rsidR="00536736" w:rsidRPr="00A112AE" w:rsidRDefault="00536736">
      <w:pPr>
        <w:pStyle w:val="af4"/>
      </w:pPr>
      <w:r>
        <w:rPr>
          <w:rStyle w:val="af3"/>
        </w:rPr>
        <w:annotationRef/>
      </w:r>
      <w:hyperlink r:id="rId43" w:history="1">
        <w:r w:rsidRPr="00734E80">
          <w:rPr>
            <w:rStyle w:val="a9"/>
            <w:lang w:val="en-US"/>
          </w:rPr>
          <w:t>http</w:t>
        </w:r>
        <w:r w:rsidRPr="00A112AE">
          <w:rPr>
            <w:rStyle w:val="a9"/>
          </w:rPr>
          <w:t>://</w:t>
        </w:r>
        <w:proofErr w:type="spellStart"/>
        <w:r w:rsidRPr="00734E80">
          <w:rPr>
            <w:rStyle w:val="a9"/>
            <w:lang w:val="en-US"/>
          </w:rPr>
          <w:t>ladyredsquare</w:t>
        </w:r>
        <w:proofErr w:type="spellEnd"/>
        <w:r w:rsidRPr="00A112AE">
          <w:rPr>
            <w:rStyle w:val="a9"/>
          </w:rPr>
          <w:t>.</w:t>
        </w:r>
        <w:proofErr w:type="spellStart"/>
        <w:r w:rsidRPr="00734E80">
          <w:rPr>
            <w:rStyle w:val="a9"/>
            <w:lang w:val="en-US"/>
          </w:rPr>
          <w:t>typepad</w:t>
        </w:r>
        <w:proofErr w:type="spellEnd"/>
        <w:r w:rsidRPr="00A112AE">
          <w:rPr>
            <w:rStyle w:val="a9"/>
          </w:rPr>
          <w:t>.</w:t>
        </w:r>
        <w:r w:rsidRPr="00734E80">
          <w:rPr>
            <w:rStyle w:val="a9"/>
            <w:lang w:val="en-US"/>
          </w:rPr>
          <w:t>com</w:t>
        </w:r>
        <w:r w:rsidRPr="00A112AE">
          <w:rPr>
            <w:rStyle w:val="a9"/>
          </w:rPr>
          <w:t>/</w:t>
        </w:r>
      </w:hyperlink>
    </w:p>
    <w:p w14:paraId="32172E58" w14:textId="77777777" w:rsidR="00536736" w:rsidRPr="00A112AE" w:rsidRDefault="00536736">
      <w:pPr>
        <w:pStyle w:val="af4"/>
      </w:pPr>
    </w:p>
  </w:comment>
  <w:comment w:id="196" w:author="Ekaterina Kpitets" w:date="2013-08-04T14:18:00Z" w:initials="K">
    <w:p w14:paraId="3E59A6DB" w14:textId="77777777" w:rsidR="00536736" w:rsidRDefault="00536736">
      <w:pPr>
        <w:pStyle w:val="af4"/>
      </w:pPr>
      <w:r>
        <w:rPr>
          <w:rStyle w:val="af3"/>
        </w:rPr>
        <w:annotationRef/>
      </w:r>
      <w:r w:rsidRPr="00A33AD9">
        <w:t xml:space="preserve">Форматирование </w:t>
      </w:r>
      <w:r>
        <w:t xml:space="preserve">и исправление </w:t>
      </w:r>
      <w:r w:rsidRPr="00A33AD9">
        <w:t>как в видеовставке выше</w:t>
      </w:r>
      <w:r>
        <w:t>.</w:t>
      </w:r>
    </w:p>
  </w:comment>
  <w:comment w:id="197" w:author="o_afanasiadi" w:date="2013-04-26T14:21:00Z" w:initials="o">
    <w:p w14:paraId="106304F1" w14:textId="77777777" w:rsidR="00536736" w:rsidRPr="00A112AE" w:rsidRDefault="00536736">
      <w:pPr>
        <w:pStyle w:val="af4"/>
      </w:pPr>
      <w:r>
        <w:rPr>
          <w:rStyle w:val="af3"/>
        </w:rPr>
        <w:annotationRef/>
      </w:r>
      <w:hyperlink r:id="rId44" w:history="1">
        <w:r w:rsidRPr="00AE0571">
          <w:rPr>
            <w:rStyle w:val="a9"/>
            <w:lang w:val="en-US"/>
          </w:rPr>
          <w:t>http</w:t>
        </w:r>
        <w:r w:rsidRPr="00A112AE">
          <w:rPr>
            <w:rStyle w:val="a9"/>
          </w:rPr>
          <w:t>://</w:t>
        </w:r>
        <w:r w:rsidRPr="00AE0571">
          <w:rPr>
            <w:rStyle w:val="a9"/>
            <w:lang w:val="en-US"/>
          </w:rPr>
          <w:t>www</w:t>
        </w:r>
        <w:r w:rsidRPr="00A112AE">
          <w:rPr>
            <w:rStyle w:val="a9"/>
          </w:rPr>
          <w:t>.</w:t>
        </w:r>
        <w:proofErr w:type="spellStart"/>
        <w:r w:rsidRPr="00AE0571">
          <w:rPr>
            <w:rStyle w:val="a9"/>
            <w:lang w:val="en-US"/>
          </w:rPr>
          <w:t>bekchyan</w:t>
        </w:r>
        <w:proofErr w:type="spellEnd"/>
        <w:r w:rsidRPr="00A112AE">
          <w:rPr>
            <w:rStyle w:val="a9"/>
          </w:rPr>
          <w:t>-</w:t>
        </w:r>
        <w:proofErr w:type="spellStart"/>
        <w:r w:rsidRPr="00AE0571">
          <w:rPr>
            <w:rStyle w:val="a9"/>
            <w:lang w:val="en-US"/>
          </w:rPr>
          <w:t>aram</w:t>
        </w:r>
        <w:proofErr w:type="spellEnd"/>
        <w:r w:rsidRPr="00A112AE">
          <w:rPr>
            <w:rStyle w:val="a9"/>
          </w:rPr>
          <w:t>.</w:t>
        </w:r>
        <w:proofErr w:type="spellStart"/>
        <w:r w:rsidRPr="00AE0571">
          <w:rPr>
            <w:rStyle w:val="a9"/>
            <w:lang w:val="en-US"/>
          </w:rPr>
          <w:t>ru</w:t>
        </w:r>
        <w:proofErr w:type="spellEnd"/>
        <w:r w:rsidRPr="00A112AE">
          <w:rPr>
            <w:rStyle w:val="a9"/>
          </w:rPr>
          <w:t>/</w:t>
        </w:r>
        <w:proofErr w:type="spellStart"/>
        <w:r w:rsidRPr="00AE0571">
          <w:rPr>
            <w:rStyle w:val="a9"/>
            <w:lang w:val="en-US"/>
          </w:rPr>
          <w:t>aram</w:t>
        </w:r>
        <w:proofErr w:type="spellEnd"/>
        <w:r w:rsidRPr="00A112AE">
          <w:rPr>
            <w:rStyle w:val="a9"/>
          </w:rPr>
          <w:t>-</w:t>
        </w:r>
        <w:proofErr w:type="spellStart"/>
        <w:r w:rsidRPr="00AE0571">
          <w:rPr>
            <w:rStyle w:val="a9"/>
            <w:lang w:val="en-US"/>
          </w:rPr>
          <w:t>bekchyan</w:t>
        </w:r>
        <w:proofErr w:type="spellEnd"/>
        <w:r w:rsidRPr="00A112AE">
          <w:rPr>
            <w:rStyle w:val="a9"/>
          </w:rPr>
          <w:t>-</w:t>
        </w:r>
        <w:proofErr w:type="spellStart"/>
        <w:r w:rsidRPr="00AE0571">
          <w:rPr>
            <w:rStyle w:val="a9"/>
            <w:lang w:val="en-US"/>
          </w:rPr>
          <w:t>mozhet</w:t>
        </w:r>
        <w:proofErr w:type="spellEnd"/>
        <w:r w:rsidRPr="00A112AE">
          <w:rPr>
            <w:rStyle w:val="a9"/>
          </w:rPr>
          <w:t>-</w:t>
        </w:r>
        <w:r w:rsidRPr="00AE0571">
          <w:rPr>
            <w:rStyle w:val="a9"/>
            <w:lang w:val="en-US"/>
          </w:rPr>
          <w:t>li</w:t>
        </w:r>
        <w:r w:rsidRPr="00A112AE">
          <w:rPr>
            <w:rStyle w:val="a9"/>
          </w:rPr>
          <w:t>-</w:t>
        </w:r>
        <w:proofErr w:type="spellStart"/>
        <w:r w:rsidRPr="00AE0571">
          <w:rPr>
            <w:rStyle w:val="a9"/>
            <w:lang w:val="en-US"/>
          </w:rPr>
          <w:t>biznes</w:t>
        </w:r>
        <w:proofErr w:type="spellEnd"/>
        <w:r w:rsidRPr="00A112AE">
          <w:rPr>
            <w:rStyle w:val="a9"/>
          </w:rPr>
          <w:t>-</w:t>
        </w:r>
        <w:proofErr w:type="spellStart"/>
        <w:r w:rsidRPr="00AE0571">
          <w:rPr>
            <w:rStyle w:val="a9"/>
            <w:lang w:val="en-US"/>
          </w:rPr>
          <w:t>byt</w:t>
        </w:r>
        <w:proofErr w:type="spellEnd"/>
        <w:r w:rsidRPr="00A112AE">
          <w:rPr>
            <w:rStyle w:val="a9"/>
          </w:rPr>
          <w:t>-</w:t>
        </w:r>
        <w:proofErr w:type="spellStart"/>
        <w:r w:rsidRPr="00AE0571">
          <w:rPr>
            <w:rStyle w:val="a9"/>
            <w:lang w:val="en-US"/>
          </w:rPr>
          <w:t>socialno</w:t>
        </w:r>
        <w:proofErr w:type="spellEnd"/>
        <w:r w:rsidRPr="00A112AE">
          <w:rPr>
            <w:rStyle w:val="a9"/>
          </w:rPr>
          <w:t>-</w:t>
        </w:r>
        <w:proofErr w:type="spellStart"/>
        <w:r w:rsidRPr="00AE0571">
          <w:rPr>
            <w:rStyle w:val="a9"/>
            <w:lang w:val="en-US"/>
          </w:rPr>
          <w:t>otvetstvennym</w:t>
        </w:r>
        <w:proofErr w:type="spellEnd"/>
        <w:r w:rsidRPr="00A112AE">
          <w:rPr>
            <w:rStyle w:val="a9"/>
          </w:rPr>
          <w:t>/</w:t>
        </w:r>
      </w:hyperlink>
      <w:r w:rsidRPr="00A112AE">
        <w:t xml:space="preserve">  </w:t>
      </w:r>
    </w:p>
  </w:comment>
  <w:comment w:id="202" w:author="Ekaterina Kpitets" w:date="2013-08-04T14:53:00Z" w:initials="K">
    <w:p w14:paraId="41C13BD0" w14:textId="77777777" w:rsidR="00536736" w:rsidRPr="00A112AE" w:rsidRDefault="00536736" w:rsidP="008776B4">
      <w:pPr>
        <w:pStyle w:val="af4"/>
      </w:pPr>
      <w:r>
        <w:rPr>
          <w:rStyle w:val="af3"/>
        </w:rPr>
        <w:annotationRef/>
      </w:r>
      <w:r>
        <w:rPr>
          <w:rStyle w:val="af3"/>
        </w:rPr>
        <w:annotationRef/>
      </w:r>
      <w:hyperlink r:id="rId45" w:history="1">
        <w:r w:rsidRPr="00734E80">
          <w:rPr>
            <w:rStyle w:val="a9"/>
            <w:lang w:val="en-US"/>
          </w:rPr>
          <w:t>http</w:t>
        </w:r>
        <w:r w:rsidRPr="00A112AE">
          <w:rPr>
            <w:rStyle w:val="a9"/>
          </w:rPr>
          <w:t>://</w:t>
        </w:r>
        <w:r w:rsidRPr="00734E80">
          <w:rPr>
            <w:rStyle w:val="a9"/>
            <w:lang w:val="en-US"/>
          </w:rPr>
          <w:t>m</w:t>
        </w:r>
        <w:r w:rsidRPr="00A112AE">
          <w:rPr>
            <w:rStyle w:val="a9"/>
          </w:rPr>
          <w:t>-</w:t>
        </w:r>
        <w:proofErr w:type="spellStart"/>
        <w:r w:rsidRPr="00734E80">
          <w:rPr>
            <w:rStyle w:val="a9"/>
            <w:lang w:val="en-US"/>
          </w:rPr>
          <w:t>arket</w:t>
        </w:r>
        <w:proofErr w:type="spellEnd"/>
        <w:r w:rsidRPr="00A112AE">
          <w:rPr>
            <w:rStyle w:val="a9"/>
          </w:rPr>
          <w:t>.</w:t>
        </w:r>
        <w:proofErr w:type="spellStart"/>
        <w:r w:rsidRPr="00734E80">
          <w:rPr>
            <w:rStyle w:val="a9"/>
            <w:lang w:val="en-US"/>
          </w:rPr>
          <w:t>narod</w:t>
        </w:r>
        <w:proofErr w:type="spellEnd"/>
        <w:r w:rsidRPr="00A112AE">
          <w:rPr>
            <w:rStyle w:val="a9"/>
          </w:rPr>
          <w:t>.</w:t>
        </w:r>
        <w:proofErr w:type="spellStart"/>
        <w:r w:rsidRPr="00734E80">
          <w:rPr>
            <w:rStyle w:val="a9"/>
            <w:lang w:val="en-US"/>
          </w:rPr>
          <w:t>ru</w:t>
        </w:r>
        <w:proofErr w:type="spellEnd"/>
        <w:r w:rsidRPr="00A112AE">
          <w:rPr>
            <w:rStyle w:val="a9"/>
          </w:rPr>
          <w:t>/</w:t>
        </w:r>
        <w:r w:rsidRPr="00734E80">
          <w:rPr>
            <w:rStyle w:val="a9"/>
            <w:lang w:val="en-US"/>
          </w:rPr>
          <w:t>Abstract</w:t>
        </w:r>
        <w:r w:rsidRPr="00A112AE">
          <w:rPr>
            <w:rStyle w:val="a9"/>
          </w:rPr>
          <w:t>/</w:t>
        </w:r>
        <w:proofErr w:type="spellStart"/>
        <w:r w:rsidRPr="00734E80">
          <w:rPr>
            <w:rStyle w:val="a9"/>
            <w:lang w:val="en-US"/>
          </w:rPr>
          <w:t>BordenMMix</w:t>
        </w:r>
        <w:proofErr w:type="spellEnd"/>
        <w:r w:rsidRPr="00A112AE">
          <w:rPr>
            <w:rStyle w:val="a9"/>
          </w:rPr>
          <w:t>.</w:t>
        </w:r>
        <w:r w:rsidRPr="00734E80">
          <w:rPr>
            <w:rStyle w:val="a9"/>
            <w:lang w:val="en-US"/>
          </w:rPr>
          <w:t>html</w:t>
        </w:r>
      </w:hyperlink>
    </w:p>
    <w:p w14:paraId="2D205F20" w14:textId="77777777" w:rsidR="00536736" w:rsidRPr="00A112AE" w:rsidRDefault="00536736" w:rsidP="008776B4">
      <w:pPr>
        <w:pStyle w:val="af4"/>
      </w:pPr>
    </w:p>
    <w:p w14:paraId="4DEE09D1" w14:textId="77777777" w:rsidR="00536736" w:rsidRDefault="00536736">
      <w:pPr>
        <w:pStyle w:val="af4"/>
      </w:pPr>
    </w:p>
  </w:comment>
  <w:comment w:id="203" w:author="Елана" w:date="2013-01-22T17:29:00Z" w:initials="Е">
    <w:p w14:paraId="3FFB83CC" w14:textId="77777777" w:rsidR="00536736" w:rsidRPr="00A112AE" w:rsidRDefault="00536736">
      <w:pPr>
        <w:pStyle w:val="af4"/>
      </w:pPr>
      <w:r>
        <w:rPr>
          <w:rStyle w:val="af3"/>
        </w:rPr>
        <w:annotationRef/>
      </w:r>
      <w:hyperlink r:id="rId46" w:history="1">
        <w:r w:rsidRPr="00734E80">
          <w:rPr>
            <w:rStyle w:val="a9"/>
            <w:lang w:val="en-US"/>
          </w:rPr>
          <w:t>http</w:t>
        </w:r>
        <w:r w:rsidRPr="00A112AE">
          <w:rPr>
            <w:rStyle w:val="a9"/>
          </w:rPr>
          <w:t>://</w:t>
        </w:r>
        <w:r w:rsidRPr="00734E80">
          <w:rPr>
            <w:rStyle w:val="a9"/>
            <w:lang w:val="en-US"/>
          </w:rPr>
          <w:t>m</w:t>
        </w:r>
        <w:r w:rsidRPr="00A112AE">
          <w:rPr>
            <w:rStyle w:val="a9"/>
          </w:rPr>
          <w:t>-</w:t>
        </w:r>
        <w:proofErr w:type="spellStart"/>
        <w:r w:rsidRPr="00734E80">
          <w:rPr>
            <w:rStyle w:val="a9"/>
            <w:lang w:val="en-US"/>
          </w:rPr>
          <w:t>arket</w:t>
        </w:r>
        <w:proofErr w:type="spellEnd"/>
        <w:r w:rsidRPr="00A112AE">
          <w:rPr>
            <w:rStyle w:val="a9"/>
          </w:rPr>
          <w:t>.</w:t>
        </w:r>
        <w:proofErr w:type="spellStart"/>
        <w:r w:rsidRPr="00734E80">
          <w:rPr>
            <w:rStyle w:val="a9"/>
            <w:lang w:val="en-US"/>
          </w:rPr>
          <w:t>narod</w:t>
        </w:r>
        <w:proofErr w:type="spellEnd"/>
        <w:r w:rsidRPr="00A112AE">
          <w:rPr>
            <w:rStyle w:val="a9"/>
          </w:rPr>
          <w:t>.</w:t>
        </w:r>
        <w:proofErr w:type="spellStart"/>
        <w:r w:rsidRPr="00734E80">
          <w:rPr>
            <w:rStyle w:val="a9"/>
            <w:lang w:val="en-US"/>
          </w:rPr>
          <w:t>ru</w:t>
        </w:r>
        <w:proofErr w:type="spellEnd"/>
        <w:r w:rsidRPr="00A112AE">
          <w:rPr>
            <w:rStyle w:val="a9"/>
          </w:rPr>
          <w:t>/</w:t>
        </w:r>
        <w:r w:rsidRPr="00734E80">
          <w:rPr>
            <w:rStyle w:val="a9"/>
            <w:lang w:val="en-US"/>
          </w:rPr>
          <w:t>Abstract</w:t>
        </w:r>
        <w:r w:rsidRPr="00A112AE">
          <w:rPr>
            <w:rStyle w:val="a9"/>
          </w:rPr>
          <w:t>/</w:t>
        </w:r>
        <w:proofErr w:type="spellStart"/>
        <w:r w:rsidRPr="00734E80">
          <w:rPr>
            <w:rStyle w:val="a9"/>
            <w:lang w:val="en-US"/>
          </w:rPr>
          <w:t>BordenMMix</w:t>
        </w:r>
        <w:proofErr w:type="spellEnd"/>
        <w:r w:rsidRPr="00A112AE">
          <w:rPr>
            <w:rStyle w:val="a9"/>
          </w:rPr>
          <w:t>.</w:t>
        </w:r>
        <w:r w:rsidRPr="00734E80">
          <w:rPr>
            <w:rStyle w:val="a9"/>
            <w:lang w:val="en-US"/>
          </w:rPr>
          <w:t>html</w:t>
        </w:r>
      </w:hyperlink>
    </w:p>
    <w:p w14:paraId="2EFC0007" w14:textId="77777777" w:rsidR="00536736" w:rsidRPr="00A112AE" w:rsidRDefault="00536736">
      <w:pPr>
        <w:pStyle w:val="af4"/>
      </w:pPr>
    </w:p>
  </w:comment>
  <w:comment w:id="210" w:author="Ekaterina Kpitets" w:date="2013-08-04T16:25:00Z" w:initials="K">
    <w:p w14:paraId="1499DAFF" w14:textId="77777777" w:rsidR="00536736" w:rsidRDefault="00536736">
      <w:pPr>
        <w:pStyle w:val="af4"/>
      </w:pPr>
      <w:r>
        <w:rPr>
          <w:rStyle w:val="af3"/>
        </w:rPr>
        <w:annotationRef/>
      </w:r>
      <w:r w:rsidRPr="00A33AD9">
        <w:t xml:space="preserve">Форматирование </w:t>
      </w:r>
      <w:r>
        <w:t xml:space="preserve">и исправление </w:t>
      </w:r>
      <w:r w:rsidRPr="00A33AD9">
        <w:t>как в видеовставке выше</w:t>
      </w:r>
      <w:r>
        <w:t>.</w:t>
      </w:r>
    </w:p>
  </w:comment>
  <w:comment w:id="211" w:author="o_afanasiadi" w:date="2013-04-26T14:24:00Z" w:initials="o">
    <w:p w14:paraId="6D7322EE" w14:textId="77777777" w:rsidR="00536736" w:rsidRPr="00A112AE" w:rsidRDefault="00536736">
      <w:pPr>
        <w:pStyle w:val="af4"/>
      </w:pPr>
      <w:r>
        <w:rPr>
          <w:rStyle w:val="af3"/>
        </w:rPr>
        <w:annotationRef/>
      </w:r>
      <w:hyperlink r:id="rId47" w:history="1">
        <w:r w:rsidRPr="009B5446">
          <w:rPr>
            <w:rStyle w:val="a9"/>
            <w:lang w:val="en-US"/>
          </w:rPr>
          <w:t>http</w:t>
        </w:r>
        <w:r w:rsidRPr="00A112AE">
          <w:rPr>
            <w:rStyle w:val="a9"/>
          </w:rPr>
          <w:t>://</w:t>
        </w:r>
        <w:proofErr w:type="spellStart"/>
        <w:r w:rsidRPr="009B5446">
          <w:rPr>
            <w:rStyle w:val="a9"/>
            <w:lang w:val="en-US"/>
          </w:rPr>
          <w:t>drugayreklama</w:t>
        </w:r>
        <w:proofErr w:type="spellEnd"/>
        <w:r w:rsidRPr="00A112AE">
          <w:rPr>
            <w:rStyle w:val="a9"/>
          </w:rPr>
          <w:t>.</w:t>
        </w:r>
        <w:proofErr w:type="spellStart"/>
        <w:r w:rsidRPr="009B5446">
          <w:rPr>
            <w:rStyle w:val="a9"/>
            <w:lang w:val="en-US"/>
          </w:rPr>
          <w:t>ru</w:t>
        </w:r>
        <w:proofErr w:type="spellEnd"/>
        <w:r w:rsidRPr="00A112AE">
          <w:rPr>
            <w:rStyle w:val="a9"/>
          </w:rPr>
          <w:t>/</w:t>
        </w:r>
      </w:hyperlink>
      <w:r w:rsidRPr="00A112AE">
        <w:t xml:space="preserve"> </w:t>
      </w:r>
    </w:p>
  </w:comment>
  <w:comment w:id="219" w:author="Елана" w:date="2013-01-23T18:58:00Z" w:initials="Е">
    <w:p w14:paraId="750FEA6F" w14:textId="77777777" w:rsidR="00536736" w:rsidRPr="00A112AE" w:rsidRDefault="00536736">
      <w:pPr>
        <w:pStyle w:val="af4"/>
      </w:pPr>
      <w:r>
        <w:rPr>
          <w:rStyle w:val="af3"/>
        </w:rPr>
        <w:annotationRef/>
      </w:r>
      <w:hyperlink r:id="rId48" w:history="1">
        <w:r w:rsidRPr="006D4BEB">
          <w:rPr>
            <w:rStyle w:val="a9"/>
            <w:lang w:val="en-US"/>
          </w:rPr>
          <w:t>http</w:t>
        </w:r>
        <w:r w:rsidRPr="00A112AE">
          <w:rPr>
            <w:rStyle w:val="a9"/>
          </w:rPr>
          <w:t>://</w:t>
        </w:r>
        <w:r w:rsidRPr="006D4BEB">
          <w:rPr>
            <w:rStyle w:val="a9"/>
            <w:lang w:val="en-US"/>
          </w:rPr>
          <w:t>www</w:t>
        </w:r>
        <w:r w:rsidRPr="00A112AE">
          <w:rPr>
            <w:rStyle w:val="a9"/>
          </w:rPr>
          <w:t>.</w:t>
        </w:r>
        <w:proofErr w:type="spellStart"/>
        <w:r w:rsidRPr="006D4BEB">
          <w:rPr>
            <w:rStyle w:val="a9"/>
            <w:lang w:val="en-US"/>
          </w:rPr>
          <w:t>intercharm</w:t>
        </w:r>
        <w:proofErr w:type="spellEnd"/>
        <w:r w:rsidRPr="00A112AE">
          <w:rPr>
            <w:rStyle w:val="a9"/>
          </w:rPr>
          <w:t>.</w:t>
        </w:r>
        <w:r w:rsidRPr="006D4BEB">
          <w:rPr>
            <w:rStyle w:val="a9"/>
            <w:lang w:val="en-US"/>
          </w:rPr>
          <w:t>net</w:t>
        </w:r>
        <w:r w:rsidRPr="00A112AE">
          <w:rPr>
            <w:rStyle w:val="a9"/>
          </w:rPr>
          <w:t>/</w:t>
        </w:r>
        <w:r w:rsidRPr="006D4BEB">
          <w:rPr>
            <w:rStyle w:val="a9"/>
            <w:lang w:val="en-US"/>
          </w:rPr>
          <w:t>digest</w:t>
        </w:r>
        <w:r w:rsidRPr="00A112AE">
          <w:rPr>
            <w:rStyle w:val="a9"/>
          </w:rPr>
          <w:t>/</w:t>
        </w:r>
        <w:r w:rsidRPr="006D4BEB">
          <w:rPr>
            <w:rStyle w:val="a9"/>
            <w:lang w:val="en-US"/>
          </w:rPr>
          <w:t>index</w:t>
        </w:r>
        <w:r w:rsidRPr="00A112AE">
          <w:rPr>
            <w:rStyle w:val="a9"/>
          </w:rPr>
          <w:t>.</w:t>
        </w:r>
        <w:proofErr w:type="spellStart"/>
        <w:r w:rsidRPr="006D4BEB">
          <w:rPr>
            <w:rStyle w:val="a9"/>
            <w:lang w:val="en-US"/>
          </w:rPr>
          <w:t>phtm</w:t>
        </w:r>
        <w:proofErr w:type="spellEnd"/>
        <w:r w:rsidRPr="00A112AE">
          <w:rPr>
            <w:rStyle w:val="a9"/>
          </w:rPr>
          <w:t>?</w:t>
        </w:r>
        <w:r w:rsidRPr="006D4BEB">
          <w:rPr>
            <w:rStyle w:val="a9"/>
            <w:lang w:val="en-US"/>
          </w:rPr>
          <w:t>id</w:t>
        </w:r>
        <w:r w:rsidRPr="00A112AE">
          <w:rPr>
            <w:rStyle w:val="a9"/>
          </w:rPr>
          <w:t>=231&amp;</w:t>
        </w:r>
        <w:r w:rsidRPr="006D4BEB">
          <w:rPr>
            <w:rStyle w:val="a9"/>
            <w:lang w:val="en-US"/>
          </w:rPr>
          <w:t>PHPSESSID</w:t>
        </w:r>
        <w:r w:rsidRPr="00A112AE">
          <w:rPr>
            <w:rStyle w:val="a9"/>
          </w:rPr>
          <w:t>=0239</w:t>
        </w:r>
        <w:r w:rsidRPr="006D4BEB">
          <w:rPr>
            <w:rStyle w:val="a9"/>
            <w:lang w:val="en-US"/>
          </w:rPr>
          <w:t>e</w:t>
        </w:r>
        <w:r w:rsidRPr="00A112AE">
          <w:rPr>
            <w:rStyle w:val="a9"/>
          </w:rPr>
          <w:t>5292</w:t>
        </w:r>
        <w:proofErr w:type="spellStart"/>
        <w:r w:rsidRPr="006D4BEB">
          <w:rPr>
            <w:rStyle w:val="a9"/>
            <w:lang w:val="en-US"/>
          </w:rPr>
          <w:t>bbe</w:t>
        </w:r>
        <w:proofErr w:type="spellEnd"/>
        <w:r w:rsidRPr="00A112AE">
          <w:rPr>
            <w:rStyle w:val="a9"/>
          </w:rPr>
          <w:t>6</w:t>
        </w:r>
      </w:hyperlink>
      <w:r w:rsidRPr="00A112AE">
        <w:t>...</w:t>
      </w:r>
    </w:p>
    <w:p w14:paraId="7EA1ACC4" w14:textId="77777777" w:rsidR="00536736" w:rsidRPr="00A112AE" w:rsidRDefault="00536736">
      <w:pPr>
        <w:pStyle w:val="af4"/>
      </w:pPr>
    </w:p>
    <w:p w14:paraId="1B6DD291" w14:textId="77777777" w:rsidR="00536736" w:rsidRPr="00131362" w:rsidRDefault="00536736">
      <w:pPr>
        <w:pStyle w:val="af4"/>
      </w:pPr>
      <w:r>
        <w:t>К картинке</w:t>
      </w:r>
    </w:p>
    <w:p w14:paraId="5F33C5C9" w14:textId="77777777" w:rsidR="00536736" w:rsidRPr="005D6FF0" w:rsidRDefault="00536736">
      <w:pPr>
        <w:pStyle w:val="af4"/>
      </w:pPr>
    </w:p>
  </w:comment>
  <w:comment w:id="220" w:author="Ekaterina Kpitets" w:date="2013-08-04T17:47:00Z" w:initials="K">
    <w:p w14:paraId="6037AA4D" w14:textId="77777777" w:rsidR="00536736" w:rsidRDefault="00536736">
      <w:pPr>
        <w:pStyle w:val="af4"/>
      </w:pPr>
      <w:r>
        <w:rPr>
          <w:rStyle w:val="af3"/>
        </w:rPr>
        <w:annotationRef/>
      </w:r>
      <w:r w:rsidRPr="00A33AD9">
        <w:t xml:space="preserve">Форматирование </w:t>
      </w:r>
      <w:r>
        <w:t xml:space="preserve">и исправление </w:t>
      </w:r>
      <w:r w:rsidRPr="00A33AD9">
        <w:t>как в видеовставке выше</w:t>
      </w:r>
      <w:r>
        <w:t>.</w:t>
      </w:r>
    </w:p>
  </w:comment>
  <w:comment w:id="221" w:author="o_afanasiadi" w:date="2013-04-26T14:29:00Z" w:initials="o">
    <w:p w14:paraId="528D3698" w14:textId="77777777" w:rsidR="00536736" w:rsidRDefault="00536736">
      <w:pPr>
        <w:pStyle w:val="af4"/>
      </w:pPr>
      <w:r>
        <w:rPr>
          <w:rStyle w:val="af3"/>
        </w:rPr>
        <w:annotationRef/>
      </w:r>
      <w:hyperlink r:id="rId49" w:history="1">
        <w:r w:rsidRPr="00AE0571">
          <w:rPr>
            <w:rStyle w:val="a9"/>
          </w:rPr>
          <w:t>http://www.checkenginehelp.ru/publ/volkswagen_folcvagen/13-19-2</w:t>
        </w:r>
      </w:hyperlink>
      <w:r>
        <w:t xml:space="preserve"> </w:t>
      </w:r>
    </w:p>
  </w:comment>
  <w:comment w:id="224" w:author="Елана" w:date="2013-01-23T19:06:00Z" w:initials="Е">
    <w:p w14:paraId="0E745145" w14:textId="77777777" w:rsidR="00536736" w:rsidRPr="005D6FF0" w:rsidRDefault="00536736">
      <w:pPr>
        <w:pStyle w:val="af4"/>
      </w:pPr>
      <w:r>
        <w:rPr>
          <w:rStyle w:val="af3"/>
        </w:rPr>
        <w:annotationRef/>
      </w:r>
      <w:hyperlink r:id="rId50" w:history="1">
        <w:r w:rsidRPr="006D4BEB">
          <w:rPr>
            <w:rStyle w:val="a9"/>
            <w:lang w:val="en-US"/>
          </w:rPr>
          <w:t>http</w:t>
        </w:r>
        <w:r w:rsidRPr="005D6FF0">
          <w:rPr>
            <w:rStyle w:val="a9"/>
          </w:rPr>
          <w:t>://</w:t>
        </w:r>
        <w:r w:rsidRPr="006D4BEB">
          <w:rPr>
            <w:rStyle w:val="a9"/>
            <w:lang w:val="en-US"/>
          </w:rPr>
          <w:t>www</w:t>
        </w:r>
        <w:r w:rsidRPr="005D6FF0">
          <w:rPr>
            <w:rStyle w:val="a9"/>
          </w:rPr>
          <w:t>.</w:t>
        </w:r>
        <w:proofErr w:type="spellStart"/>
        <w:r w:rsidRPr="006D4BEB">
          <w:rPr>
            <w:rStyle w:val="a9"/>
            <w:lang w:val="en-US"/>
          </w:rPr>
          <w:t>digitalbookworld</w:t>
        </w:r>
        <w:proofErr w:type="spellEnd"/>
        <w:r w:rsidRPr="005D6FF0">
          <w:rPr>
            <w:rStyle w:val="a9"/>
          </w:rPr>
          <w:t>.</w:t>
        </w:r>
        <w:r w:rsidRPr="006D4BEB">
          <w:rPr>
            <w:rStyle w:val="a9"/>
            <w:lang w:val="en-US"/>
          </w:rPr>
          <w:t>com</w:t>
        </w:r>
        <w:r w:rsidRPr="005D6FF0">
          <w:rPr>
            <w:rStyle w:val="a9"/>
          </w:rPr>
          <w:t>/2012/</w:t>
        </w:r>
        <w:r w:rsidRPr="006D4BEB">
          <w:rPr>
            <w:rStyle w:val="a9"/>
            <w:lang w:val="en-US"/>
          </w:rPr>
          <w:t>interview</w:t>
        </w:r>
        <w:r w:rsidRPr="005D6FF0">
          <w:rPr>
            <w:rStyle w:val="a9"/>
          </w:rPr>
          <w:t>-</w:t>
        </w:r>
        <w:proofErr w:type="spellStart"/>
        <w:r w:rsidRPr="006D4BEB">
          <w:rPr>
            <w:rStyle w:val="a9"/>
            <w:lang w:val="en-US"/>
          </w:rPr>
          <w:t>seth</w:t>
        </w:r>
        <w:proofErr w:type="spellEnd"/>
        <w:r w:rsidRPr="005D6FF0">
          <w:rPr>
            <w:rStyle w:val="a9"/>
          </w:rPr>
          <w:t>-</w:t>
        </w:r>
        <w:proofErr w:type="spellStart"/>
        <w:r w:rsidRPr="006D4BEB">
          <w:rPr>
            <w:rStyle w:val="a9"/>
            <w:lang w:val="en-US"/>
          </w:rPr>
          <w:t>godin</w:t>
        </w:r>
        <w:proofErr w:type="spellEnd"/>
        <w:r w:rsidRPr="005D6FF0">
          <w:rPr>
            <w:rStyle w:val="a9"/>
          </w:rPr>
          <w:t>-</w:t>
        </w:r>
        <w:r w:rsidRPr="006D4BEB">
          <w:rPr>
            <w:rStyle w:val="a9"/>
            <w:lang w:val="en-US"/>
          </w:rPr>
          <w:t>on</w:t>
        </w:r>
        <w:r w:rsidRPr="005D6FF0">
          <w:rPr>
            <w:rStyle w:val="a9"/>
          </w:rPr>
          <w:t>-</w:t>
        </w:r>
        <w:r w:rsidRPr="006D4BEB">
          <w:rPr>
            <w:rStyle w:val="a9"/>
            <w:lang w:val="en-US"/>
          </w:rPr>
          <w:t>libraries</w:t>
        </w:r>
        <w:r w:rsidRPr="005D6FF0">
          <w:rPr>
            <w:rStyle w:val="a9"/>
          </w:rPr>
          <w:t>-</w:t>
        </w:r>
        <w:r w:rsidRPr="006D4BEB">
          <w:rPr>
            <w:rStyle w:val="a9"/>
            <w:lang w:val="en-US"/>
          </w:rPr>
          <w:t>literary</w:t>
        </w:r>
        <w:r w:rsidRPr="005D6FF0">
          <w:rPr>
            <w:rStyle w:val="a9"/>
          </w:rPr>
          <w:t>-</w:t>
        </w:r>
        <w:r w:rsidRPr="006D4BEB">
          <w:rPr>
            <w:rStyle w:val="a9"/>
            <w:lang w:val="en-US"/>
          </w:rPr>
          <w:t>agents</w:t>
        </w:r>
        <w:r w:rsidRPr="005D6FF0">
          <w:rPr>
            <w:rStyle w:val="a9"/>
          </w:rPr>
          <w:t>-</w:t>
        </w:r>
        <w:r w:rsidRPr="006D4BEB">
          <w:rPr>
            <w:rStyle w:val="a9"/>
            <w:lang w:val="en-US"/>
          </w:rPr>
          <w:t>and</w:t>
        </w:r>
        <w:r w:rsidRPr="005D6FF0">
          <w:rPr>
            <w:rStyle w:val="a9"/>
          </w:rPr>
          <w:t>-</w:t>
        </w:r>
        <w:r w:rsidRPr="006D4BEB">
          <w:rPr>
            <w:rStyle w:val="a9"/>
            <w:lang w:val="en-US"/>
          </w:rPr>
          <w:t>the</w:t>
        </w:r>
        <w:r w:rsidRPr="005D6FF0">
          <w:rPr>
            <w:rStyle w:val="a9"/>
          </w:rPr>
          <w:t>-</w:t>
        </w:r>
        <w:r w:rsidRPr="006D4BEB">
          <w:rPr>
            <w:rStyle w:val="a9"/>
            <w:lang w:val="en-US"/>
          </w:rPr>
          <w:t>future</w:t>
        </w:r>
        <w:r w:rsidRPr="005D6FF0">
          <w:rPr>
            <w:rStyle w:val="a9"/>
          </w:rPr>
          <w:t>-</w:t>
        </w:r>
        <w:r w:rsidRPr="006D4BEB">
          <w:rPr>
            <w:rStyle w:val="a9"/>
            <w:lang w:val="en-US"/>
          </w:rPr>
          <w:t>of</w:t>
        </w:r>
        <w:r w:rsidRPr="005D6FF0">
          <w:rPr>
            <w:rStyle w:val="a9"/>
          </w:rPr>
          <w:t>-</w:t>
        </w:r>
        <w:r w:rsidRPr="006D4BEB">
          <w:rPr>
            <w:rStyle w:val="a9"/>
            <w:lang w:val="en-US"/>
          </w:rPr>
          <w:t>book</w:t>
        </w:r>
        <w:r w:rsidRPr="005D6FF0">
          <w:rPr>
            <w:rStyle w:val="a9"/>
          </w:rPr>
          <w:t>-</w:t>
        </w:r>
        <w:r w:rsidRPr="006D4BEB">
          <w:rPr>
            <w:rStyle w:val="a9"/>
            <w:lang w:val="en-US"/>
          </w:rPr>
          <w:t>publishing</w:t>
        </w:r>
        <w:r w:rsidRPr="005D6FF0">
          <w:rPr>
            <w:rStyle w:val="a9"/>
          </w:rPr>
          <w:t>-</w:t>
        </w:r>
        <w:r w:rsidRPr="006D4BEB">
          <w:rPr>
            <w:rStyle w:val="a9"/>
            <w:lang w:val="en-US"/>
          </w:rPr>
          <w:t>as</w:t>
        </w:r>
        <w:r w:rsidRPr="005D6FF0">
          <w:rPr>
            <w:rStyle w:val="a9"/>
          </w:rPr>
          <w:t>-</w:t>
        </w:r>
        <w:r w:rsidRPr="006D4BEB">
          <w:rPr>
            <w:rStyle w:val="a9"/>
            <w:lang w:val="en-US"/>
          </w:rPr>
          <w:t>we</w:t>
        </w:r>
        <w:r w:rsidRPr="005D6FF0">
          <w:rPr>
            <w:rStyle w:val="a9"/>
          </w:rPr>
          <w:t>-</w:t>
        </w:r>
        <w:r w:rsidRPr="006D4BEB">
          <w:rPr>
            <w:rStyle w:val="a9"/>
            <w:lang w:val="en-US"/>
          </w:rPr>
          <w:t>know</w:t>
        </w:r>
        <w:r w:rsidRPr="005D6FF0">
          <w:rPr>
            <w:rStyle w:val="a9"/>
          </w:rPr>
          <w:t>-</w:t>
        </w:r>
        <w:r w:rsidRPr="006D4BEB">
          <w:rPr>
            <w:rStyle w:val="a9"/>
            <w:lang w:val="en-US"/>
          </w:rPr>
          <w:t>it</w:t>
        </w:r>
        <w:r w:rsidRPr="005D6FF0">
          <w:rPr>
            <w:rStyle w:val="a9"/>
          </w:rPr>
          <w:t>/</w:t>
        </w:r>
      </w:hyperlink>
    </w:p>
    <w:p w14:paraId="1F5E74B2" w14:textId="77777777" w:rsidR="00536736" w:rsidRDefault="00536736">
      <w:pPr>
        <w:pStyle w:val="af4"/>
      </w:pPr>
    </w:p>
    <w:p w14:paraId="05AFA616" w14:textId="77777777" w:rsidR="00536736" w:rsidRPr="006E1E7A" w:rsidRDefault="00536736">
      <w:pPr>
        <w:pStyle w:val="af4"/>
      </w:pPr>
      <w:r>
        <w:t>к картинке</w:t>
      </w:r>
    </w:p>
  </w:comment>
  <w:comment w:id="233" w:author="Ekaterina Kpitets" w:date="2013-08-04T19:53:00Z" w:initials="K">
    <w:p w14:paraId="3E83502A" w14:textId="77777777" w:rsidR="00536736" w:rsidRDefault="00536736">
      <w:pPr>
        <w:pStyle w:val="af4"/>
      </w:pPr>
      <w:r>
        <w:rPr>
          <w:rStyle w:val="af3"/>
        </w:rPr>
        <w:annotationRef/>
      </w:r>
      <w:r w:rsidRPr="00A33AD9">
        <w:t xml:space="preserve">Форматирование </w:t>
      </w:r>
      <w:r>
        <w:t xml:space="preserve">и исправление </w:t>
      </w:r>
      <w:r w:rsidRPr="00A33AD9">
        <w:t>как в видеовставке выше</w:t>
      </w:r>
      <w:r>
        <w:t>.</w:t>
      </w:r>
    </w:p>
  </w:comment>
  <w:comment w:id="234" w:author="o_afanasiadi" w:date="2013-04-26T14:35:00Z" w:initials="o">
    <w:p w14:paraId="4EA7419C" w14:textId="77777777" w:rsidR="00536736" w:rsidRDefault="00536736">
      <w:pPr>
        <w:pStyle w:val="af4"/>
      </w:pPr>
      <w:r>
        <w:rPr>
          <w:rStyle w:val="af3"/>
        </w:rPr>
        <w:annotationRef/>
      </w:r>
      <w:hyperlink r:id="rId51" w:history="1">
        <w:r w:rsidRPr="00AE0571">
          <w:rPr>
            <w:rStyle w:val="a9"/>
          </w:rPr>
          <w:t>http://www.assignmentpoint.com/</w:t>
        </w:r>
      </w:hyperlink>
      <w:r>
        <w:t xml:space="preserve">   </w:t>
      </w:r>
    </w:p>
  </w:comment>
  <w:comment w:id="237" w:author="o_afanasiadi" w:date="2013-07-02T16:14:00Z" w:initials="o">
    <w:p w14:paraId="018CDC29" w14:textId="77777777" w:rsidR="00536736" w:rsidRDefault="00536736" w:rsidP="00696415">
      <w:pPr>
        <w:pStyle w:val="af4"/>
      </w:pPr>
      <w:r>
        <w:rPr>
          <w:rStyle w:val="af3"/>
        </w:rPr>
        <w:annotationRef/>
      </w:r>
      <w:hyperlink r:id="rId52" w:history="1">
        <w:r w:rsidRPr="00A45CB3">
          <w:rPr>
            <w:rStyle w:val="a9"/>
            <w:rFonts w:eastAsiaTheme="majorEastAsia"/>
          </w:rPr>
          <w:t>http://uspeh-success.ru/wp-content/uploads/2012/06/swot23.jpg</w:t>
        </w:r>
      </w:hyperlink>
      <w:r>
        <w:t xml:space="preserve">  к картинке</w:t>
      </w:r>
    </w:p>
  </w:comment>
  <w:comment w:id="238" w:author="o_afanasiadi" w:date="2013-07-02T16:19:00Z" w:initials="o">
    <w:p w14:paraId="13E6C63F" w14:textId="77777777" w:rsidR="00536736" w:rsidRDefault="00536736">
      <w:pPr>
        <w:pStyle w:val="af4"/>
      </w:pPr>
      <w:r>
        <w:rPr>
          <w:rStyle w:val="af3"/>
        </w:rPr>
        <w:annotationRef/>
      </w:r>
      <w:r>
        <w:t>не уверена с номером таблицы тут и далее по тексту</w:t>
      </w:r>
    </w:p>
  </w:comment>
  <w:comment w:id="239" w:author="Ekaterina Kpitets" w:date="2013-08-04T20:22:00Z" w:initials="K">
    <w:p w14:paraId="17501EF4" w14:textId="77777777" w:rsidR="00536736" w:rsidRDefault="00536736">
      <w:pPr>
        <w:pStyle w:val="af4"/>
      </w:pPr>
      <w:r>
        <w:rPr>
          <w:rStyle w:val="af3"/>
        </w:rPr>
        <w:annotationRef/>
      </w:r>
      <w:r>
        <w:t>Поставить другой рисунок. Такой есть  в заключении.</w:t>
      </w:r>
    </w:p>
  </w:comment>
  <w:comment w:id="240" w:author="o_afanasiadi" w:date="2013-07-02T16:27:00Z" w:initials="o">
    <w:p w14:paraId="77C0413B" w14:textId="77777777" w:rsidR="00536736" w:rsidRDefault="00536736">
      <w:pPr>
        <w:pStyle w:val="af4"/>
      </w:pPr>
      <w:r>
        <w:rPr>
          <w:rStyle w:val="af3"/>
        </w:rPr>
        <w:annotationRef/>
      </w:r>
      <w:r w:rsidRPr="00746145">
        <w:t>http://us.cdn3.123rf.com/168nwm/almagami/almagami1109/almagami110900041/10631837-swot-analyse-starken-schwachen-chancen-und-risiken-analyse-strategische-planung-methode.jpg</w:t>
      </w:r>
    </w:p>
  </w:comment>
  <w:comment w:id="241" w:author="o_afanasiadi" w:date="2013-07-02T16:30:00Z" w:initials="o">
    <w:p w14:paraId="25935AAD" w14:textId="77777777" w:rsidR="00536736" w:rsidRDefault="00536736">
      <w:pPr>
        <w:pStyle w:val="af4"/>
      </w:pPr>
      <w:r>
        <w:rPr>
          <w:rStyle w:val="af3"/>
        </w:rPr>
        <w:annotationRef/>
      </w:r>
      <w:r w:rsidRPr="00746145">
        <w:t>http://www.gilev.ru/1c/81/db2/plus.jpg</w:t>
      </w:r>
    </w:p>
  </w:comment>
  <w:comment w:id="242" w:author="o_afanasiadi" w:date="2013-07-02T16:32:00Z" w:initials="o">
    <w:p w14:paraId="210A5FD0" w14:textId="77777777" w:rsidR="00536736" w:rsidRDefault="00536736">
      <w:pPr>
        <w:pStyle w:val="af4"/>
      </w:pPr>
      <w:r>
        <w:rPr>
          <w:rStyle w:val="af3"/>
        </w:rPr>
        <w:annotationRef/>
      </w:r>
      <w:r w:rsidRPr="00746145">
        <w:t>http://24yes.net/wp-content/uploads/2012/11/wpid-Vedomstvo-razrabotaet-parametryi-po-kotoryim-obschestvenno-politicheskie-SMI-budut-otlichatsya-ot-vseh-ostalnyih-0.jpg</w:t>
      </w:r>
    </w:p>
  </w:comment>
  <w:comment w:id="243" w:author="o_afanasiadi" w:date="2013-07-02T16:35:00Z" w:initials="o">
    <w:p w14:paraId="260A748C" w14:textId="77777777" w:rsidR="00536736" w:rsidRDefault="00536736">
      <w:pPr>
        <w:pStyle w:val="af4"/>
      </w:pPr>
      <w:r>
        <w:rPr>
          <w:rStyle w:val="af3"/>
        </w:rPr>
        <w:annotationRef/>
      </w:r>
      <w:r w:rsidRPr="00C65710">
        <w:t>http://i019.radikal.ru/1305/ab/fb40367d5ed1.jpg</w:t>
      </w:r>
    </w:p>
  </w:comment>
  <w:comment w:id="252" w:author="Ekaterina Kpitets" w:date="2013-08-04T21:51:00Z" w:initials="K">
    <w:p w14:paraId="7A25EB5C" w14:textId="77777777" w:rsidR="00536736" w:rsidRDefault="00536736">
      <w:pPr>
        <w:pStyle w:val="af4"/>
      </w:pPr>
      <w:r>
        <w:rPr>
          <w:rStyle w:val="af3"/>
        </w:rPr>
        <w:annotationRef/>
      </w:r>
      <w:r w:rsidRPr="00A33AD9">
        <w:t xml:space="preserve">Форматирование </w:t>
      </w:r>
      <w:r>
        <w:t xml:space="preserve">и исправление </w:t>
      </w:r>
      <w:r w:rsidRPr="00A33AD9">
        <w:t>как в видеовставке выше</w:t>
      </w:r>
      <w:r>
        <w:t>.</w:t>
      </w:r>
    </w:p>
  </w:comment>
  <w:comment w:id="253" w:author="o_afanasiadi" w:date="2013-04-26T14:39:00Z" w:initials="o">
    <w:p w14:paraId="1BC313B9" w14:textId="77777777" w:rsidR="00536736" w:rsidRDefault="00536736">
      <w:pPr>
        <w:pStyle w:val="af4"/>
      </w:pPr>
      <w:r>
        <w:rPr>
          <w:rStyle w:val="af3"/>
        </w:rPr>
        <w:annotationRef/>
      </w:r>
      <w:hyperlink r:id="rId53" w:history="1">
        <w:r w:rsidRPr="00AE0571">
          <w:rPr>
            <w:rStyle w:val="a9"/>
          </w:rPr>
          <w:t>http://soyuz-minor.ru/kak-dostich-konkurentnogo-preimushestva-pri-pomoshi-korporativnix-socialnix-seteie.html</w:t>
        </w:r>
      </w:hyperlink>
      <w:r>
        <w:t xml:space="preserve"> </w:t>
      </w:r>
    </w:p>
  </w:comment>
  <w:comment w:id="256" w:author="Ekaterina Kpitets" w:date="2013-08-04T22:50:00Z" w:initials="K">
    <w:p w14:paraId="25D857E1" w14:textId="77777777" w:rsidR="00536736" w:rsidRDefault="00536736" w:rsidP="00D75659">
      <w:pPr>
        <w:pStyle w:val="af4"/>
      </w:pPr>
      <w:r>
        <w:rPr>
          <w:rStyle w:val="af3"/>
        </w:rPr>
        <w:annotationRef/>
      </w:r>
      <w:r>
        <w:rPr>
          <w:rStyle w:val="af3"/>
        </w:rPr>
        <w:annotationRef/>
      </w:r>
      <w:hyperlink r:id="rId54" w:history="1">
        <w:r w:rsidRPr="006D4BEB">
          <w:rPr>
            <w:rStyle w:val="a9"/>
          </w:rPr>
          <w:t>http://www.mavriz.ru/articles/2001/6/238.html</w:t>
        </w:r>
      </w:hyperlink>
    </w:p>
    <w:p w14:paraId="77B02B00" w14:textId="77777777" w:rsidR="00536736" w:rsidRDefault="00536736">
      <w:pPr>
        <w:pStyle w:val="af4"/>
      </w:pPr>
    </w:p>
  </w:comment>
  <w:comment w:id="257" w:author="Елана" w:date="2013-01-23T20:03:00Z" w:initials="Е">
    <w:p w14:paraId="3C6E9E27" w14:textId="77777777" w:rsidR="00536736" w:rsidRDefault="00536736">
      <w:pPr>
        <w:pStyle w:val="af4"/>
      </w:pPr>
      <w:r>
        <w:rPr>
          <w:rStyle w:val="af3"/>
        </w:rPr>
        <w:annotationRef/>
      </w:r>
      <w:hyperlink r:id="rId55" w:history="1">
        <w:r w:rsidRPr="006D4BEB">
          <w:rPr>
            <w:rStyle w:val="a9"/>
          </w:rPr>
          <w:t>http://www.mavriz.ru/articles/2001/6/238.html</w:t>
        </w:r>
      </w:hyperlink>
    </w:p>
    <w:p w14:paraId="7AB62172" w14:textId="77777777" w:rsidR="00536736" w:rsidRDefault="00536736">
      <w:pPr>
        <w:pStyle w:val="af4"/>
      </w:pPr>
    </w:p>
  </w:comment>
  <w:comment w:id="258" w:author="Ekaterina Kpitets" w:date="2013-08-04T22:56:00Z" w:initials="K">
    <w:p w14:paraId="382E061B" w14:textId="77777777" w:rsidR="00536736" w:rsidRDefault="00536736">
      <w:pPr>
        <w:pStyle w:val="af4"/>
      </w:pPr>
      <w:r>
        <w:rPr>
          <w:rStyle w:val="af3"/>
        </w:rPr>
        <w:annotationRef/>
      </w:r>
      <w:r>
        <w:t>Нижняя ячейка заходит за текст.</w:t>
      </w:r>
    </w:p>
  </w:comment>
  <w:comment w:id="259" w:author="Елана" w:date="2013-01-23T20:15:00Z" w:initials="Е">
    <w:p w14:paraId="58ACFEAB" w14:textId="77777777" w:rsidR="00536736" w:rsidRDefault="00536736">
      <w:pPr>
        <w:pStyle w:val="af4"/>
      </w:pPr>
      <w:r>
        <w:rPr>
          <w:rStyle w:val="af3"/>
        </w:rPr>
        <w:annotationRef/>
      </w:r>
      <w:hyperlink r:id="rId56" w:history="1">
        <w:r w:rsidRPr="006D4BEB">
          <w:rPr>
            <w:rStyle w:val="a9"/>
          </w:rPr>
          <w:t>http://www.m-economy.ru/art.php?nArtId=2407</w:t>
        </w:r>
      </w:hyperlink>
    </w:p>
    <w:p w14:paraId="7FB2BD2F" w14:textId="77777777" w:rsidR="00536736" w:rsidRDefault="00536736">
      <w:pPr>
        <w:pStyle w:val="af4"/>
      </w:pPr>
    </w:p>
  </w:comment>
  <w:comment w:id="262" w:author="Ekaterina Kpitets" w:date="2013-08-04T23:07:00Z" w:initials="K">
    <w:p w14:paraId="0710B6D4" w14:textId="77777777" w:rsidR="00536736" w:rsidRDefault="00536736">
      <w:pPr>
        <w:pStyle w:val="af4"/>
      </w:pPr>
      <w:r>
        <w:rPr>
          <w:rStyle w:val="af3"/>
        </w:rPr>
        <w:annotationRef/>
      </w:r>
      <w:r w:rsidRPr="00A33AD9">
        <w:t xml:space="preserve">Форматирование </w:t>
      </w:r>
      <w:r>
        <w:t xml:space="preserve">и исправление </w:t>
      </w:r>
      <w:r w:rsidRPr="00A33AD9">
        <w:t>как в видеовставке выше</w:t>
      </w:r>
      <w:r>
        <w:t>.</w:t>
      </w:r>
    </w:p>
    <w:p w14:paraId="27429525" w14:textId="77777777" w:rsidR="00536736" w:rsidRDefault="00536736">
      <w:pPr>
        <w:pStyle w:val="af4"/>
      </w:pPr>
      <w:r>
        <w:t>Лучше картинку изменить на картинку заставки программы «Контрольная закупка».</w:t>
      </w:r>
    </w:p>
  </w:comment>
  <w:comment w:id="263" w:author="o_afanasiadi" w:date="2013-04-26T14:45:00Z" w:initials="o">
    <w:p w14:paraId="406073C6" w14:textId="77777777" w:rsidR="00536736" w:rsidRPr="0052284C" w:rsidRDefault="00536736">
      <w:pPr>
        <w:pStyle w:val="af4"/>
      </w:pPr>
      <w:r>
        <w:rPr>
          <w:rStyle w:val="af3"/>
        </w:rPr>
        <w:annotationRef/>
      </w:r>
      <w:proofErr w:type="spellStart"/>
      <w:r w:rsidRPr="00A72C57">
        <w:rPr>
          <w:lang w:val="en-US"/>
        </w:rPr>
        <w:t>kuptcova</w:t>
      </w:r>
      <w:proofErr w:type="spellEnd"/>
      <w:r w:rsidRPr="0052284C">
        <w:t>-</w:t>
      </w:r>
      <w:proofErr w:type="spellStart"/>
      <w:r w:rsidRPr="00A72C57">
        <w:rPr>
          <w:lang w:val="en-US"/>
        </w:rPr>
        <w:t>smirnov</w:t>
      </w:r>
      <w:proofErr w:type="spellEnd"/>
      <w:r w:rsidRPr="0052284C">
        <w:t>.</w:t>
      </w:r>
      <w:r w:rsidRPr="00A72C57">
        <w:rPr>
          <w:lang w:val="en-US"/>
        </w:rPr>
        <w:t>com</w:t>
      </w:r>
      <w:r w:rsidRPr="0052284C">
        <w:t xml:space="preserve">  </w:t>
      </w:r>
    </w:p>
  </w:comment>
  <w:comment w:id="268" w:author="Ekaterina Kpitets" w:date="2013-08-04T23:43:00Z" w:initials="K">
    <w:p w14:paraId="4F4649C5" w14:textId="77777777" w:rsidR="00536736" w:rsidRDefault="00536736" w:rsidP="0052284C">
      <w:pPr>
        <w:pStyle w:val="af4"/>
      </w:pPr>
      <w:r>
        <w:rPr>
          <w:rStyle w:val="af3"/>
        </w:rPr>
        <w:annotationRef/>
      </w:r>
      <w:r w:rsidRPr="00A33AD9">
        <w:t xml:space="preserve">Форматирование </w:t>
      </w:r>
      <w:r>
        <w:t xml:space="preserve">и исправление </w:t>
      </w:r>
      <w:r w:rsidRPr="00A33AD9">
        <w:t>как в видеовставке выше</w:t>
      </w:r>
      <w:r>
        <w:t>.</w:t>
      </w:r>
    </w:p>
    <w:p w14:paraId="5688F869" w14:textId="77777777" w:rsidR="00536736" w:rsidRDefault="00536736">
      <w:pPr>
        <w:pStyle w:val="af4"/>
      </w:pPr>
      <w:r>
        <w:t>Цвет теста сделать белым.</w:t>
      </w:r>
    </w:p>
  </w:comment>
  <w:comment w:id="269" w:author="o_afanasiadi" w:date="2013-04-26T14:51:00Z" w:initials="o">
    <w:p w14:paraId="5FAEB8EC" w14:textId="77777777" w:rsidR="00536736" w:rsidRPr="00483DCE" w:rsidRDefault="00536736">
      <w:pPr>
        <w:pStyle w:val="af4"/>
      </w:pPr>
      <w:r>
        <w:rPr>
          <w:rStyle w:val="af3"/>
        </w:rPr>
        <w:annotationRef/>
      </w:r>
      <w:hyperlink r:id="rId57" w:history="1">
        <w:r w:rsidRPr="00A72C57">
          <w:rPr>
            <w:rStyle w:val="a9"/>
            <w:sz w:val="22"/>
            <w:szCs w:val="22"/>
            <w:lang w:val="en-US"/>
          </w:rPr>
          <w:t>www</w:t>
        </w:r>
        <w:r w:rsidRPr="00483DCE">
          <w:rPr>
            <w:rStyle w:val="a9"/>
            <w:sz w:val="22"/>
            <w:szCs w:val="22"/>
          </w:rPr>
          <w:t>.</w:t>
        </w:r>
        <w:r w:rsidRPr="00A72C57">
          <w:rPr>
            <w:rStyle w:val="a9"/>
            <w:sz w:val="22"/>
            <w:szCs w:val="22"/>
            <w:lang w:val="en-US"/>
          </w:rPr>
          <w:t>pronline</w:t>
        </w:r>
        <w:r w:rsidRPr="00483DCE">
          <w:rPr>
            <w:rStyle w:val="a9"/>
            <w:sz w:val="22"/>
            <w:szCs w:val="22"/>
          </w:rPr>
          <w:t>.</w:t>
        </w:r>
        <w:r w:rsidRPr="00A72C57">
          <w:rPr>
            <w:rStyle w:val="a9"/>
            <w:sz w:val="22"/>
            <w:szCs w:val="22"/>
            <w:lang w:val="en-US"/>
          </w:rPr>
          <w:t>ru</w:t>
        </w:r>
      </w:hyperlink>
    </w:p>
  </w:comment>
  <w:comment w:id="275" w:author="Елана" w:date="2013-01-23T20:38:00Z" w:initials="Е">
    <w:p w14:paraId="4CF91B56" w14:textId="77777777" w:rsidR="00536736" w:rsidRPr="00483DCE" w:rsidRDefault="00536736">
      <w:pPr>
        <w:pStyle w:val="af4"/>
      </w:pPr>
      <w:r>
        <w:rPr>
          <w:rStyle w:val="af3"/>
        </w:rPr>
        <w:annotationRef/>
      </w:r>
      <w:hyperlink r:id="rId58" w:history="1">
        <w:r w:rsidRPr="0080477A">
          <w:rPr>
            <w:rStyle w:val="a9"/>
            <w:lang w:val="en-US"/>
          </w:rPr>
          <w:t>http</w:t>
        </w:r>
        <w:r w:rsidRPr="00483DCE">
          <w:rPr>
            <w:rStyle w:val="a9"/>
          </w:rPr>
          <w:t>://</w:t>
        </w:r>
        <w:r w:rsidRPr="0080477A">
          <w:rPr>
            <w:rStyle w:val="a9"/>
            <w:lang w:val="en-US"/>
          </w:rPr>
          <w:t>siellon</w:t>
        </w:r>
        <w:r w:rsidRPr="00483DCE">
          <w:rPr>
            <w:rStyle w:val="a9"/>
          </w:rPr>
          <w:t>.</w:t>
        </w:r>
        <w:r w:rsidRPr="0080477A">
          <w:rPr>
            <w:rStyle w:val="a9"/>
            <w:lang w:val="en-US"/>
          </w:rPr>
          <w:t>com</w:t>
        </w:r>
        <w:r w:rsidRPr="00483DCE">
          <w:rPr>
            <w:rStyle w:val="a9"/>
          </w:rPr>
          <w:t>/</w:t>
        </w:r>
        <w:r w:rsidRPr="0080477A">
          <w:rPr>
            <w:rStyle w:val="a9"/>
            <w:lang w:val="en-US"/>
          </w:rPr>
          <w:t>chem</w:t>
        </w:r>
        <w:r w:rsidRPr="00483DCE">
          <w:rPr>
            <w:rStyle w:val="a9"/>
          </w:rPr>
          <w:t>-</w:t>
        </w:r>
        <w:r w:rsidRPr="0080477A">
          <w:rPr>
            <w:rStyle w:val="a9"/>
            <w:lang w:val="en-US"/>
          </w:rPr>
          <w:t>otlichaetsya</w:t>
        </w:r>
        <w:r w:rsidRPr="00483DCE">
          <w:rPr>
            <w:rStyle w:val="a9"/>
          </w:rPr>
          <w:t>-</w:t>
        </w:r>
        <w:r w:rsidRPr="0080477A">
          <w:rPr>
            <w:rStyle w:val="a9"/>
            <w:lang w:val="en-US"/>
          </w:rPr>
          <w:t>produktivnost</w:t>
        </w:r>
        <w:r w:rsidRPr="00483DCE">
          <w:rPr>
            <w:rStyle w:val="a9"/>
          </w:rPr>
          <w:t>-</w:t>
        </w:r>
        <w:r w:rsidRPr="0080477A">
          <w:rPr>
            <w:rStyle w:val="a9"/>
            <w:lang w:val="en-US"/>
          </w:rPr>
          <w:t>ot</w:t>
        </w:r>
        <w:r w:rsidRPr="00483DCE">
          <w:rPr>
            <w:rStyle w:val="a9"/>
          </w:rPr>
          <w:t>-</w:t>
        </w:r>
        <w:r w:rsidRPr="0080477A">
          <w:rPr>
            <w:rStyle w:val="a9"/>
            <w:lang w:val="en-US"/>
          </w:rPr>
          <w:t>effektivnosti</w:t>
        </w:r>
        <w:r w:rsidRPr="00483DCE">
          <w:rPr>
            <w:rStyle w:val="a9"/>
          </w:rPr>
          <w:t>-</w:t>
        </w:r>
        <w:r w:rsidRPr="0080477A">
          <w:rPr>
            <w:rStyle w:val="a9"/>
            <w:lang w:val="en-US"/>
          </w:rPr>
          <w:t>i</w:t>
        </w:r>
        <w:r w:rsidRPr="00483DCE">
          <w:rPr>
            <w:rStyle w:val="a9"/>
          </w:rPr>
          <w:t>-</w:t>
        </w:r>
        <w:r w:rsidRPr="0080477A">
          <w:rPr>
            <w:rStyle w:val="a9"/>
            <w:lang w:val="en-US"/>
          </w:rPr>
          <w:t>rezultativnosti</w:t>
        </w:r>
        <w:r w:rsidRPr="00483DCE">
          <w:rPr>
            <w:rStyle w:val="a9"/>
          </w:rPr>
          <w:t>/</w:t>
        </w:r>
      </w:hyperlink>
    </w:p>
    <w:p w14:paraId="0B9A97C6" w14:textId="77777777" w:rsidR="00536736" w:rsidRPr="00483DCE" w:rsidRDefault="00536736">
      <w:pPr>
        <w:pStyle w:val="af4"/>
      </w:pPr>
    </w:p>
  </w:comment>
  <w:comment w:id="274" w:author="Ekaterina Kpitets" w:date="2013-08-05T00:22:00Z" w:initials="K">
    <w:p w14:paraId="44BD3F20" w14:textId="77777777" w:rsidR="00536736" w:rsidRPr="00483DCE" w:rsidRDefault="00536736">
      <w:pPr>
        <w:pStyle w:val="af4"/>
      </w:pPr>
      <w:r>
        <w:rPr>
          <w:rStyle w:val="af3"/>
        </w:rPr>
        <w:annotationRef/>
      </w:r>
      <w:r>
        <w:rPr>
          <w:rStyle w:val="af3"/>
        </w:rPr>
        <w:annotationRef/>
      </w:r>
      <w:hyperlink r:id="rId59" w:history="1">
        <w:r w:rsidRPr="0080477A">
          <w:rPr>
            <w:rStyle w:val="a9"/>
            <w:lang w:val="en-US"/>
          </w:rPr>
          <w:t>http</w:t>
        </w:r>
        <w:r w:rsidRPr="00483DCE">
          <w:rPr>
            <w:rStyle w:val="a9"/>
          </w:rPr>
          <w:t>://</w:t>
        </w:r>
        <w:r w:rsidRPr="0080477A">
          <w:rPr>
            <w:rStyle w:val="a9"/>
            <w:lang w:val="en-US"/>
          </w:rPr>
          <w:t>siellon</w:t>
        </w:r>
        <w:r w:rsidRPr="00483DCE">
          <w:rPr>
            <w:rStyle w:val="a9"/>
          </w:rPr>
          <w:t>.</w:t>
        </w:r>
        <w:r w:rsidRPr="0080477A">
          <w:rPr>
            <w:rStyle w:val="a9"/>
            <w:lang w:val="en-US"/>
          </w:rPr>
          <w:t>com</w:t>
        </w:r>
        <w:r w:rsidRPr="00483DCE">
          <w:rPr>
            <w:rStyle w:val="a9"/>
          </w:rPr>
          <w:t>/</w:t>
        </w:r>
        <w:r w:rsidRPr="0080477A">
          <w:rPr>
            <w:rStyle w:val="a9"/>
            <w:lang w:val="en-US"/>
          </w:rPr>
          <w:t>chem</w:t>
        </w:r>
        <w:r w:rsidRPr="00483DCE">
          <w:rPr>
            <w:rStyle w:val="a9"/>
          </w:rPr>
          <w:t>-</w:t>
        </w:r>
        <w:r w:rsidRPr="0080477A">
          <w:rPr>
            <w:rStyle w:val="a9"/>
            <w:lang w:val="en-US"/>
          </w:rPr>
          <w:t>otlichaetsya</w:t>
        </w:r>
        <w:r w:rsidRPr="00483DCE">
          <w:rPr>
            <w:rStyle w:val="a9"/>
          </w:rPr>
          <w:t>-</w:t>
        </w:r>
        <w:r w:rsidRPr="0080477A">
          <w:rPr>
            <w:rStyle w:val="a9"/>
            <w:lang w:val="en-US"/>
          </w:rPr>
          <w:t>produktivnost</w:t>
        </w:r>
        <w:r w:rsidRPr="00483DCE">
          <w:rPr>
            <w:rStyle w:val="a9"/>
          </w:rPr>
          <w:t>-</w:t>
        </w:r>
        <w:r w:rsidRPr="0080477A">
          <w:rPr>
            <w:rStyle w:val="a9"/>
            <w:lang w:val="en-US"/>
          </w:rPr>
          <w:t>ot</w:t>
        </w:r>
        <w:r w:rsidRPr="00483DCE">
          <w:rPr>
            <w:rStyle w:val="a9"/>
          </w:rPr>
          <w:t>-</w:t>
        </w:r>
        <w:r w:rsidRPr="0080477A">
          <w:rPr>
            <w:rStyle w:val="a9"/>
            <w:lang w:val="en-US"/>
          </w:rPr>
          <w:t>effektivnosti</w:t>
        </w:r>
        <w:r w:rsidRPr="00483DCE">
          <w:rPr>
            <w:rStyle w:val="a9"/>
          </w:rPr>
          <w:t>-</w:t>
        </w:r>
        <w:r w:rsidRPr="0080477A">
          <w:rPr>
            <w:rStyle w:val="a9"/>
            <w:lang w:val="en-US"/>
          </w:rPr>
          <w:t>i</w:t>
        </w:r>
        <w:r w:rsidRPr="00483DCE">
          <w:rPr>
            <w:rStyle w:val="a9"/>
          </w:rPr>
          <w:t>-</w:t>
        </w:r>
        <w:r w:rsidRPr="0080477A">
          <w:rPr>
            <w:rStyle w:val="a9"/>
            <w:lang w:val="en-US"/>
          </w:rPr>
          <w:t>rezultativnosti</w:t>
        </w:r>
        <w:r w:rsidRPr="00483DCE">
          <w:rPr>
            <w:rStyle w:val="a9"/>
          </w:rPr>
          <w:t>/</w:t>
        </w:r>
      </w:hyperlink>
    </w:p>
  </w:comment>
  <w:comment w:id="276" w:author="Ekaterina Kpitets" w:date="2013-08-05T00:30:00Z" w:initials="K">
    <w:p w14:paraId="2B2B914F" w14:textId="77777777" w:rsidR="00536736" w:rsidRDefault="00536736">
      <w:pPr>
        <w:pStyle w:val="af4"/>
      </w:pPr>
      <w:r>
        <w:rPr>
          <w:rStyle w:val="af3"/>
        </w:rPr>
        <w:annotationRef/>
      </w:r>
      <w:r w:rsidRPr="00A33AD9">
        <w:t xml:space="preserve">Форматирование </w:t>
      </w:r>
      <w:r>
        <w:t xml:space="preserve">и исправление </w:t>
      </w:r>
      <w:r w:rsidRPr="00A33AD9">
        <w:t>как в видеовставке выше</w:t>
      </w:r>
      <w:r>
        <w:t>.</w:t>
      </w:r>
    </w:p>
  </w:comment>
  <w:comment w:id="277" w:author="o_afanasiadi" w:date="2013-04-26T14:55:00Z" w:initials="o">
    <w:p w14:paraId="41723FA4" w14:textId="77777777" w:rsidR="00536736" w:rsidRPr="00483DCE" w:rsidRDefault="00536736">
      <w:pPr>
        <w:pStyle w:val="af4"/>
      </w:pPr>
      <w:r>
        <w:rPr>
          <w:rStyle w:val="af3"/>
        </w:rPr>
        <w:annotationRef/>
      </w:r>
      <w:hyperlink r:id="rId60" w:history="1">
        <w:r w:rsidRPr="0080477A">
          <w:rPr>
            <w:rStyle w:val="a9"/>
            <w:lang w:val="en-US"/>
          </w:rPr>
          <w:t>www</w:t>
        </w:r>
        <w:r w:rsidRPr="00483DCE">
          <w:rPr>
            <w:rStyle w:val="a9"/>
          </w:rPr>
          <w:t>.</w:t>
        </w:r>
        <w:r w:rsidRPr="0080477A">
          <w:rPr>
            <w:rStyle w:val="a9"/>
            <w:lang w:val="en-US"/>
          </w:rPr>
          <w:t>gorodfinansov</w:t>
        </w:r>
        <w:r w:rsidRPr="00483DCE">
          <w:rPr>
            <w:rStyle w:val="a9"/>
          </w:rPr>
          <w:t>.</w:t>
        </w:r>
        <w:r w:rsidRPr="0080477A">
          <w:rPr>
            <w:rStyle w:val="a9"/>
            <w:lang w:val="en-US"/>
          </w:rPr>
          <w:t>ru</w:t>
        </w:r>
      </w:hyperlink>
      <w:r w:rsidRPr="00483DCE">
        <w:t xml:space="preserve"> </w:t>
      </w:r>
    </w:p>
  </w:comment>
  <w:comment w:id="278" w:author="Елана" w:date="2013-01-23T20:45:00Z" w:initials="Е">
    <w:p w14:paraId="57005C68" w14:textId="77777777" w:rsidR="00536736" w:rsidRPr="00483DCE" w:rsidRDefault="00536736">
      <w:pPr>
        <w:pStyle w:val="af4"/>
      </w:pPr>
      <w:r>
        <w:rPr>
          <w:rStyle w:val="af3"/>
        </w:rPr>
        <w:annotationRef/>
      </w:r>
      <w:hyperlink r:id="rId61" w:history="1">
        <w:r w:rsidRPr="0080477A">
          <w:rPr>
            <w:rStyle w:val="a9"/>
            <w:lang w:val="en-US"/>
          </w:rPr>
          <w:t>http</w:t>
        </w:r>
        <w:r w:rsidRPr="00483DCE">
          <w:rPr>
            <w:rStyle w:val="a9"/>
          </w:rPr>
          <w:t>://</w:t>
        </w:r>
        <w:r w:rsidRPr="0080477A">
          <w:rPr>
            <w:rStyle w:val="a9"/>
            <w:lang w:val="en-US"/>
          </w:rPr>
          <w:t>www</w:t>
        </w:r>
        <w:r w:rsidRPr="00483DCE">
          <w:rPr>
            <w:rStyle w:val="a9"/>
          </w:rPr>
          <w:t>.</w:t>
        </w:r>
        <w:r w:rsidRPr="0080477A">
          <w:rPr>
            <w:rStyle w:val="a9"/>
            <w:lang w:val="en-US"/>
          </w:rPr>
          <w:t>simpo</w:t>
        </w:r>
        <w:r w:rsidRPr="00483DCE">
          <w:rPr>
            <w:rStyle w:val="a9"/>
          </w:rPr>
          <w:t>-</w:t>
        </w:r>
        <w:r w:rsidRPr="0080477A">
          <w:rPr>
            <w:rStyle w:val="a9"/>
            <w:lang w:val="en-US"/>
          </w:rPr>
          <w:t>market</w:t>
        </w:r>
        <w:r w:rsidRPr="00483DCE">
          <w:rPr>
            <w:rStyle w:val="a9"/>
          </w:rPr>
          <w:t>.</w:t>
        </w:r>
        <w:r w:rsidRPr="0080477A">
          <w:rPr>
            <w:rStyle w:val="a9"/>
            <w:lang w:val="en-US"/>
          </w:rPr>
          <w:t>ru</w:t>
        </w:r>
        <w:r w:rsidRPr="00483DCE">
          <w:rPr>
            <w:rStyle w:val="a9"/>
          </w:rPr>
          <w:t>/</w:t>
        </w:r>
        <w:r w:rsidRPr="0080477A">
          <w:rPr>
            <w:rStyle w:val="a9"/>
            <w:lang w:val="en-US"/>
          </w:rPr>
          <w:t>news</w:t>
        </w:r>
        <w:r w:rsidRPr="00483DCE">
          <w:rPr>
            <w:rStyle w:val="a9"/>
          </w:rPr>
          <w:t>009.</w:t>
        </w:r>
        <w:r w:rsidRPr="0080477A">
          <w:rPr>
            <w:rStyle w:val="a9"/>
            <w:lang w:val="en-US"/>
          </w:rPr>
          <w:t>html</w:t>
        </w:r>
      </w:hyperlink>
    </w:p>
    <w:p w14:paraId="43E5D5DA" w14:textId="77777777" w:rsidR="00536736" w:rsidRPr="00483DCE" w:rsidRDefault="00536736">
      <w:pPr>
        <w:pStyle w:val="af4"/>
      </w:pPr>
    </w:p>
  </w:comment>
  <w:comment w:id="281" w:author="Ekaterina Kpitets" w:date="2013-08-05T01:08:00Z" w:initials="K">
    <w:p w14:paraId="6349DE64" w14:textId="77777777" w:rsidR="00536736" w:rsidRDefault="00536736" w:rsidP="00087BE4">
      <w:pPr>
        <w:pStyle w:val="af4"/>
      </w:pPr>
      <w:r>
        <w:rPr>
          <w:rStyle w:val="af3"/>
        </w:rPr>
        <w:annotationRef/>
      </w:r>
      <w:r>
        <w:rPr>
          <w:rStyle w:val="af3"/>
        </w:rPr>
        <w:annotationRef/>
      </w:r>
      <w:r w:rsidRPr="00A33AD9">
        <w:t xml:space="preserve">Форматирование </w:t>
      </w:r>
      <w:r>
        <w:t xml:space="preserve">и исправление </w:t>
      </w:r>
      <w:r w:rsidRPr="00A33AD9">
        <w:t>как в видеовставке выше</w:t>
      </w:r>
      <w:r>
        <w:t>.</w:t>
      </w:r>
    </w:p>
    <w:p w14:paraId="23E58622" w14:textId="77777777" w:rsidR="00536736" w:rsidRDefault="00536736">
      <w:pPr>
        <w:pStyle w:val="af4"/>
      </w:pPr>
    </w:p>
  </w:comment>
  <w:comment w:id="282" w:author="o_afanasiadi" w:date="2013-04-26T14:58:00Z" w:initials="o">
    <w:p w14:paraId="37579E18" w14:textId="77777777" w:rsidR="00536736" w:rsidRPr="0080477A" w:rsidRDefault="00536736">
      <w:pPr>
        <w:pStyle w:val="af4"/>
        <w:rPr>
          <w:lang w:val="en-US"/>
        </w:rPr>
      </w:pPr>
      <w:r>
        <w:rPr>
          <w:rStyle w:val="af3"/>
        </w:rPr>
        <w:annotationRef/>
      </w:r>
      <w:r w:rsidRPr="0080477A">
        <w:rPr>
          <w:lang w:val="en-US"/>
        </w:rPr>
        <w:t xml:space="preserve">orientir-pharm.ru </w:t>
      </w:r>
    </w:p>
  </w:comment>
  <w:comment w:id="285" w:author="o_afanasiadi" w:date="2013-07-03T10:29:00Z" w:initials="o">
    <w:p w14:paraId="3758CD18" w14:textId="77777777" w:rsidR="00536736" w:rsidRPr="0080477A" w:rsidRDefault="00536736">
      <w:pPr>
        <w:pStyle w:val="af4"/>
        <w:rPr>
          <w:lang w:val="en-US"/>
        </w:rPr>
      </w:pPr>
      <w:r>
        <w:rPr>
          <w:rStyle w:val="af3"/>
        </w:rPr>
        <w:annotationRef/>
      </w:r>
      <w:r w:rsidRPr="0080477A">
        <w:rPr>
          <w:lang w:val="en-US"/>
        </w:rPr>
        <w:t>http://duran.ru/wp-content/uploads/2012/09/2011MarketingPlanImage1.jpg</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15:commentEx w15:paraId="73EE390C" w15:done="0"/>
  <w15:commentEx w15:paraId="150F71E8" w15:done="0"/>
  <w15:commentEx w15:paraId="0C917E2B" w15:done="0"/>
  <w15:commentEx w15:paraId="44A1E387" w15:done="0"/>
  <w15:commentEx w15:paraId="11A29CD2" w15:done="0"/>
  <w15:commentEx w15:paraId="2666D18C" w15:done="0"/>
  <w15:commentEx w15:paraId="5181B69C" w15:done="0"/>
  <w15:commentEx w15:paraId="784754D6" w15:done="0"/>
  <w15:commentEx w15:paraId="6F747E29" w15:done="0"/>
  <w15:commentEx w15:paraId="6318D418" w15:done="0"/>
  <w15:commentEx w15:paraId="4A8D7775" w15:done="0"/>
  <w15:commentEx w15:paraId="302C9C12" w15:done="0"/>
  <w15:commentEx w15:paraId="3A6C2CD7" w15:done="0"/>
  <w15:commentEx w15:paraId="396FBADF" w15:done="0"/>
  <w15:commentEx w15:paraId="0E60DE46" w15:done="0"/>
  <w15:commentEx w15:paraId="2C82D490" w15:done="0"/>
  <w15:commentEx w15:paraId="79D6C02F" w15:done="0"/>
  <w15:commentEx w15:paraId="3E97C3DC" w15:done="0"/>
  <w15:commentEx w15:paraId="5F41A144" w15:done="0"/>
  <w15:commentEx w15:paraId="73D49F71" w15:done="0"/>
  <w15:commentEx w15:paraId="71378B34" w15:done="0"/>
  <w15:commentEx w15:paraId="7AE449DD" w15:done="0"/>
  <w15:commentEx w15:paraId="22F2ACC8" w15:done="0"/>
  <w15:commentEx w15:paraId="52DB341F" w15:done="0"/>
  <w15:commentEx w15:paraId="37E85813" w15:done="0"/>
  <w15:commentEx w15:paraId="5C2C5B7E" w15:done="0"/>
  <w15:commentEx w15:paraId="2CBEE583" w15:done="0"/>
  <w15:commentEx w15:paraId="341909E4" w15:done="0"/>
  <w15:commentEx w15:paraId="3F9D5176" w15:done="0"/>
  <w15:commentEx w15:paraId="114AE959" w15:done="0"/>
  <w15:commentEx w15:paraId="01E6A7C5" w15:done="0"/>
  <w15:commentEx w15:paraId="08BED908" w15:done="0"/>
  <w15:commentEx w15:paraId="1C98BEAF" w15:done="0"/>
  <w15:commentEx w15:paraId="2AD80194" w15:done="0"/>
  <w15:commentEx w15:paraId="0319C89F" w15:done="0"/>
  <w15:commentEx w15:paraId="0F322D5E" w15:done="0"/>
  <w15:commentEx w15:paraId="7BBE6C80" w15:done="0"/>
  <w15:commentEx w15:paraId="53557305" w15:done="0"/>
  <w15:commentEx w15:paraId="4485E1CF" w15:done="0"/>
  <w15:commentEx w15:paraId="073E1324" w15:done="0"/>
  <w15:commentEx w15:paraId="0998D129" w15:done="0"/>
  <w15:commentEx w15:paraId="469CB6FC" w15:done="0"/>
  <w15:commentEx w15:paraId="0524B805" w15:done="0"/>
  <w15:commentEx w15:paraId="59802786" w15:done="0"/>
  <w15:commentEx w15:paraId="24792369" w15:done="0"/>
  <w15:commentEx w15:paraId="565043EB" w15:done="0"/>
  <w15:commentEx w15:paraId="2072FDF7" w15:done="0"/>
  <w15:commentEx w15:paraId="7685B3FC" w15:done="0"/>
  <w15:commentEx w15:paraId="552EAAC5" w15:done="0"/>
  <w15:commentEx w15:paraId="7A5A39E8" w15:done="0"/>
  <w15:commentEx w15:paraId="726C712A" w15:done="0"/>
  <w15:commentEx w15:paraId="453E4A13" w15:done="0"/>
  <w15:commentEx w15:paraId="54549462" w15:done="0"/>
  <w15:commentEx w15:paraId="4BCD68DE" w15:done="0"/>
  <w15:commentEx w15:paraId="149FA3E1" w15:done="0"/>
  <w15:commentEx w15:paraId="4B5EAD74" w15:done="0"/>
  <w15:commentEx w15:paraId="0A311642" w15:done="0"/>
  <w15:commentEx w15:paraId="73CD5D16" w15:done="0"/>
  <w15:commentEx w15:paraId="28790FF4" w15:done="0"/>
  <w15:commentEx w15:paraId="4765B9F7" w15:done="0"/>
  <w15:commentEx w15:paraId="249C06A8" w15:done="0"/>
  <w15:commentEx w15:paraId="10B83147" w15:done="0"/>
  <w15:commentEx w15:paraId="054726E5" w15:done="0"/>
  <w15:commentEx w15:paraId="1934D00C" w15:done="0"/>
  <w15:commentEx w15:paraId="10BF3A7C" w15:done="0"/>
  <w15:commentEx w15:paraId="13335249" w15:done="0"/>
  <w15:commentEx w15:paraId="32E86694" w15:done="0"/>
  <w15:commentEx w15:paraId="4E8E39EA" w15:done="0"/>
  <w15:commentEx w15:paraId="41509582" w15:done="0"/>
  <w15:commentEx w15:paraId="32172E58" w15:done="0"/>
  <w15:commentEx w15:paraId="3E59A6DB" w15:done="0"/>
  <w15:commentEx w15:paraId="106304F1" w15:done="0"/>
  <w15:commentEx w15:paraId="4DEE09D1" w15:done="0"/>
  <w15:commentEx w15:paraId="2EFC0007" w15:done="0"/>
  <w15:commentEx w15:paraId="1499DAFF" w15:done="0"/>
  <w15:commentEx w15:paraId="6D7322EE" w15:done="0"/>
  <w15:commentEx w15:paraId="5F33C5C9" w15:done="0"/>
  <w15:commentEx w15:paraId="6037AA4D" w15:done="0"/>
  <w15:commentEx w15:paraId="528D3698" w15:done="0"/>
  <w15:commentEx w15:paraId="05AFA616" w15:done="0"/>
  <w15:commentEx w15:paraId="3E83502A" w15:done="0"/>
  <w15:commentEx w15:paraId="4EA7419C" w15:done="0"/>
  <w15:commentEx w15:paraId="018CDC29" w15:done="0"/>
  <w15:commentEx w15:paraId="13E6C63F" w15:done="0"/>
  <w15:commentEx w15:paraId="17501EF4" w15:done="0"/>
  <w15:commentEx w15:paraId="77C0413B" w15:done="0"/>
  <w15:commentEx w15:paraId="25935AAD" w15:done="0"/>
  <w15:commentEx w15:paraId="210A5FD0" w15:done="0"/>
  <w15:commentEx w15:paraId="260A748C" w15:done="0"/>
  <w15:commentEx w15:paraId="7A25EB5C" w15:done="0"/>
  <w15:commentEx w15:paraId="1BC313B9" w15:done="0"/>
  <w15:commentEx w15:paraId="77B02B00" w15:done="0"/>
  <w15:commentEx w15:paraId="7AB62172" w15:done="0"/>
  <w15:commentEx w15:paraId="382E061B" w15:done="0"/>
  <w15:commentEx w15:paraId="7FB2BD2F" w15:done="0"/>
  <w15:commentEx w15:paraId="27429525" w15:done="0"/>
  <w15:commentEx w15:paraId="406073C6" w15:done="0"/>
  <w15:commentEx w15:paraId="5688F869" w15:done="0"/>
  <w15:commentEx w15:paraId="5FAEB8EC" w15:done="0"/>
  <w15:commentEx w15:paraId="0B9A97C6" w15:done="0"/>
  <w15:commentEx w15:paraId="44BD3F20" w15:done="0"/>
  <w15:commentEx w15:paraId="2B2B914F" w15:done="0"/>
  <w15:commentEx w15:paraId="41723FA4" w15:done="0"/>
  <w15:commentEx w15:paraId="43E5D5DA" w15:done="0"/>
  <w15:commentEx w15:paraId="23E58622" w15:done="0"/>
  <w15:commentEx w15:paraId="37579E18" w15:done="0"/>
  <w15:commentEx w15:paraId="3758CD18"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2DB3B0C1" w14:textId="77777777" w:rsidR="00567974" w:rsidRDefault="00567974" w:rsidP="00DE76CC">
      <w:pPr>
        <w:spacing w:line="240" w:lineRule="auto"/>
      </w:pPr>
      <w:r>
        <w:separator/>
      </w:r>
    </w:p>
  </w:endnote>
  <w:endnote w:type="continuationSeparator" w:id="0">
    <w:p w14:paraId="0445A9FC" w14:textId="77777777" w:rsidR="00567974" w:rsidRDefault="00567974" w:rsidP="00DE76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ＭＳ 明朝">
    <w:charset w:val="80"/>
    <w:family w:val="auto"/>
    <w:pitch w:val="variable"/>
    <w:sig w:usb0="E00002FF" w:usb1="6AC7FDFB" w:usb2="08000012" w:usb3="00000000" w:csb0="0002009F" w:csb1="00000000"/>
  </w:font>
  <w:font w:name="Arial CYR">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221BB2E" w14:textId="77777777" w:rsidR="00536736" w:rsidRDefault="00536736" w:rsidP="00236295">
    <w:pPr>
      <w:pStyle w:val="a5"/>
      <w:rPr>
        <w:b/>
        <w:color w:val="003399"/>
      </w:rPr>
    </w:pPr>
  </w:p>
  <w:p w14:paraId="5316A0BD" w14:textId="77777777" w:rsidR="00536736" w:rsidRPr="00236295" w:rsidRDefault="00536736" w:rsidP="00236295">
    <w:pPr>
      <w:pStyle w:val="a5"/>
      <w:jc w:val="center"/>
      <w:rPr>
        <w:b/>
        <w:color w:val="003399"/>
      </w:rPr>
    </w:pPr>
    <w:r>
      <w:rPr>
        <w:noProof/>
      </w:rPr>
      <w:pict w14:anchorId="0571309B">
        <v:shapetype id="_x0000_t32" coordsize="21600,21600" o:spt="32" o:oned="t" path="m0,0l21600,21600e" filled="f">
          <v:path arrowok="t" fillok="f" o:connecttype="none"/>
          <o:lock v:ext="edit" shapetype="t"/>
        </v:shapetype>
        <v:shape id="AutoShape_x0020_2" o:spid="_x0000_s2049" type="#_x0000_t32" style="position:absolute;left:0;text-align:left;margin-left:0;margin-top:-4.25pt;width:482.25pt;height:0;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" strokecolor="#039" strokeweight="1pt"/>
      </w:pict>
    </w:r>
    <w:r w:rsidRPr="00995710">
      <w:rPr>
        <w:b/>
        <w:color w:val="003399"/>
      </w:rPr>
      <w:fldChar w:fldCharType="begin"/>
    </w:r>
    <w:r w:rsidRPr="00995710">
      <w:rPr>
        <w:b/>
        <w:color w:val="003399"/>
      </w:rPr>
      <w:instrText xml:space="preserve"> PAGE    \* MERGEFORMAT </w:instrText>
    </w:r>
    <w:r w:rsidRPr="00995710">
      <w:rPr>
        <w:b/>
        <w:color w:val="003399"/>
      </w:rPr>
      <w:fldChar w:fldCharType="separate"/>
    </w:r>
    <w:r w:rsidR="00F77FB8">
      <w:rPr>
        <w:b/>
        <w:noProof/>
        <w:color w:val="003399"/>
      </w:rPr>
      <w:t>85</w:t>
    </w:r>
    <w:r w:rsidRPr="00995710">
      <w:rPr>
        <w:b/>
        <w:color w:val="003399"/>
      </w:rPr>
      <w:fldChar w:fldCharType="end"/>
    </w:r>
    <w:r w:rsidRPr="00995710">
      <w:rPr>
        <w:b/>
        <w:color w:val="003399"/>
      </w:rPr>
      <w:t>/</w:t>
    </w:r>
    <w:r>
      <w:rPr>
        <w:b/>
        <w:color w:val="003399"/>
      </w:rPr>
      <w:t>92</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224A54B8" w14:textId="77777777" w:rsidR="00567974" w:rsidRDefault="00567974" w:rsidP="00DE76CC">
      <w:pPr>
        <w:spacing w:line="240" w:lineRule="auto"/>
      </w:pPr>
      <w:r>
        <w:separator/>
      </w:r>
    </w:p>
  </w:footnote>
  <w:footnote w:type="continuationSeparator" w:id="0">
    <w:p w14:paraId="6E3BDDE7" w14:textId="77777777" w:rsidR="00567974" w:rsidRDefault="00567974" w:rsidP="00DE76CC">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45DBA88D" w14:textId="77777777" w:rsidR="00536736" w:rsidRDefault="00536736">
    <w:pPr>
      <w:pStyle w:val="a3"/>
    </w:pPr>
    <w:r>
      <w:rPr>
        <w:noProof/>
      </w:rPr>
      <w:drawing>
        <wp:anchor distT="0" distB="0" distL="114300" distR="114300" simplePos="0" relativeHeight="251658752" behindDoc="1" locked="0" layoutInCell="1" allowOverlap="1" wp14:anchorId="207234AF" wp14:editId="585BDDB6">
          <wp:simplePos x="0" y="0"/>
          <wp:positionH relativeFrom="column">
            <wp:posOffset>1828165</wp:posOffset>
          </wp:positionH>
          <wp:positionV relativeFrom="paragraph">
            <wp:posOffset>-368935</wp:posOffset>
          </wp:positionV>
          <wp:extent cx="2070100" cy="938530"/>
          <wp:effectExtent l="0" t="0" r="0" b="0"/>
          <wp:wrapNone/>
          <wp:docPr id="1042" name="Рисунок 3" descr="MBA_л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BA_лого"/>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70100" cy="938530"/>
                  </a:xfrm>
                  <a:prstGeom prst="rect">
                    <a:avLst/>
                  </a:prstGeom>
                  <a:noFill/>
                </pic:spPr>
              </pic:pic>
            </a:graphicData>
          </a:graphic>
        </wp:anchor>
      </w:drawing>
    </w:r>
  </w:p>
  <w:p w14:paraId="16DDF37B" w14:textId="77777777" w:rsidR="00536736" w:rsidRDefault="00536736">
    <w:pPr>
      <w:pStyle w:val="a3"/>
    </w:pPr>
    <w:r>
      <w:rPr>
        <w:noProof/>
      </w:rPr>
      <w:pict w14:anchorId="57557B8A">
        <v:shapetype id="_x0000_t32" coordsize="21600,21600" o:spt="32" o:oned="t" path="m0,0l21600,21600e" filled="f">
          <v:path arrowok="t" fillok="f" o:connecttype="none"/>
          <o:lock v:ext="edit" shapetype="t"/>
        </v:shapetype>
        <v:shape id="AutoShape_x0020_1" o:spid="_x0000_s2050" type="#_x0000_t32" style="position:absolute;margin-left:0;margin-top:17.3pt;width:482.25pt;height:0;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" strokecolor="#039" strokeweight="1pt"/>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0240EFA"/>
    <w:multiLevelType w:val="hybridMultilevel"/>
    <w:tmpl w:val="9EC0DAD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31559FD"/>
    <w:multiLevelType w:val="hybridMultilevel"/>
    <w:tmpl w:val="210E79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38B1D5E"/>
    <w:multiLevelType w:val="multilevel"/>
    <w:tmpl w:val="BC98C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C778E8"/>
    <w:multiLevelType w:val="multilevel"/>
    <w:tmpl w:val="7ABAC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6220288"/>
    <w:multiLevelType w:val="hybridMultilevel"/>
    <w:tmpl w:val="A768E0CC"/>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06C028E3"/>
    <w:multiLevelType w:val="hybridMultilevel"/>
    <w:tmpl w:val="8C866C6C"/>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089456B1"/>
    <w:multiLevelType w:val="multilevel"/>
    <w:tmpl w:val="BBEA73B6"/>
    <w:lvl w:ilvl="0">
      <w:start w:val="1"/>
      <w:numFmt w:val="decimal"/>
      <w:lvlText w:val="%1."/>
      <w:lvlJc w:val="left"/>
      <w:pPr>
        <w:tabs>
          <w:tab w:val="num" w:pos="720"/>
        </w:tabs>
        <w:ind w:left="720" w:hanging="360"/>
      </w:pPr>
      <w:rPr>
        <w:b w:val="0"/>
        <w:i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8CC1921"/>
    <w:multiLevelType w:val="hybridMultilevel"/>
    <w:tmpl w:val="47BA1742"/>
    <w:lvl w:ilvl="0" w:tplc="BBB8176A">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91821C2"/>
    <w:multiLevelType w:val="hybridMultilevel"/>
    <w:tmpl w:val="F89ABF4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9">
    <w:nsid w:val="0BEE4B15"/>
    <w:multiLevelType w:val="hybridMultilevel"/>
    <w:tmpl w:val="5AD28178"/>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0C717FF9"/>
    <w:multiLevelType w:val="hybridMultilevel"/>
    <w:tmpl w:val="9192FFAC"/>
    <w:lvl w:ilvl="0" w:tplc="FC24A952">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0CBD6C1D"/>
    <w:multiLevelType w:val="multilevel"/>
    <w:tmpl w:val="CAA6E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CE01E8A"/>
    <w:multiLevelType w:val="multilevel"/>
    <w:tmpl w:val="7BBA27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E7A08B9"/>
    <w:multiLevelType w:val="multilevel"/>
    <w:tmpl w:val="5F720C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ECB3A0F"/>
    <w:multiLevelType w:val="hybridMultilevel"/>
    <w:tmpl w:val="143A45FE"/>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10024550"/>
    <w:multiLevelType w:val="hybridMultilevel"/>
    <w:tmpl w:val="827E7E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117146CB"/>
    <w:multiLevelType w:val="hybridMultilevel"/>
    <w:tmpl w:val="3C46D07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137236C3"/>
    <w:multiLevelType w:val="hybridMultilevel"/>
    <w:tmpl w:val="2D28D3A6"/>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13E32A79"/>
    <w:multiLevelType w:val="multilevel"/>
    <w:tmpl w:val="569C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5633443"/>
    <w:multiLevelType w:val="hybridMultilevel"/>
    <w:tmpl w:val="4692C05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15DC5F5F"/>
    <w:multiLevelType w:val="multilevel"/>
    <w:tmpl w:val="227C3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64B7DF6"/>
    <w:multiLevelType w:val="multilevel"/>
    <w:tmpl w:val="167CD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8077C6A"/>
    <w:multiLevelType w:val="multilevel"/>
    <w:tmpl w:val="89840632"/>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nsid w:val="18CF638C"/>
    <w:multiLevelType w:val="multilevel"/>
    <w:tmpl w:val="5A18D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BB3462C"/>
    <w:multiLevelType w:val="multilevel"/>
    <w:tmpl w:val="7E9C9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C8C5D28"/>
    <w:multiLevelType w:val="multilevel"/>
    <w:tmpl w:val="9F0286DC"/>
    <w:lvl w:ilvl="0">
      <w:start w:val="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
    <w:nsid w:val="1CCA34AB"/>
    <w:multiLevelType w:val="multilevel"/>
    <w:tmpl w:val="7AFE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E14288F"/>
    <w:multiLevelType w:val="hybridMultilevel"/>
    <w:tmpl w:val="4614EDF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1E642960"/>
    <w:multiLevelType w:val="hybridMultilevel"/>
    <w:tmpl w:val="1404595E"/>
    <w:lvl w:ilvl="0" w:tplc="087AAD1E">
      <w:start w:val="1"/>
      <w:numFmt w:val="bullet"/>
      <w:lvlText w:val=""/>
      <w:lvlJc w:val="left"/>
      <w:pPr>
        <w:ind w:left="720" w:hanging="360"/>
      </w:pPr>
      <w:rPr>
        <w:rFonts w:ascii="Symbol" w:hAnsi="Symbol" w:hint="default"/>
        <w:b w:val="0"/>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213D6C07"/>
    <w:multiLevelType w:val="hybridMultilevel"/>
    <w:tmpl w:val="0E0E80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23662BB9"/>
    <w:multiLevelType w:val="hybridMultilevel"/>
    <w:tmpl w:val="BB94AE16"/>
    <w:lvl w:ilvl="0" w:tplc="04190001">
      <w:start w:val="1"/>
      <w:numFmt w:val="bullet"/>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31">
    <w:nsid w:val="23D37FA9"/>
    <w:multiLevelType w:val="hybridMultilevel"/>
    <w:tmpl w:val="8EEC74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24254A8A"/>
    <w:multiLevelType w:val="multilevel"/>
    <w:tmpl w:val="E4981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4F03445"/>
    <w:multiLevelType w:val="multilevel"/>
    <w:tmpl w:val="FBA23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58D3A8A"/>
    <w:multiLevelType w:val="hybridMultilevel"/>
    <w:tmpl w:val="EABE3D7A"/>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272157A6"/>
    <w:multiLevelType w:val="multilevel"/>
    <w:tmpl w:val="A0820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27215B6A"/>
    <w:multiLevelType w:val="multilevel"/>
    <w:tmpl w:val="8C505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8340CF5"/>
    <w:multiLevelType w:val="multilevel"/>
    <w:tmpl w:val="ACAC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95441F4"/>
    <w:multiLevelType w:val="hybridMultilevel"/>
    <w:tmpl w:val="CCE4FA2A"/>
    <w:lvl w:ilvl="0" w:tplc="BDD2B846">
      <w:start w:val="1"/>
      <w:numFmt w:val="lowerLetter"/>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29E73246"/>
    <w:multiLevelType w:val="multilevel"/>
    <w:tmpl w:val="ACA2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AE269E4"/>
    <w:multiLevelType w:val="multilevel"/>
    <w:tmpl w:val="28407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2BEF231E"/>
    <w:multiLevelType w:val="multilevel"/>
    <w:tmpl w:val="B978BEFC"/>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2000"/>
      <w:numFmt w:val="bullet"/>
      <w:lvlText w:val=""/>
      <w:lvlJc w:val="left"/>
      <w:pPr>
        <w:ind w:left="2160" w:hanging="360"/>
      </w:pPr>
      <w:rPr>
        <w:rFonts w:ascii="Wingdings" w:eastAsia="Times New Roman" w:hAnsi="Wingdings" w:cs="Aria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2BF92A94"/>
    <w:multiLevelType w:val="hybridMultilevel"/>
    <w:tmpl w:val="4EE4D5D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nsid w:val="2C277F38"/>
    <w:multiLevelType w:val="multilevel"/>
    <w:tmpl w:val="A8AAEC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2CCF35D1"/>
    <w:multiLevelType w:val="multilevel"/>
    <w:tmpl w:val="6CF425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26051C2"/>
    <w:multiLevelType w:val="multilevel"/>
    <w:tmpl w:val="9C62E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2B6305B"/>
    <w:multiLevelType w:val="hybridMultilevel"/>
    <w:tmpl w:val="87D468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nsid w:val="33D644EC"/>
    <w:multiLevelType w:val="hybridMultilevel"/>
    <w:tmpl w:val="847CEEEC"/>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nsid w:val="35B76AF3"/>
    <w:multiLevelType w:val="multilevel"/>
    <w:tmpl w:val="7136B3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36522557"/>
    <w:multiLevelType w:val="hybridMultilevel"/>
    <w:tmpl w:val="720EF514"/>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nsid w:val="36A100D9"/>
    <w:multiLevelType w:val="hybridMultilevel"/>
    <w:tmpl w:val="801A0CAE"/>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nsid w:val="3A6A434D"/>
    <w:multiLevelType w:val="hybridMultilevel"/>
    <w:tmpl w:val="2C5AFD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nsid w:val="3AA8799F"/>
    <w:multiLevelType w:val="multilevel"/>
    <w:tmpl w:val="3D4E41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3B5B5584"/>
    <w:multiLevelType w:val="multilevel"/>
    <w:tmpl w:val="BE7630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BF8519A"/>
    <w:multiLevelType w:val="multilevel"/>
    <w:tmpl w:val="89E0B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3CF261E1"/>
    <w:multiLevelType w:val="hybridMultilevel"/>
    <w:tmpl w:val="5C242A56"/>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nsid w:val="3D273116"/>
    <w:multiLevelType w:val="hybridMultilevel"/>
    <w:tmpl w:val="D486A1F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nsid w:val="3D687156"/>
    <w:multiLevelType w:val="hybridMultilevel"/>
    <w:tmpl w:val="98A214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nsid w:val="3F5303E6"/>
    <w:multiLevelType w:val="hybridMultilevel"/>
    <w:tmpl w:val="6D6645DC"/>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nsid w:val="3F8E63A9"/>
    <w:multiLevelType w:val="hybridMultilevel"/>
    <w:tmpl w:val="533A67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nsid w:val="3FC53534"/>
    <w:multiLevelType w:val="hybridMultilevel"/>
    <w:tmpl w:val="72D021C8"/>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nsid w:val="409C6D16"/>
    <w:multiLevelType w:val="hybridMultilevel"/>
    <w:tmpl w:val="77EE861E"/>
    <w:lvl w:ilvl="0" w:tplc="04190001">
      <w:start w:val="1"/>
      <w:numFmt w:val="bullet"/>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62">
    <w:nsid w:val="409D08D7"/>
    <w:multiLevelType w:val="hybridMultilevel"/>
    <w:tmpl w:val="BD82A04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nsid w:val="41BB7516"/>
    <w:multiLevelType w:val="multilevel"/>
    <w:tmpl w:val="2F425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41FE60E7"/>
    <w:multiLevelType w:val="multilevel"/>
    <w:tmpl w:val="903CBF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2190A13"/>
    <w:multiLevelType w:val="multilevel"/>
    <w:tmpl w:val="5472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27C528B"/>
    <w:multiLevelType w:val="multilevel"/>
    <w:tmpl w:val="5F720C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3606DC1"/>
    <w:multiLevelType w:val="hybridMultilevel"/>
    <w:tmpl w:val="C8F4CDC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8">
    <w:nsid w:val="44D0226F"/>
    <w:multiLevelType w:val="multilevel"/>
    <w:tmpl w:val="81C85E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45BD14C1"/>
    <w:multiLevelType w:val="hybridMultilevel"/>
    <w:tmpl w:val="E2101ED4"/>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nsid w:val="463221CB"/>
    <w:multiLevelType w:val="hybridMultilevel"/>
    <w:tmpl w:val="3156033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nsid w:val="46EA4D08"/>
    <w:multiLevelType w:val="hybridMultilevel"/>
    <w:tmpl w:val="FB6CEB8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2">
    <w:nsid w:val="471A60ED"/>
    <w:multiLevelType w:val="hybridMultilevel"/>
    <w:tmpl w:val="50B0EED8"/>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nsid w:val="4795617F"/>
    <w:multiLevelType w:val="multilevel"/>
    <w:tmpl w:val="FC7CC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48B03DA4"/>
    <w:multiLevelType w:val="multilevel"/>
    <w:tmpl w:val="DE26F4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48BE5831"/>
    <w:multiLevelType w:val="multilevel"/>
    <w:tmpl w:val="47340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49493590"/>
    <w:multiLevelType w:val="hybridMultilevel"/>
    <w:tmpl w:val="71DC8D58"/>
    <w:lvl w:ilvl="0" w:tplc="5BE6110E">
      <w:start w:val="1"/>
      <w:numFmt w:val="decimal"/>
      <w:lvlText w:val="%1."/>
      <w:lvlJc w:val="left"/>
      <w:pPr>
        <w:tabs>
          <w:tab w:val="num" w:pos="1083"/>
        </w:tabs>
        <w:ind w:left="1083" w:hanging="360"/>
      </w:pPr>
      <w:rPr>
        <w:b w:val="0"/>
      </w:rPr>
    </w:lvl>
    <w:lvl w:ilvl="1" w:tplc="5BE6110E">
      <w:start w:val="1"/>
      <w:numFmt w:val="decimal"/>
      <w:lvlText w:val="%2."/>
      <w:lvlJc w:val="left"/>
      <w:pPr>
        <w:tabs>
          <w:tab w:val="num" w:pos="1083"/>
        </w:tabs>
        <w:ind w:left="1083" w:hanging="360"/>
      </w:pPr>
      <w:rPr>
        <w:b w:val="0"/>
      </w:rPr>
    </w:lvl>
    <w:lvl w:ilvl="2" w:tplc="0419001B" w:tentative="1">
      <w:start w:val="1"/>
      <w:numFmt w:val="lowerRoman"/>
      <w:lvlText w:val="%3."/>
      <w:lvlJc w:val="right"/>
      <w:pPr>
        <w:tabs>
          <w:tab w:val="num" w:pos="2523"/>
        </w:tabs>
        <w:ind w:left="2523" w:hanging="180"/>
      </w:pPr>
    </w:lvl>
    <w:lvl w:ilvl="3" w:tplc="0419000F" w:tentative="1">
      <w:start w:val="1"/>
      <w:numFmt w:val="decimal"/>
      <w:lvlText w:val="%4."/>
      <w:lvlJc w:val="left"/>
      <w:pPr>
        <w:tabs>
          <w:tab w:val="num" w:pos="3243"/>
        </w:tabs>
        <w:ind w:left="3243" w:hanging="360"/>
      </w:pPr>
    </w:lvl>
    <w:lvl w:ilvl="4" w:tplc="04190019" w:tentative="1">
      <w:start w:val="1"/>
      <w:numFmt w:val="lowerLetter"/>
      <w:lvlText w:val="%5."/>
      <w:lvlJc w:val="left"/>
      <w:pPr>
        <w:tabs>
          <w:tab w:val="num" w:pos="3963"/>
        </w:tabs>
        <w:ind w:left="3963" w:hanging="360"/>
      </w:pPr>
    </w:lvl>
    <w:lvl w:ilvl="5" w:tplc="0419001B" w:tentative="1">
      <w:start w:val="1"/>
      <w:numFmt w:val="lowerRoman"/>
      <w:lvlText w:val="%6."/>
      <w:lvlJc w:val="right"/>
      <w:pPr>
        <w:tabs>
          <w:tab w:val="num" w:pos="4683"/>
        </w:tabs>
        <w:ind w:left="4683" w:hanging="180"/>
      </w:pPr>
    </w:lvl>
    <w:lvl w:ilvl="6" w:tplc="0419000F" w:tentative="1">
      <w:start w:val="1"/>
      <w:numFmt w:val="decimal"/>
      <w:lvlText w:val="%7."/>
      <w:lvlJc w:val="left"/>
      <w:pPr>
        <w:tabs>
          <w:tab w:val="num" w:pos="5403"/>
        </w:tabs>
        <w:ind w:left="5403" w:hanging="360"/>
      </w:pPr>
    </w:lvl>
    <w:lvl w:ilvl="7" w:tplc="04190019" w:tentative="1">
      <w:start w:val="1"/>
      <w:numFmt w:val="lowerLetter"/>
      <w:lvlText w:val="%8."/>
      <w:lvlJc w:val="left"/>
      <w:pPr>
        <w:tabs>
          <w:tab w:val="num" w:pos="6123"/>
        </w:tabs>
        <w:ind w:left="6123" w:hanging="360"/>
      </w:pPr>
    </w:lvl>
    <w:lvl w:ilvl="8" w:tplc="0419001B" w:tentative="1">
      <w:start w:val="1"/>
      <w:numFmt w:val="lowerRoman"/>
      <w:lvlText w:val="%9."/>
      <w:lvlJc w:val="right"/>
      <w:pPr>
        <w:tabs>
          <w:tab w:val="num" w:pos="6843"/>
        </w:tabs>
        <w:ind w:left="6843" w:hanging="180"/>
      </w:pPr>
    </w:lvl>
  </w:abstractNum>
  <w:abstractNum w:abstractNumId="77">
    <w:nsid w:val="4AE50406"/>
    <w:multiLevelType w:val="hybridMultilevel"/>
    <w:tmpl w:val="0346F4CE"/>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8">
    <w:nsid w:val="4C1B652D"/>
    <w:multiLevelType w:val="multilevel"/>
    <w:tmpl w:val="95521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4DA6121F"/>
    <w:multiLevelType w:val="multilevel"/>
    <w:tmpl w:val="BAB41B66"/>
    <w:lvl w:ilvl="0">
      <w:start w:val="4"/>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hint="default"/>
        <w:sz w:val="20"/>
      </w:rPr>
    </w:lvl>
    <w:lvl w:ilvl="2">
      <w:start w:val="2000"/>
      <w:numFmt w:val="bullet"/>
      <w:lvlText w:val=""/>
      <w:lvlJc w:val="left"/>
      <w:pPr>
        <w:ind w:left="2160" w:hanging="360"/>
      </w:pPr>
      <w:rPr>
        <w:rFonts w:ascii="Wingdings" w:eastAsia="Times New Roman" w:hAnsi="Wingdings" w:cs="Aria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4DCF3E53"/>
    <w:multiLevelType w:val="multilevel"/>
    <w:tmpl w:val="5C50D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4E6957CA"/>
    <w:multiLevelType w:val="multilevel"/>
    <w:tmpl w:val="6CF425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4EC0630D"/>
    <w:multiLevelType w:val="multilevel"/>
    <w:tmpl w:val="6CF425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50103CAE"/>
    <w:multiLevelType w:val="hybridMultilevel"/>
    <w:tmpl w:val="5AD88598"/>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84">
    <w:nsid w:val="501B57DC"/>
    <w:multiLevelType w:val="multilevel"/>
    <w:tmpl w:val="959023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50AF17D1"/>
    <w:multiLevelType w:val="multilevel"/>
    <w:tmpl w:val="6CF425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51980A23"/>
    <w:multiLevelType w:val="multilevel"/>
    <w:tmpl w:val="167CD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538273C1"/>
    <w:multiLevelType w:val="hybridMultilevel"/>
    <w:tmpl w:val="07EC38A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8">
    <w:nsid w:val="544E7400"/>
    <w:multiLevelType w:val="hybridMultilevel"/>
    <w:tmpl w:val="ED9ADDD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9">
    <w:nsid w:val="54574C75"/>
    <w:multiLevelType w:val="hybridMultilevel"/>
    <w:tmpl w:val="DA547694"/>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0">
    <w:nsid w:val="548F3A58"/>
    <w:multiLevelType w:val="multilevel"/>
    <w:tmpl w:val="053E6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55CC4B59"/>
    <w:multiLevelType w:val="multilevel"/>
    <w:tmpl w:val="C14623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55E75541"/>
    <w:multiLevelType w:val="multilevel"/>
    <w:tmpl w:val="CC3A8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58807F92"/>
    <w:multiLevelType w:val="hybridMultilevel"/>
    <w:tmpl w:val="D3BC55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4">
    <w:nsid w:val="591415C8"/>
    <w:multiLevelType w:val="multilevel"/>
    <w:tmpl w:val="9A067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59723BB3"/>
    <w:multiLevelType w:val="hybridMultilevel"/>
    <w:tmpl w:val="F95E588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6">
    <w:nsid w:val="5AF52F11"/>
    <w:multiLevelType w:val="hybridMultilevel"/>
    <w:tmpl w:val="9F5E4F8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7">
    <w:nsid w:val="5B78663F"/>
    <w:multiLevelType w:val="hybridMultilevel"/>
    <w:tmpl w:val="ACB645A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8">
    <w:nsid w:val="5BAA5FB3"/>
    <w:multiLevelType w:val="hybridMultilevel"/>
    <w:tmpl w:val="663EE9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9">
    <w:nsid w:val="5C380CA8"/>
    <w:multiLevelType w:val="hybridMultilevel"/>
    <w:tmpl w:val="76948E7E"/>
    <w:lvl w:ilvl="0" w:tplc="04190011">
      <w:start w:val="1"/>
      <w:numFmt w:val="decimal"/>
      <w:lvlText w:val="%1)"/>
      <w:lvlJc w:val="left"/>
      <w:pPr>
        <w:ind w:left="720" w:hanging="360"/>
      </w:pPr>
    </w:lvl>
    <w:lvl w:ilvl="1" w:tplc="04190011">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0">
    <w:nsid w:val="5D6064E4"/>
    <w:multiLevelType w:val="multilevel"/>
    <w:tmpl w:val="A7027D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5DEA28D4"/>
    <w:multiLevelType w:val="multilevel"/>
    <w:tmpl w:val="F92EF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5E454BFE"/>
    <w:multiLevelType w:val="hybridMultilevel"/>
    <w:tmpl w:val="11203AF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3">
    <w:nsid w:val="61A94C19"/>
    <w:multiLevelType w:val="hybridMultilevel"/>
    <w:tmpl w:val="60367D18"/>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04">
    <w:nsid w:val="630C1194"/>
    <w:multiLevelType w:val="multilevel"/>
    <w:tmpl w:val="0DD89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64822082"/>
    <w:multiLevelType w:val="multilevel"/>
    <w:tmpl w:val="8C3C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67934ABB"/>
    <w:multiLevelType w:val="hybridMultilevel"/>
    <w:tmpl w:val="CD0CF86C"/>
    <w:lvl w:ilvl="0" w:tplc="D944AEDA">
      <w:start w:val="1"/>
      <w:numFmt w:val="decimal"/>
      <w:lvlText w:val="%1."/>
      <w:lvlJc w:val="left"/>
      <w:pPr>
        <w:tabs>
          <w:tab w:val="num" w:pos="786"/>
        </w:tabs>
        <w:ind w:left="786" w:hanging="360"/>
      </w:pPr>
      <w:rPr>
        <w:rFonts w:hint="default"/>
        <w:b w:val="0"/>
      </w:rPr>
    </w:lvl>
    <w:lvl w:ilvl="1" w:tplc="04190001">
      <w:start w:val="1"/>
      <w:numFmt w:val="bullet"/>
      <w:lvlText w:val=""/>
      <w:lvlJc w:val="left"/>
      <w:pPr>
        <w:tabs>
          <w:tab w:val="num" w:pos="1440"/>
        </w:tabs>
        <w:ind w:left="1440" w:hanging="360"/>
      </w:pPr>
      <w:rPr>
        <w:rFonts w:ascii="Symbol" w:hAnsi="Symbol" w:hint="default"/>
        <w:b/>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7">
    <w:nsid w:val="67F6108C"/>
    <w:multiLevelType w:val="multilevel"/>
    <w:tmpl w:val="E294E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68497EE0"/>
    <w:multiLevelType w:val="hybridMultilevel"/>
    <w:tmpl w:val="512428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9">
    <w:nsid w:val="689B3D8A"/>
    <w:multiLevelType w:val="multilevel"/>
    <w:tmpl w:val="39B8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68A021E7"/>
    <w:multiLevelType w:val="hybridMultilevel"/>
    <w:tmpl w:val="94EA76D8"/>
    <w:lvl w:ilvl="0" w:tplc="4ED6BFE8">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1">
    <w:nsid w:val="69645C46"/>
    <w:multiLevelType w:val="hybridMultilevel"/>
    <w:tmpl w:val="4D5A07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2">
    <w:nsid w:val="69693E0F"/>
    <w:multiLevelType w:val="multilevel"/>
    <w:tmpl w:val="30BA9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69E3022C"/>
    <w:multiLevelType w:val="multilevel"/>
    <w:tmpl w:val="5F720C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69E96D1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5">
    <w:nsid w:val="6BB96BC9"/>
    <w:multiLevelType w:val="hybridMultilevel"/>
    <w:tmpl w:val="B052B4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6">
    <w:nsid w:val="6D425C7F"/>
    <w:multiLevelType w:val="multilevel"/>
    <w:tmpl w:val="8D020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6E464D06"/>
    <w:multiLevelType w:val="multilevel"/>
    <w:tmpl w:val="6CF425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6E661E71"/>
    <w:multiLevelType w:val="hybridMultilevel"/>
    <w:tmpl w:val="0CD464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9">
    <w:nsid w:val="70B04FFD"/>
    <w:multiLevelType w:val="hybridMultilevel"/>
    <w:tmpl w:val="BAFE236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0">
    <w:nsid w:val="71441FA0"/>
    <w:multiLevelType w:val="hybridMultilevel"/>
    <w:tmpl w:val="F210F17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1">
    <w:nsid w:val="71B86FF0"/>
    <w:multiLevelType w:val="multilevel"/>
    <w:tmpl w:val="3098B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72EA56F5"/>
    <w:multiLevelType w:val="hybridMultilevel"/>
    <w:tmpl w:val="7EAE564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3">
    <w:nsid w:val="75E2285C"/>
    <w:multiLevelType w:val="multilevel"/>
    <w:tmpl w:val="FD867F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4">
    <w:nsid w:val="75E23A12"/>
    <w:multiLevelType w:val="multilevel"/>
    <w:tmpl w:val="04266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76660B3C"/>
    <w:multiLevelType w:val="hybridMultilevel"/>
    <w:tmpl w:val="77ACA1E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6">
    <w:nsid w:val="769C7F21"/>
    <w:multiLevelType w:val="multilevel"/>
    <w:tmpl w:val="D26ABB9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77CA546C"/>
    <w:multiLevelType w:val="hybridMultilevel"/>
    <w:tmpl w:val="F4AAB0C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8">
    <w:nsid w:val="7A404B2D"/>
    <w:multiLevelType w:val="multilevel"/>
    <w:tmpl w:val="5F720C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7AB840CC"/>
    <w:multiLevelType w:val="hybridMultilevel"/>
    <w:tmpl w:val="110A23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5"/>
  </w:num>
  <w:num w:numId="2">
    <w:abstractNumId w:val="40"/>
  </w:num>
  <w:num w:numId="3">
    <w:abstractNumId w:val="63"/>
  </w:num>
  <w:num w:numId="4">
    <w:abstractNumId w:val="53"/>
  </w:num>
  <w:num w:numId="5">
    <w:abstractNumId w:val="124"/>
  </w:num>
  <w:num w:numId="6">
    <w:abstractNumId w:val="73"/>
  </w:num>
  <w:num w:numId="7">
    <w:abstractNumId w:val="109"/>
  </w:num>
  <w:num w:numId="8">
    <w:abstractNumId w:val="101"/>
  </w:num>
  <w:num w:numId="9">
    <w:abstractNumId w:val="2"/>
  </w:num>
  <w:num w:numId="10">
    <w:abstractNumId w:val="48"/>
  </w:num>
  <w:num w:numId="11">
    <w:abstractNumId w:val="43"/>
  </w:num>
  <w:num w:numId="12">
    <w:abstractNumId w:val="116"/>
  </w:num>
  <w:num w:numId="13">
    <w:abstractNumId w:val="35"/>
  </w:num>
  <w:num w:numId="14">
    <w:abstractNumId w:val="23"/>
  </w:num>
  <w:num w:numId="15">
    <w:abstractNumId w:val="54"/>
  </w:num>
  <w:num w:numId="16">
    <w:abstractNumId w:val="3"/>
  </w:num>
  <w:num w:numId="17">
    <w:abstractNumId w:val="94"/>
  </w:num>
  <w:num w:numId="18">
    <w:abstractNumId w:val="20"/>
  </w:num>
  <w:num w:numId="19">
    <w:abstractNumId w:val="90"/>
  </w:num>
  <w:num w:numId="20">
    <w:abstractNumId w:val="37"/>
  </w:num>
  <w:num w:numId="21">
    <w:abstractNumId w:val="107"/>
  </w:num>
  <w:num w:numId="22">
    <w:abstractNumId w:val="80"/>
  </w:num>
  <w:num w:numId="23">
    <w:abstractNumId w:val="25"/>
  </w:num>
  <w:num w:numId="24">
    <w:abstractNumId w:val="36"/>
  </w:num>
  <w:num w:numId="25">
    <w:abstractNumId w:val="11"/>
  </w:num>
  <w:num w:numId="26">
    <w:abstractNumId w:val="33"/>
  </w:num>
  <w:num w:numId="27">
    <w:abstractNumId w:val="105"/>
  </w:num>
  <w:num w:numId="28">
    <w:abstractNumId w:val="12"/>
  </w:num>
  <w:num w:numId="29">
    <w:abstractNumId w:val="91"/>
  </w:num>
  <w:num w:numId="30">
    <w:abstractNumId w:val="64"/>
  </w:num>
  <w:num w:numId="31">
    <w:abstractNumId w:val="52"/>
  </w:num>
  <w:num w:numId="32">
    <w:abstractNumId w:val="68"/>
  </w:num>
  <w:num w:numId="33">
    <w:abstractNumId w:val="121"/>
  </w:num>
  <w:num w:numId="34">
    <w:abstractNumId w:val="22"/>
  </w:num>
  <w:num w:numId="35">
    <w:abstractNumId w:val="128"/>
  </w:num>
  <w:num w:numId="36">
    <w:abstractNumId w:val="18"/>
  </w:num>
  <w:num w:numId="37">
    <w:abstractNumId w:val="75"/>
  </w:num>
  <w:num w:numId="38">
    <w:abstractNumId w:val="24"/>
  </w:num>
  <w:num w:numId="39">
    <w:abstractNumId w:val="84"/>
  </w:num>
  <w:num w:numId="40">
    <w:abstractNumId w:val="74"/>
  </w:num>
  <w:num w:numId="41">
    <w:abstractNumId w:val="6"/>
  </w:num>
  <w:num w:numId="42">
    <w:abstractNumId w:val="41"/>
  </w:num>
  <w:num w:numId="43">
    <w:abstractNumId w:val="39"/>
  </w:num>
  <w:num w:numId="44">
    <w:abstractNumId w:val="112"/>
  </w:num>
  <w:num w:numId="45">
    <w:abstractNumId w:val="104"/>
  </w:num>
  <w:num w:numId="46">
    <w:abstractNumId w:val="92"/>
  </w:num>
  <w:num w:numId="47">
    <w:abstractNumId w:val="78"/>
  </w:num>
  <w:num w:numId="48">
    <w:abstractNumId w:val="65"/>
  </w:num>
  <w:num w:numId="49">
    <w:abstractNumId w:val="86"/>
  </w:num>
  <w:num w:numId="50">
    <w:abstractNumId w:val="26"/>
  </w:num>
  <w:num w:numId="51">
    <w:abstractNumId w:val="106"/>
  </w:num>
  <w:num w:numId="52">
    <w:abstractNumId w:val="103"/>
  </w:num>
  <w:num w:numId="53">
    <w:abstractNumId w:val="83"/>
  </w:num>
  <w:num w:numId="54">
    <w:abstractNumId w:val="108"/>
  </w:num>
  <w:num w:numId="55">
    <w:abstractNumId w:val="8"/>
  </w:num>
  <w:num w:numId="56">
    <w:abstractNumId w:val="118"/>
  </w:num>
  <w:num w:numId="57">
    <w:abstractNumId w:val="30"/>
  </w:num>
  <w:num w:numId="58">
    <w:abstractNumId w:val="10"/>
  </w:num>
  <w:num w:numId="59">
    <w:abstractNumId w:val="28"/>
  </w:num>
  <w:num w:numId="60">
    <w:abstractNumId w:val="7"/>
  </w:num>
  <w:num w:numId="61">
    <w:abstractNumId w:val="61"/>
  </w:num>
  <w:num w:numId="62">
    <w:abstractNumId w:val="59"/>
  </w:num>
  <w:num w:numId="63">
    <w:abstractNumId w:val="57"/>
  </w:num>
  <w:num w:numId="64">
    <w:abstractNumId w:val="51"/>
  </w:num>
  <w:num w:numId="65">
    <w:abstractNumId w:val="67"/>
  </w:num>
  <w:num w:numId="66">
    <w:abstractNumId w:val="29"/>
  </w:num>
  <w:num w:numId="67">
    <w:abstractNumId w:val="129"/>
  </w:num>
  <w:num w:numId="68">
    <w:abstractNumId w:val="93"/>
  </w:num>
  <w:num w:numId="69">
    <w:abstractNumId w:val="31"/>
  </w:num>
  <w:num w:numId="70">
    <w:abstractNumId w:val="56"/>
  </w:num>
  <w:num w:numId="71">
    <w:abstractNumId w:val="115"/>
  </w:num>
  <w:num w:numId="72">
    <w:abstractNumId w:val="114"/>
  </w:num>
  <w:num w:numId="73">
    <w:abstractNumId w:val="32"/>
  </w:num>
  <w:num w:numId="74">
    <w:abstractNumId w:val="98"/>
  </w:num>
  <w:num w:numId="75">
    <w:abstractNumId w:val="76"/>
  </w:num>
  <w:num w:numId="76">
    <w:abstractNumId w:val="21"/>
  </w:num>
  <w:num w:numId="77">
    <w:abstractNumId w:val="38"/>
  </w:num>
  <w:num w:numId="78">
    <w:abstractNumId w:val="5"/>
  </w:num>
  <w:num w:numId="79">
    <w:abstractNumId w:val="99"/>
  </w:num>
  <w:num w:numId="80">
    <w:abstractNumId w:val="50"/>
  </w:num>
  <w:num w:numId="81">
    <w:abstractNumId w:val="71"/>
  </w:num>
  <w:num w:numId="82">
    <w:abstractNumId w:val="27"/>
  </w:num>
  <w:num w:numId="83">
    <w:abstractNumId w:val="14"/>
  </w:num>
  <w:num w:numId="84">
    <w:abstractNumId w:val="58"/>
  </w:num>
  <w:num w:numId="85">
    <w:abstractNumId w:val="125"/>
  </w:num>
  <w:num w:numId="86">
    <w:abstractNumId w:val="55"/>
  </w:num>
  <w:num w:numId="87">
    <w:abstractNumId w:val="89"/>
  </w:num>
  <w:num w:numId="88">
    <w:abstractNumId w:val="46"/>
  </w:num>
  <w:num w:numId="89">
    <w:abstractNumId w:val="97"/>
  </w:num>
  <w:num w:numId="90">
    <w:abstractNumId w:val="49"/>
  </w:num>
  <w:num w:numId="91">
    <w:abstractNumId w:val="77"/>
  </w:num>
  <w:num w:numId="92">
    <w:abstractNumId w:val="60"/>
  </w:num>
  <w:num w:numId="93">
    <w:abstractNumId w:val="16"/>
  </w:num>
  <w:num w:numId="94">
    <w:abstractNumId w:val="70"/>
  </w:num>
  <w:num w:numId="95">
    <w:abstractNumId w:val="9"/>
  </w:num>
  <w:num w:numId="96">
    <w:abstractNumId w:val="87"/>
  </w:num>
  <w:num w:numId="97">
    <w:abstractNumId w:val="122"/>
  </w:num>
  <w:num w:numId="98">
    <w:abstractNumId w:val="96"/>
  </w:num>
  <w:num w:numId="99">
    <w:abstractNumId w:val="42"/>
  </w:num>
  <w:num w:numId="100">
    <w:abstractNumId w:val="19"/>
  </w:num>
  <w:num w:numId="101">
    <w:abstractNumId w:val="88"/>
  </w:num>
  <w:num w:numId="102">
    <w:abstractNumId w:val="1"/>
  </w:num>
  <w:num w:numId="103">
    <w:abstractNumId w:val="69"/>
  </w:num>
  <w:num w:numId="104">
    <w:abstractNumId w:val="34"/>
  </w:num>
  <w:num w:numId="105">
    <w:abstractNumId w:val="4"/>
  </w:num>
  <w:num w:numId="106">
    <w:abstractNumId w:val="81"/>
  </w:num>
  <w:num w:numId="107">
    <w:abstractNumId w:val="85"/>
  </w:num>
  <w:num w:numId="108">
    <w:abstractNumId w:val="117"/>
  </w:num>
  <w:num w:numId="109">
    <w:abstractNumId w:val="82"/>
  </w:num>
  <w:num w:numId="110">
    <w:abstractNumId w:val="44"/>
  </w:num>
  <w:num w:numId="111">
    <w:abstractNumId w:val="47"/>
  </w:num>
  <w:num w:numId="112">
    <w:abstractNumId w:val="66"/>
  </w:num>
  <w:num w:numId="113">
    <w:abstractNumId w:val="113"/>
  </w:num>
  <w:num w:numId="114">
    <w:abstractNumId w:val="13"/>
  </w:num>
  <w:num w:numId="115">
    <w:abstractNumId w:val="72"/>
  </w:num>
  <w:num w:numId="116">
    <w:abstractNumId w:val="120"/>
  </w:num>
  <w:num w:numId="117">
    <w:abstractNumId w:val="17"/>
  </w:num>
  <w:num w:numId="118">
    <w:abstractNumId w:val="119"/>
  </w:num>
  <w:num w:numId="119">
    <w:abstractNumId w:val="62"/>
  </w:num>
  <w:num w:numId="120">
    <w:abstractNumId w:val="95"/>
  </w:num>
  <w:num w:numId="121">
    <w:abstractNumId w:val="0"/>
  </w:num>
  <w:num w:numId="122">
    <w:abstractNumId w:val="15"/>
  </w:num>
  <w:num w:numId="123">
    <w:abstractNumId w:val="123"/>
  </w:num>
  <w:num w:numId="124">
    <w:abstractNumId w:val="102"/>
  </w:num>
  <w:num w:numId="125">
    <w:abstractNumId w:val="100"/>
  </w:num>
  <w:num w:numId="126">
    <w:abstractNumId w:val="79"/>
  </w:num>
  <w:num w:numId="127">
    <w:abstractNumId w:val="126"/>
  </w:num>
  <w:num w:numId="128">
    <w:abstractNumId w:val="111"/>
  </w:num>
  <w:num w:numId="129">
    <w:abstractNumId w:val="127"/>
  </w:num>
  <w:num w:numId="130">
    <w:abstractNumId w:val="110"/>
  </w:num>
  <w:numIdMacAtCleanup w:val="130"/>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15:person w15:author="Пользователь Microsoft Office">
    <w15:presenceInfo w15:providerId="None" w15:userId="Пользователь Microsoft Office"/>
  </w15:person>
  <w15:person w15:author="Ekaterina Kopitets">
    <w15:presenceInfo w15:providerId="Windows Live" w15:userId="f325fa28cf7b362f"/>
  </w15:person>
  <w15:person w15:author="Ekaterina Kpitets">
    <w15:presenceInfo w15:providerId="None" w15:userId="Ekaterina Kpitets"/>
  </w15:person>
  <w15:person w15:author="Evgeniy Vigovskiy">
    <w15:presenceInfo w15:providerId="Windows Live" w15:userId="3acae5b731fc55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attachedTemplate r:id="rId1"/>
  <w:trackRevisions/>
  <w:defaultTabStop w:val="709"/>
  <w:characterSpacingControl w:val="doNotCompress"/>
  <w:hdrShapeDefaults>
    <o:shapedefaults v:ext="edit" spidmax="2051"/>
    <o:shapelayout v:ext="edit">
      <o:idmap v:ext="edit" data="2"/>
      <o:rules v:ext="edit">
        <o:r id="V:Rule1" type="connector" idref="#AutoShape_x0020_1"/>
        <o:r id="V:Rule2" type="connector" idref="#AutoShape_x0020_2"/>
      </o:rules>
    </o:shapelayout>
  </w:hdrShapeDefaults>
  <w:footnotePr>
    <w:footnote w:id="-1"/>
    <w:footnote w:id="0"/>
  </w:footnotePr>
  <w:endnotePr>
    <w:endnote w:id="-1"/>
    <w:endnote w:id="0"/>
  </w:endnotePr>
  <w:compat>
    <w:compatSetting w:name="compatibilityMode" w:uri="http://schemas.microsoft.com/office/word" w:val="12"/>
  </w:compat>
  <w:rsids>
    <w:rsidRoot w:val="009D536B"/>
    <w:rsid w:val="000005EB"/>
    <w:rsid w:val="000011B3"/>
    <w:rsid w:val="00004ADE"/>
    <w:rsid w:val="0001265D"/>
    <w:rsid w:val="0001708F"/>
    <w:rsid w:val="00030901"/>
    <w:rsid w:val="00033FBF"/>
    <w:rsid w:val="00035993"/>
    <w:rsid w:val="00042501"/>
    <w:rsid w:val="00043C7B"/>
    <w:rsid w:val="000503B9"/>
    <w:rsid w:val="0005215F"/>
    <w:rsid w:val="00052D19"/>
    <w:rsid w:val="0005712E"/>
    <w:rsid w:val="00057FAB"/>
    <w:rsid w:val="00061294"/>
    <w:rsid w:val="00061883"/>
    <w:rsid w:val="00065BDC"/>
    <w:rsid w:val="00070F2B"/>
    <w:rsid w:val="000722CD"/>
    <w:rsid w:val="0007757F"/>
    <w:rsid w:val="0008503A"/>
    <w:rsid w:val="00086D78"/>
    <w:rsid w:val="00087BE4"/>
    <w:rsid w:val="00090B28"/>
    <w:rsid w:val="00097A74"/>
    <w:rsid w:val="000A187E"/>
    <w:rsid w:val="000B325E"/>
    <w:rsid w:val="000C0FE5"/>
    <w:rsid w:val="000C6BE1"/>
    <w:rsid w:val="000D07A2"/>
    <w:rsid w:val="000D2A07"/>
    <w:rsid w:val="000D4063"/>
    <w:rsid w:val="000D6A07"/>
    <w:rsid w:val="000D7E58"/>
    <w:rsid w:val="000E0188"/>
    <w:rsid w:val="000E04C1"/>
    <w:rsid w:val="000F0E08"/>
    <w:rsid w:val="001022D4"/>
    <w:rsid w:val="0010469B"/>
    <w:rsid w:val="00104ED3"/>
    <w:rsid w:val="001128EF"/>
    <w:rsid w:val="0011373D"/>
    <w:rsid w:val="001153E3"/>
    <w:rsid w:val="00117305"/>
    <w:rsid w:val="00125C4B"/>
    <w:rsid w:val="00131362"/>
    <w:rsid w:val="001342B7"/>
    <w:rsid w:val="00145352"/>
    <w:rsid w:val="001506AE"/>
    <w:rsid w:val="001515FD"/>
    <w:rsid w:val="00153CDA"/>
    <w:rsid w:val="00162AEF"/>
    <w:rsid w:val="00166618"/>
    <w:rsid w:val="00170287"/>
    <w:rsid w:val="00177C57"/>
    <w:rsid w:val="00180EB4"/>
    <w:rsid w:val="00181BE6"/>
    <w:rsid w:val="00184720"/>
    <w:rsid w:val="00185586"/>
    <w:rsid w:val="0018769C"/>
    <w:rsid w:val="00192793"/>
    <w:rsid w:val="00194E58"/>
    <w:rsid w:val="001A64A5"/>
    <w:rsid w:val="001B131D"/>
    <w:rsid w:val="001B283D"/>
    <w:rsid w:val="001C413C"/>
    <w:rsid w:val="001C4469"/>
    <w:rsid w:val="001C4665"/>
    <w:rsid w:val="001C58F1"/>
    <w:rsid w:val="001D549F"/>
    <w:rsid w:val="001E48AB"/>
    <w:rsid w:val="001E5FE5"/>
    <w:rsid w:val="001E6031"/>
    <w:rsid w:val="001E62F0"/>
    <w:rsid w:val="001F0E7E"/>
    <w:rsid w:val="001F3D56"/>
    <w:rsid w:val="002028CE"/>
    <w:rsid w:val="0022388A"/>
    <w:rsid w:val="00230478"/>
    <w:rsid w:val="00236295"/>
    <w:rsid w:val="00242AF0"/>
    <w:rsid w:val="002473D2"/>
    <w:rsid w:val="00250FDB"/>
    <w:rsid w:val="00253E3C"/>
    <w:rsid w:val="002550DC"/>
    <w:rsid w:val="00266356"/>
    <w:rsid w:val="00275302"/>
    <w:rsid w:val="002753B0"/>
    <w:rsid w:val="0027626D"/>
    <w:rsid w:val="00281E07"/>
    <w:rsid w:val="00283E7A"/>
    <w:rsid w:val="002916AD"/>
    <w:rsid w:val="00293A51"/>
    <w:rsid w:val="002969F0"/>
    <w:rsid w:val="002A1D7E"/>
    <w:rsid w:val="002A4651"/>
    <w:rsid w:val="002A620F"/>
    <w:rsid w:val="002B56BC"/>
    <w:rsid w:val="002B697A"/>
    <w:rsid w:val="002C3C48"/>
    <w:rsid w:val="002D2EF6"/>
    <w:rsid w:val="002D6B74"/>
    <w:rsid w:val="002E18B5"/>
    <w:rsid w:val="002E3225"/>
    <w:rsid w:val="002E5CD0"/>
    <w:rsid w:val="002F456C"/>
    <w:rsid w:val="002F49A2"/>
    <w:rsid w:val="002F50FF"/>
    <w:rsid w:val="002F5459"/>
    <w:rsid w:val="00301896"/>
    <w:rsid w:val="00304A44"/>
    <w:rsid w:val="00305653"/>
    <w:rsid w:val="0030773A"/>
    <w:rsid w:val="00310090"/>
    <w:rsid w:val="00323837"/>
    <w:rsid w:val="00333CBE"/>
    <w:rsid w:val="00352B91"/>
    <w:rsid w:val="003616EF"/>
    <w:rsid w:val="00373910"/>
    <w:rsid w:val="00374639"/>
    <w:rsid w:val="003857AA"/>
    <w:rsid w:val="0039525B"/>
    <w:rsid w:val="003960F5"/>
    <w:rsid w:val="003A1053"/>
    <w:rsid w:val="003A15F9"/>
    <w:rsid w:val="003A350B"/>
    <w:rsid w:val="003A6048"/>
    <w:rsid w:val="003B30A6"/>
    <w:rsid w:val="003C58DE"/>
    <w:rsid w:val="003D0323"/>
    <w:rsid w:val="003D03FE"/>
    <w:rsid w:val="003E3B81"/>
    <w:rsid w:val="003E44C0"/>
    <w:rsid w:val="003E76B7"/>
    <w:rsid w:val="003F35B7"/>
    <w:rsid w:val="004046E6"/>
    <w:rsid w:val="00405E4F"/>
    <w:rsid w:val="00417848"/>
    <w:rsid w:val="00446AB4"/>
    <w:rsid w:val="004539C5"/>
    <w:rsid w:val="00461391"/>
    <w:rsid w:val="00465A82"/>
    <w:rsid w:val="004744E9"/>
    <w:rsid w:val="0047751E"/>
    <w:rsid w:val="00483DCE"/>
    <w:rsid w:val="0048478D"/>
    <w:rsid w:val="00491F24"/>
    <w:rsid w:val="00493804"/>
    <w:rsid w:val="00495608"/>
    <w:rsid w:val="004B21BA"/>
    <w:rsid w:val="004B723D"/>
    <w:rsid w:val="004C0EDD"/>
    <w:rsid w:val="004C1ABF"/>
    <w:rsid w:val="004C5C23"/>
    <w:rsid w:val="004D0068"/>
    <w:rsid w:val="004D61A1"/>
    <w:rsid w:val="004F59FF"/>
    <w:rsid w:val="005117A7"/>
    <w:rsid w:val="00513A99"/>
    <w:rsid w:val="005141CF"/>
    <w:rsid w:val="0052284C"/>
    <w:rsid w:val="005241D7"/>
    <w:rsid w:val="005250AC"/>
    <w:rsid w:val="00536736"/>
    <w:rsid w:val="00537B88"/>
    <w:rsid w:val="005422BA"/>
    <w:rsid w:val="00543C99"/>
    <w:rsid w:val="00544B59"/>
    <w:rsid w:val="0055768D"/>
    <w:rsid w:val="005602F4"/>
    <w:rsid w:val="0056207F"/>
    <w:rsid w:val="00563F5F"/>
    <w:rsid w:val="00565353"/>
    <w:rsid w:val="00567974"/>
    <w:rsid w:val="00572D7E"/>
    <w:rsid w:val="00576FE1"/>
    <w:rsid w:val="005771C7"/>
    <w:rsid w:val="00582F5A"/>
    <w:rsid w:val="00583081"/>
    <w:rsid w:val="00591352"/>
    <w:rsid w:val="00591AF9"/>
    <w:rsid w:val="00592780"/>
    <w:rsid w:val="005A254D"/>
    <w:rsid w:val="005A4DDB"/>
    <w:rsid w:val="005A781A"/>
    <w:rsid w:val="005A7EB1"/>
    <w:rsid w:val="005B605B"/>
    <w:rsid w:val="005C2640"/>
    <w:rsid w:val="005C5326"/>
    <w:rsid w:val="005D5F51"/>
    <w:rsid w:val="005D6FF0"/>
    <w:rsid w:val="005E07E5"/>
    <w:rsid w:val="005E1809"/>
    <w:rsid w:val="005E215F"/>
    <w:rsid w:val="005E2BFF"/>
    <w:rsid w:val="005E5CC7"/>
    <w:rsid w:val="005E6630"/>
    <w:rsid w:val="005E7CA8"/>
    <w:rsid w:val="005F0B78"/>
    <w:rsid w:val="005F4F41"/>
    <w:rsid w:val="005F7A44"/>
    <w:rsid w:val="0060216E"/>
    <w:rsid w:val="0060289C"/>
    <w:rsid w:val="0060798C"/>
    <w:rsid w:val="006209F6"/>
    <w:rsid w:val="00620E51"/>
    <w:rsid w:val="006235A6"/>
    <w:rsid w:val="00631550"/>
    <w:rsid w:val="00631DEB"/>
    <w:rsid w:val="006413E3"/>
    <w:rsid w:val="00643DD7"/>
    <w:rsid w:val="00644967"/>
    <w:rsid w:val="00653803"/>
    <w:rsid w:val="0066146D"/>
    <w:rsid w:val="00662D03"/>
    <w:rsid w:val="00681115"/>
    <w:rsid w:val="00681265"/>
    <w:rsid w:val="006925F2"/>
    <w:rsid w:val="00693908"/>
    <w:rsid w:val="006939BC"/>
    <w:rsid w:val="00696415"/>
    <w:rsid w:val="00696C32"/>
    <w:rsid w:val="00697C1A"/>
    <w:rsid w:val="006A585C"/>
    <w:rsid w:val="006A5CE0"/>
    <w:rsid w:val="006A5D2F"/>
    <w:rsid w:val="006B50F4"/>
    <w:rsid w:val="006C6C08"/>
    <w:rsid w:val="006C7ACE"/>
    <w:rsid w:val="006E1E7A"/>
    <w:rsid w:val="006E23F7"/>
    <w:rsid w:val="006E374A"/>
    <w:rsid w:val="006E3E2E"/>
    <w:rsid w:val="006E7816"/>
    <w:rsid w:val="006F06A6"/>
    <w:rsid w:val="006F2A74"/>
    <w:rsid w:val="007004BF"/>
    <w:rsid w:val="00701490"/>
    <w:rsid w:val="0070279D"/>
    <w:rsid w:val="0072030D"/>
    <w:rsid w:val="00726504"/>
    <w:rsid w:val="00731398"/>
    <w:rsid w:val="007317E3"/>
    <w:rsid w:val="00734CE5"/>
    <w:rsid w:val="00734E80"/>
    <w:rsid w:val="00741350"/>
    <w:rsid w:val="00744CFA"/>
    <w:rsid w:val="0074506F"/>
    <w:rsid w:val="00746145"/>
    <w:rsid w:val="007709E6"/>
    <w:rsid w:val="00780727"/>
    <w:rsid w:val="00784D07"/>
    <w:rsid w:val="0078585B"/>
    <w:rsid w:val="00793006"/>
    <w:rsid w:val="00793B87"/>
    <w:rsid w:val="007950EB"/>
    <w:rsid w:val="007A363A"/>
    <w:rsid w:val="007A7C5D"/>
    <w:rsid w:val="007B029D"/>
    <w:rsid w:val="007C253C"/>
    <w:rsid w:val="007C2B0A"/>
    <w:rsid w:val="007D042B"/>
    <w:rsid w:val="007D22C3"/>
    <w:rsid w:val="007D22D3"/>
    <w:rsid w:val="007D2EA5"/>
    <w:rsid w:val="007D7CB3"/>
    <w:rsid w:val="007F2060"/>
    <w:rsid w:val="007F2522"/>
    <w:rsid w:val="007F4222"/>
    <w:rsid w:val="0080477A"/>
    <w:rsid w:val="00805D84"/>
    <w:rsid w:val="0080657D"/>
    <w:rsid w:val="00814E6F"/>
    <w:rsid w:val="00814EB2"/>
    <w:rsid w:val="00831BDC"/>
    <w:rsid w:val="00831D48"/>
    <w:rsid w:val="00836A34"/>
    <w:rsid w:val="00841467"/>
    <w:rsid w:val="00852666"/>
    <w:rsid w:val="00853F56"/>
    <w:rsid w:val="00857E98"/>
    <w:rsid w:val="00867BE1"/>
    <w:rsid w:val="008739F9"/>
    <w:rsid w:val="008776B4"/>
    <w:rsid w:val="0088575B"/>
    <w:rsid w:val="00887CDC"/>
    <w:rsid w:val="008A2125"/>
    <w:rsid w:val="008A71E6"/>
    <w:rsid w:val="008B03E5"/>
    <w:rsid w:val="008C41B7"/>
    <w:rsid w:val="008C6BD2"/>
    <w:rsid w:val="008D17D7"/>
    <w:rsid w:val="008D2DF9"/>
    <w:rsid w:val="008D42FB"/>
    <w:rsid w:val="008D4FE6"/>
    <w:rsid w:val="008D724B"/>
    <w:rsid w:val="008D7981"/>
    <w:rsid w:val="008E16AF"/>
    <w:rsid w:val="008E630B"/>
    <w:rsid w:val="008F2500"/>
    <w:rsid w:val="008F70CE"/>
    <w:rsid w:val="008F7BA2"/>
    <w:rsid w:val="00900EB0"/>
    <w:rsid w:val="009032A9"/>
    <w:rsid w:val="00905401"/>
    <w:rsid w:val="0091064A"/>
    <w:rsid w:val="00913881"/>
    <w:rsid w:val="00914CEB"/>
    <w:rsid w:val="00922DF8"/>
    <w:rsid w:val="00927216"/>
    <w:rsid w:val="009334F1"/>
    <w:rsid w:val="00941A88"/>
    <w:rsid w:val="00946F1A"/>
    <w:rsid w:val="00953EB5"/>
    <w:rsid w:val="00955AEB"/>
    <w:rsid w:val="00964822"/>
    <w:rsid w:val="00965642"/>
    <w:rsid w:val="00986802"/>
    <w:rsid w:val="00996506"/>
    <w:rsid w:val="00997203"/>
    <w:rsid w:val="009A299D"/>
    <w:rsid w:val="009B2D3E"/>
    <w:rsid w:val="009B5446"/>
    <w:rsid w:val="009C2F05"/>
    <w:rsid w:val="009C49EE"/>
    <w:rsid w:val="009C4A79"/>
    <w:rsid w:val="009D0491"/>
    <w:rsid w:val="009D41D1"/>
    <w:rsid w:val="009D536B"/>
    <w:rsid w:val="009E192A"/>
    <w:rsid w:val="009E288F"/>
    <w:rsid w:val="009E32AF"/>
    <w:rsid w:val="009F0571"/>
    <w:rsid w:val="009F06D2"/>
    <w:rsid w:val="009F09FC"/>
    <w:rsid w:val="009F3550"/>
    <w:rsid w:val="009F50DB"/>
    <w:rsid w:val="00A06836"/>
    <w:rsid w:val="00A06ED7"/>
    <w:rsid w:val="00A112AE"/>
    <w:rsid w:val="00A133BE"/>
    <w:rsid w:val="00A166E1"/>
    <w:rsid w:val="00A1712E"/>
    <w:rsid w:val="00A22BC1"/>
    <w:rsid w:val="00A23345"/>
    <w:rsid w:val="00A265E4"/>
    <w:rsid w:val="00A33AD9"/>
    <w:rsid w:val="00A37D35"/>
    <w:rsid w:val="00A717FA"/>
    <w:rsid w:val="00A72C57"/>
    <w:rsid w:val="00A77A23"/>
    <w:rsid w:val="00A806AB"/>
    <w:rsid w:val="00A80816"/>
    <w:rsid w:val="00A80A27"/>
    <w:rsid w:val="00A84A88"/>
    <w:rsid w:val="00A8640D"/>
    <w:rsid w:val="00A91A35"/>
    <w:rsid w:val="00AA17AE"/>
    <w:rsid w:val="00AA1C5B"/>
    <w:rsid w:val="00AB4076"/>
    <w:rsid w:val="00AB62F6"/>
    <w:rsid w:val="00AC4183"/>
    <w:rsid w:val="00AD2F94"/>
    <w:rsid w:val="00AD3B2C"/>
    <w:rsid w:val="00AE4BA2"/>
    <w:rsid w:val="00AF211D"/>
    <w:rsid w:val="00AF2265"/>
    <w:rsid w:val="00AF37DB"/>
    <w:rsid w:val="00AF64F3"/>
    <w:rsid w:val="00B107AE"/>
    <w:rsid w:val="00B17148"/>
    <w:rsid w:val="00B26DAA"/>
    <w:rsid w:val="00B27D41"/>
    <w:rsid w:val="00B31BFA"/>
    <w:rsid w:val="00B342E2"/>
    <w:rsid w:val="00B74651"/>
    <w:rsid w:val="00B7481A"/>
    <w:rsid w:val="00B80B24"/>
    <w:rsid w:val="00B83AB4"/>
    <w:rsid w:val="00B86E1E"/>
    <w:rsid w:val="00B9574B"/>
    <w:rsid w:val="00B95FC2"/>
    <w:rsid w:val="00BA0EC1"/>
    <w:rsid w:val="00BB2A86"/>
    <w:rsid w:val="00BB5E49"/>
    <w:rsid w:val="00BC3BBD"/>
    <w:rsid w:val="00BC4996"/>
    <w:rsid w:val="00BD5A6C"/>
    <w:rsid w:val="00BE0349"/>
    <w:rsid w:val="00BE63D6"/>
    <w:rsid w:val="00BF0250"/>
    <w:rsid w:val="00BF0C48"/>
    <w:rsid w:val="00C21059"/>
    <w:rsid w:val="00C22235"/>
    <w:rsid w:val="00C3012F"/>
    <w:rsid w:val="00C36DAC"/>
    <w:rsid w:val="00C37663"/>
    <w:rsid w:val="00C4187D"/>
    <w:rsid w:val="00C60643"/>
    <w:rsid w:val="00C6356A"/>
    <w:rsid w:val="00C65710"/>
    <w:rsid w:val="00C676AB"/>
    <w:rsid w:val="00C70F06"/>
    <w:rsid w:val="00C718D6"/>
    <w:rsid w:val="00C72AD1"/>
    <w:rsid w:val="00C75BC0"/>
    <w:rsid w:val="00C76338"/>
    <w:rsid w:val="00C81383"/>
    <w:rsid w:val="00CB09B4"/>
    <w:rsid w:val="00CB50BA"/>
    <w:rsid w:val="00CB60F0"/>
    <w:rsid w:val="00CC028C"/>
    <w:rsid w:val="00CC359B"/>
    <w:rsid w:val="00CC7B88"/>
    <w:rsid w:val="00CD1DC3"/>
    <w:rsid w:val="00CE467E"/>
    <w:rsid w:val="00CF6952"/>
    <w:rsid w:val="00D12BE7"/>
    <w:rsid w:val="00D20CA7"/>
    <w:rsid w:val="00D322A5"/>
    <w:rsid w:val="00D440D9"/>
    <w:rsid w:val="00D51018"/>
    <w:rsid w:val="00D54B51"/>
    <w:rsid w:val="00D6433F"/>
    <w:rsid w:val="00D75659"/>
    <w:rsid w:val="00D82C30"/>
    <w:rsid w:val="00D831E7"/>
    <w:rsid w:val="00D85B46"/>
    <w:rsid w:val="00D94EE9"/>
    <w:rsid w:val="00DC131A"/>
    <w:rsid w:val="00DC222E"/>
    <w:rsid w:val="00DC275F"/>
    <w:rsid w:val="00DC55AD"/>
    <w:rsid w:val="00DD1264"/>
    <w:rsid w:val="00DD2C36"/>
    <w:rsid w:val="00DD2D88"/>
    <w:rsid w:val="00DD5B2D"/>
    <w:rsid w:val="00DD7595"/>
    <w:rsid w:val="00DD76FF"/>
    <w:rsid w:val="00DE76CC"/>
    <w:rsid w:val="00DF243B"/>
    <w:rsid w:val="00E04496"/>
    <w:rsid w:val="00E06120"/>
    <w:rsid w:val="00E15468"/>
    <w:rsid w:val="00E21020"/>
    <w:rsid w:val="00E22662"/>
    <w:rsid w:val="00E2279D"/>
    <w:rsid w:val="00E3158C"/>
    <w:rsid w:val="00E31BF7"/>
    <w:rsid w:val="00E5067F"/>
    <w:rsid w:val="00E513C7"/>
    <w:rsid w:val="00E51B67"/>
    <w:rsid w:val="00E523AE"/>
    <w:rsid w:val="00E57445"/>
    <w:rsid w:val="00E60574"/>
    <w:rsid w:val="00E7553D"/>
    <w:rsid w:val="00E76107"/>
    <w:rsid w:val="00E76919"/>
    <w:rsid w:val="00E82406"/>
    <w:rsid w:val="00E851ED"/>
    <w:rsid w:val="00E91166"/>
    <w:rsid w:val="00E9209F"/>
    <w:rsid w:val="00E93C80"/>
    <w:rsid w:val="00E94387"/>
    <w:rsid w:val="00EA1B8D"/>
    <w:rsid w:val="00EA3A08"/>
    <w:rsid w:val="00EB0EB5"/>
    <w:rsid w:val="00EB7ECB"/>
    <w:rsid w:val="00ED11BF"/>
    <w:rsid w:val="00EE0DA1"/>
    <w:rsid w:val="00EF6246"/>
    <w:rsid w:val="00F00B70"/>
    <w:rsid w:val="00F12F1A"/>
    <w:rsid w:val="00F201D3"/>
    <w:rsid w:val="00F2026B"/>
    <w:rsid w:val="00F256F8"/>
    <w:rsid w:val="00F31461"/>
    <w:rsid w:val="00F352F0"/>
    <w:rsid w:val="00F35C9D"/>
    <w:rsid w:val="00F40AD8"/>
    <w:rsid w:val="00F416C4"/>
    <w:rsid w:val="00F4339C"/>
    <w:rsid w:val="00F4368D"/>
    <w:rsid w:val="00F46F1B"/>
    <w:rsid w:val="00F56DF7"/>
    <w:rsid w:val="00F57473"/>
    <w:rsid w:val="00F604DE"/>
    <w:rsid w:val="00F63319"/>
    <w:rsid w:val="00F63754"/>
    <w:rsid w:val="00F7253D"/>
    <w:rsid w:val="00F7592E"/>
    <w:rsid w:val="00F77FB8"/>
    <w:rsid w:val="00F81CD8"/>
    <w:rsid w:val="00F9581F"/>
    <w:rsid w:val="00F96BEA"/>
    <w:rsid w:val="00FA3B50"/>
    <w:rsid w:val="00FB50D0"/>
    <w:rsid w:val="00FC067C"/>
    <w:rsid w:val="00FC3FEE"/>
    <w:rsid w:val="00FC67E5"/>
    <w:rsid w:val="00FD4989"/>
    <w:rsid w:val="00FE4AA8"/>
    <w:rsid w:val="00FF662D"/>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0973680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ru-RU" w:eastAsia="en-US" w:bidi="ar-SA"/>
      </w:rPr>
    </w:rPrDefault>
    <w:pPrDefault>
      <w:pPr>
        <w:spacing w:line="360"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E76CC"/>
    <w:rPr>
      <w:rFonts w:ascii="Arial" w:hAnsi="Arial" w:cs="Times New Roman"/>
      <w:szCs w:val="24"/>
      <w:lang w:eastAsia="ru-RU"/>
    </w:rPr>
  </w:style>
  <w:style w:type="paragraph" w:styleId="1">
    <w:name w:val="heading 1"/>
    <w:basedOn w:val="a"/>
    <w:next w:val="a"/>
    <w:link w:val="10"/>
    <w:uiPriority w:val="9"/>
    <w:qFormat/>
    <w:rsid w:val="00DE76CC"/>
    <w:pPr>
      <w:spacing w:before="240" w:after="60"/>
      <w:outlineLvl w:val="0"/>
    </w:pPr>
    <w:rPr>
      <w:rFonts w:eastAsiaTheme="majorEastAsia" w:cstheme="majorBidi"/>
      <w:b/>
      <w:bCs/>
      <w:color w:val="003399"/>
      <w:sz w:val="28"/>
      <w:szCs w:val="28"/>
    </w:rPr>
  </w:style>
  <w:style w:type="paragraph" w:styleId="2">
    <w:name w:val="heading 2"/>
    <w:basedOn w:val="a"/>
    <w:next w:val="a"/>
    <w:link w:val="20"/>
    <w:uiPriority w:val="9"/>
    <w:unhideWhenUsed/>
    <w:qFormat/>
    <w:rsid w:val="0069641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7709E6"/>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7709E6"/>
    <w:pPr>
      <w:keepNext/>
      <w:spacing w:before="240" w:after="60" w:line="276" w:lineRule="auto"/>
      <w:outlineLvl w:val="3"/>
    </w:pPr>
    <w:rPr>
      <w:rFonts w:ascii="Calibri" w:hAnsi="Calibri"/>
      <w:b/>
      <w:bCs/>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E76CC"/>
    <w:pPr>
      <w:tabs>
        <w:tab w:val="center" w:pos="4677"/>
        <w:tab w:val="right" w:pos="9355"/>
      </w:tabs>
      <w:spacing w:line="240" w:lineRule="auto"/>
    </w:pPr>
  </w:style>
  <w:style w:type="character" w:customStyle="1" w:styleId="a4">
    <w:name w:val="Верхний колонтитул Знак"/>
    <w:basedOn w:val="a0"/>
    <w:link w:val="a3"/>
    <w:uiPriority w:val="99"/>
    <w:rsid w:val="00DE76CC"/>
    <w:rPr>
      <w:rFonts w:ascii="Arial" w:hAnsi="Arial" w:cs="Times New Roman"/>
      <w:szCs w:val="24"/>
      <w:lang w:eastAsia="ru-RU"/>
    </w:rPr>
  </w:style>
  <w:style w:type="paragraph" w:styleId="a5">
    <w:name w:val="footer"/>
    <w:basedOn w:val="a"/>
    <w:link w:val="a6"/>
    <w:uiPriority w:val="99"/>
    <w:unhideWhenUsed/>
    <w:rsid w:val="00DE76CC"/>
    <w:pPr>
      <w:tabs>
        <w:tab w:val="center" w:pos="4677"/>
        <w:tab w:val="right" w:pos="9355"/>
      </w:tabs>
      <w:spacing w:line="240" w:lineRule="auto"/>
    </w:pPr>
  </w:style>
  <w:style w:type="character" w:customStyle="1" w:styleId="a6">
    <w:name w:val="Нижний колонтитул Знак"/>
    <w:basedOn w:val="a0"/>
    <w:link w:val="a5"/>
    <w:uiPriority w:val="99"/>
    <w:rsid w:val="00DE76CC"/>
    <w:rPr>
      <w:rFonts w:ascii="Arial" w:hAnsi="Arial" w:cs="Times New Roman"/>
      <w:szCs w:val="24"/>
      <w:lang w:eastAsia="ru-RU"/>
    </w:rPr>
  </w:style>
  <w:style w:type="paragraph" w:styleId="a7">
    <w:name w:val="No Spacing"/>
    <w:uiPriority w:val="1"/>
    <w:qFormat/>
    <w:rsid w:val="00DE76CC"/>
    <w:pPr>
      <w:spacing w:line="240" w:lineRule="auto"/>
      <w:jc w:val="both"/>
    </w:pPr>
    <w:rPr>
      <w:rFonts w:ascii="Arial" w:hAnsi="Arial" w:cs="Times New Roman"/>
      <w:szCs w:val="24"/>
      <w:lang w:eastAsia="ru-RU"/>
    </w:rPr>
  </w:style>
  <w:style w:type="character" w:customStyle="1" w:styleId="10">
    <w:name w:val="Заголовок 1 Знак"/>
    <w:basedOn w:val="a0"/>
    <w:link w:val="1"/>
    <w:uiPriority w:val="9"/>
    <w:rsid w:val="00DE76CC"/>
    <w:rPr>
      <w:rFonts w:ascii="Arial" w:eastAsiaTheme="majorEastAsia" w:hAnsi="Arial" w:cstheme="majorBidi"/>
      <w:b/>
      <w:bCs/>
      <w:color w:val="003399"/>
      <w:sz w:val="28"/>
      <w:szCs w:val="28"/>
      <w:lang w:eastAsia="ru-RU"/>
    </w:rPr>
  </w:style>
  <w:style w:type="paragraph" w:styleId="a8">
    <w:name w:val="Normal (Web)"/>
    <w:basedOn w:val="a"/>
    <w:uiPriority w:val="99"/>
    <w:unhideWhenUsed/>
    <w:rsid w:val="00DE76CC"/>
    <w:rPr>
      <w:rFonts w:cs="Arial"/>
      <w:sz w:val="24"/>
    </w:rPr>
  </w:style>
  <w:style w:type="character" w:styleId="a9">
    <w:name w:val="Hyperlink"/>
    <w:basedOn w:val="a0"/>
    <w:uiPriority w:val="99"/>
    <w:unhideWhenUsed/>
    <w:rsid w:val="00DE76CC"/>
    <w:rPr>
      <w:color w:val="4169E1"/>
      <w:u w:val="single"/>
    </w:rPr>
  </w:style>
  <w:style w:type="paragraph" w:customStyle="1" w:styleId="important">
    <w:name w:val="important"/>
    <w:basedOn w:val="a"/>
    <w:rsid w:val="00DE76CC"/>
    <w:pPr>
      <w:pBdr>
        <w:top w:val="single" w:sz="6" w:space="4" w:color="3B89B1"/>
        <w:left w:val="single" w:sz="6" w:space="8" w:color="3B89B1"/>
        <w:bottom w:val="single" w:sz="6" w:space="4" w:color="3B89B1"/>
        <w:right w:val="single" w:sz="6" w:space="8" w:color="3B89B1"/>
      </w:pBdr>
      <w:shd w:val="clear" w:color="auto" w:fill="F3F9FE"/>
      <w:spacing w:before="300" w:after="300"/>
      <w:ind w:left="150" w:right="150"/>
    </w:pPr>
    <w:rPr>
      <w:rFonts w:cs="Arial"/>
      <w:sz w:val="24"/>
    </w:rPr>
  </w:style>
  <w:style w:type="paragraph" w:styleId="aa">
    <w:name w:val="TOC Heading"/>
    <w:basedOn w:val="1"/>
    <w:next w:val="a"/>
    <w:uiPriority w:val="39"/>
    <w:semiHidden/>
    <w:unhideWhenUsed/>
    <w:qFormat/>
    <w:rsid w:val="00DE76CC"/>
    <w:pPr>
      <w:keepNext/>
      <w:keepLines/>
      <w:spacing w:before="480" w:after="0" w:line="276" w:lineRule="auto"/>
      <w:outlineLvl w:val="9"/>
    </w:pPr>
    <w:rPr>
      <w:rFonts w:asciiTheme="majorHAnsi" w:hAnsiTheme="majorHAnsi"/>
      <w:color w:val="365F91" w:themeColor="accent1" w:themeShade="BF"/>
      <w:lang w:eastAsia="en-US"/>
    </w:rPr>
  </w:style>
  <w:style w:type="paragraph" w:styleId="11">
    <w:name w:val="toc 1"/>
    <w:basedOn w:val="a"/>
    <w:next w:val="a"/>
    <w:autoRedefine/>
    <w:uiPriority w:val="39"/>
    <w:unhideWhenUsed/>
    <w:rsid w:val="00DE76CC"/>
    <w:pPr>
      <w:spacing w:after="100"/>
    </w:pPr>
  </w:style>
  <w:style w:type="paragraph" w:styleId="31">
    <w:name w:val="toc 3"/>
    <w:basedOn w:val="a"/>
    <w:next w:val="a"/>
    <w:autoRedefine/>
    <w:uiPriority w:val="39"/>
    <w:unhideWhenUsed/>
    <w:rsid w:val="00DE76CC"/>
    <w:pPr>
      <w:spacing w:after="100"/>
      <w:ind w:left="440"/>
    </w:pPr>
  </w:style>
  <w:style w:type="character" w:customStyle="1" w:styleId="30">
    <w:name w:val="Заголовок 3 Знак"/>
    <w:basedOn w:val="a0"/>
    <w:link w:val="3"/>
    <w:uiPriority w:val="9"/>
    <w:rsid w:val="007709E6"/>
    <w:rPr>
      <w:rFonts w:asciiTheme="majorHAnsi" w:eastAsiaTheme="majorEastAsia" w:hAnsiTheme="majorHAnsi" w:cstheme="majorBidi"/>
      <w:b/>
      <w:bCs/>
      <w:color w:val="4F81BD" w:themeColor="accent1"/>
      <w:szCs w:val="24"/>
      <w:lang w:eastAsia="ru-RU"/>
    </w:rPr>
  </w:style>
  <w:style w:type="character" w:customStyle="1" w:styleId="40">
    <w:name w:val="Заголовок 4 Знак"/>
    <w:basedOn w:val="a0"/>
    <w:link w:val="4"/>
    <w:uiPriority w:val="9"/>
    <w:semiHidden/>
    <w:rsid w:val="007709E6"/>
    <w:rPr>
      <w:rFonts w:ascii="Calibri" w:hAnsi="Calibri" w:cs="Times New Roman"/>
      <w:b/>
      <w:bCs/>
      <w:sz w:val="28"/>
      <w:szCs w:val="28"/>
    </w:rPr>
  </w:style>
  <w:style w:type="character" w:styleId="ab">
    <w:name w:val="Strong"/>
    <w:basedOn w:val="a0"/>
    <w:uiPriority w:val="22"/>
    <w:qFormat/>
    <w:rsid w:val="007709E6"/>
    <w:rPr>
      <w:b/>
      <w:bCs/>
    </w:rPr>
  </w:style>
  <w:style w:type="paragraph" w:styleId="ac">
    <w:name w:val="List Paragraph"/>
    <w:basedOn w:val="a"/>
    <w:uiPriority w:val="34"/>
    <w:qFormat/>
    <w:rsid w:val="007709E6"/>
    <w:pPr>
      <w:spacing w:after="200" w:line="276" w:lineRule="auto"/>
      <w:ind w:left="720"/>
      <w:contextualSpacing/>
    </w:pPr>
    <w:rPr>
      <w:rFonts w:ascii="Calibri" w:eastAsia="Calibri" w:hAnsi="Calibri"/>
      <w:szCs w:val="22"/>
      <w:lang w:eastAsia="en-US"/>
    </w:rPr>
  </w:style>
  <w:style w:type="paragraph" w:styleId="ad">
    <w:name w:val="Balloon Text"/>
    <w:basedOn w:val="a"/>
    <w:link w:val="ae"/>
    <w:uiPriority w:val="99"/>
    <w:semiHidden/>
    <w:unhideWhenUsed/>
    <w:rsid w:val="007709E6"/>
    <w:pPr>
      <w:spacing w:line="240" w:lineRule="auto"/>
    </w:pPr>
    <w:rPr>
      <w:rFonts w:ascii="Tahoma" w:eastAsia="Calibri" w:hAnsi="Tahoma" w:cs="Tahoma"/>
      <w:sz w:val="16"/>
      <w:szCs w:val="16"/>
      <w:lang w:eastAsia="en-US"/>
    </w:rPr>
  </w:style>
  <w:style w:type="character" w:customStyle="1" w:styleId="ae">
    <w:name w:val="Текст выноски Знак"/>
    <w:basedOn w:val="a0"/>
    <w:link w:val="ad"/>
    <w:uiPriority w:val="99"/>
    <w:semiHidden/>
    <w:rsid w:val="007709E6"/>
    <w:rPr>
      <w:rFonts w:ascii="Tahoma" w:eastAsia="Calibri" w:hAnsi="Tahoma" w:cs="Tahoma"/>
      <w:sz w:val="16"/>
      <w:szCs w:val="16"/>
    </w:rPr>
  </w:style>
  <w:style w:type="paragraph" w:styleId="af">
    <w:name w:val="caption"/>
    <w:basedOn w:val="a"/>
    <w:next w:val="a"/>
    <w:uiPriority w:val="35"/>
    <w:unhideWhenUsed/>
    <w:qFormat/>
    <w:rsid w:val="007709E6"/>
    <w:pPr>
      <w:spacing w:after="200" w:line="240" w:lineRule="auto"/>
    </w:pPr>
    <w:rPr>
      <w:rFonts w:ascii="Calibri" w:eastAsia="Calibri" w:hAnsi="Calibri"/>
      <w:b/>
      <w:bCs/>
      <w:color w:val="4F81BD"/>
      <w:sz w:val="18"/>
      <w:szCs w:val="18"/>
      <w:lang w:eastAsia="en-US"/>
    </w:rPr>
  </w:style>
  <w:style w:type="character" w:styleId="af0">
    <w:name w:val="Emphasis"/>
    <w:basedOn w:val="a0"/>
    <w:uiPriority w:val="20"/>
    <w:qFormat/>
    <w:rsid w:val="007709E6"/>
    <w:rPr>
      <w:i/>
      <w:iCs/>
    </w:rPr>
  </w:style>
  <w:style w:type="character" w:customStyle="1" w:styleId="formula1">
    <w:name w:val="formula1"/>
    <w:basedOn w:val="a0"/>
    <w:rsid w:val="007709E6"/>
    <w:rPr>
      <w:bdr w:val="single" w:sz="6" w:space="8" w:color="3BB162" w:frame="1"/>
    </w:rPr>
  </w:style>
  <w:style w:type="character" w:customStyle="1" w:styleId="important1">
    <w:name w:val="important1"/>
    <w:basedOn w:val="a0"/>
    <w:rsid w:val="007709E6"/>
    <w:rPr>
      <w:bdr w:val="single" w:sz="6" w:space="4" w:color="3B89B1" w:frame="1"/>
      <w:shd w:val="clear" w:color="auto" w:fill="F3F9FE"/>
    </w:rPr>
  </w:style>
  <w:style w:type="character" w:styleId="af1">
    <w:name w:val="FollowedHyperlink"/>
    <w:basedOn w:val="a0"/>
    <w:uiPriority w:val="99"/>
    <w:semiHidden/>
    <w:unhideWhenUsed/>
    <w:rsid w:val="007709E6"/>
    <w:rPr>
      <w:color w:val="800080"/>
      <w:u w:val="single"/>
    </w:rPr>
  </w:style>
  <w:style w:type="paragraph" w:styleId="21">
    <w:name w:val="toc 2"/>
    <w:basedOn w:val="a"/>
    <w:next w:val="a"/>
    <w:autoRedefine/>
    <w:uiPriority w:val="39"/>
    <w:unhideWhenUsed/>
    <w:rsid w:val="007709E6"/>
    <w:pPr>
      <w:spacing w:after="100" w:line="276" w:lineRule="auto"/>
      <w:ind w:left="220"/>
    </w:pPr>
    <w:rPr>
      <w:sz w:val="24"/>
      <w:szCs w:val="22"/>
    </w:rPr>
  </w:style>
  <w:style w:type="paragraph" w:styleId="41">
    <w:name w:val="toc 4"/>
    <w:basedOn w:val="a"/>
    <w:next w:val="a"/>
    <w:autoRedefine/>
    <w:uiPriority w:val="39"/>
    <w:unhideWhenUsed/>
    <w:rsid w:val="007709E6"/>
    <w:pPr>
      <w:spacing w:after="100" w:line="276" w:lineRule="auto"/>
      <w:ind w:left="660"/>
    </w:pPr>
    <w:rPr>
      <w:rFonts w:ascii="Calibri" w:hAnsi="Calibri"/>
      <w:szCs w:val="22"/>
    </w:rPr>
  </w:style>
  <w:style w:type="paragraph" w:styleId="5">
    <w:name w:val="toc 5"/>
    <w:basedOn w:val="a"/>
    <w:next w:val="a"/>
    <w:autoRedefine/>
    <w:uiPriority w:val="39"/>
    <w:unhideWhenUsed/>
    <w:rsid w:val="007709E6"/>
    <w:pPr>
      <w:spacing w:after="100" w:line="276" w:lineRule="auto"/>
      <w:ind w:left="880"/>
    </w:pPr>
    <w:rPr>
      <w:rFonts w:ascii="Calibri" w:hAnsi="Calibri"/>
      <w:szCs w:val="22"/>
    </w:rPr>
  </w:style>
  <w:style w:type="paragraph" w:styleId="6">
    <w:name w:val="toc 6"/>
    <w:basedOn w:val="a"/>
    <w:next w:val="a"/>
    <w:autoRedefine/>
    <w:uiPriority w:val="39"/>
    <w:unhideWhenUsed/>
    <w:rsid w:val="007709E6"/>
    <w:pPr>
      <w:spacing w:after="100" w:line="276" w:lineRule="auto"/>
      <w:ind w:left="1100"/>
    </w:pPr>
    <w:rPr>
      <w:rFonts w:ascii="Calibri" w:hAnsi="Calibri"/>
      <w:szCs w:val="22"/>
    </w:rPr>
  </w:style>
  <w:style w:type="paragraph" w:styleId="7">
    <w:name w:val="toc 7"/>
    <w:basedOn w:val="a"/>
    <w:next w:val="a"/>
    <w:autoRedefine/>
    <w:uiPriority w:val="39"/>
    <w:unhideWhenUsed/>
    <w:rsid w:val="007709E6"/>
    <w:pPr>
      <w:spacing w:after="100" w:line="276" w:lineRule="auto"/>
      <w:ind w:left="1320"/>
    </w:pPr>
    <w:rPr>
      <w:rFonts w:ascii="Calibri" w:hAnsi="Calibri"/>
      <w:szCs w:val="22"/>
    </w:rPr>
  </w:style>
  <w:style w:type="paragraph" w:styleId="8">
    <w:name w:val="toc 8"/>
    <w:basedOn w:val="a"/>
    <w:next w:val="a"/>
    <w:autoRedefine/>
    <w:uiPriority w:val="39"/>
    <w:unhideWhenUsed/>
    <w:rsid w:val="007709E6"/>
    <w:pPr>
      <w:spacing w:after="100" w:line="276" w:lineRule="auto"/>
      <w:ind w:left="1540"/>
    </w:pPr>
    <w:rPr>
      <w:rFonts w:ascii="Calibri" w:hAnsi="Calibri"/>
      <w:szCs w:val="22"/>
    </w:rPr>
  </w:style>
  <w:style w:type="paragraph" w:styleId="9">
    <w:name w:val="toc 9"/>
    <w:basedOn w:val="a"/>
    <w:next w:val="a"/>
    <w:autoRedefine/>
    <w:uiPriority w:val="39"/>
    <w:unhideWhenUsed/>
    <w:rsid w:val="007709E6"/>
    <w:pPr>
      <w:spacing w:after="100" w:line="276" w:lineRule="auto"/>
      <w:ind w:left="1760"/>
    </w:pPr>
    <w:rPr>
      <w:rFonts w:ascii="Calibri" w:hAnsi="Calibri"/>
      <w:szCs w:val="22"/>
    </w:rPr>
  </w:style>
  <w:style w:type="character" w:styleId="af2">
    <w:name w:val="line number"/>
    <w:basedOn w:val="a0"/>
    <w:uiPriority w:val="99"/>
    <w:semiHidden/>
    <w:unhideWhenUsed/>
    <w:rsid w:val="007709E6"/>
  </w:style>
  <w:style w:type="paragraph" w:styleId="12">
    <w:name w:val="index 1"/>
    <w:basedOn w:val="a"/>
    <w:next w:val="a"/>
    <w:autoRedefine/>
    <w:uiPriority w:val="99"/>
    <w:semiHidden/>
    <w:unhideWhenUsed/>
    <w:rsid w:val="007709E6"/>
    <w:pPr>
      <w:spacing w:after="200" w:line="276" w:lineRule="auto"/>
      <w:ind w:left="220" w:hanging="220"/>
    </w:pPr>
    <w:rPr>
      <w:rFonts w:eastAsia="Calibri"/>
      <w:color w:val="548DD4"/>
      <w:sz w:val="24"/>
      <w:szCs w:val="22"/>
      <w:lang w:eastAsia="en-US"/>
    </w:rPr>
  </w:style>
  <w:style w:type="character" w:styleId="af3">
    <w:name w:val="annotation reference"/>
    <w:basedOn w:val="a0"/>
    <w:unhideWhenUsed/>
    <w:rsid w:val="00780727"/>
    <w:rPr>
      <w:sz w:val="16"/>
      <w:szCs w:val="16"/>
    </w:rPr>
  </w:style>
  <w:style w:type="paragraph" w:styleId="af4">
    <w:name w:val="annotation text"/>
    <w:basedOn w:val="a"/>
    <w:link w:val="af5"/>
    <w:unhideWhenUsed/>
    <w:rsid w:val="00780727"/>
    <w:pPr>
      <w:spacing w:line="240" w:lineRule="auto"/>
    </w:pPr>
    <w:rPr>
      <w:sz w:val="20"/>
      <w:szCs w:val="20"/>
    </w:rPr>
  </w:style>
  <w:style w:type="character" w:customStyle="1" w:styleId="af5">
    <w:name w:val="Текст примечания Знак"/>
    <w:basedOn w:val="a0"/>
    <w:link w:val="af4"/>
    <w:rsid w:val="00780727"/>
    <w:rPr>
      <w:rFonts w:ascii="Arial" w:hAnsi="Arial" w:cs="Times New Roman"/>
      <w:sz w:val="20"/>
      <w:szCs w:val="20"/>
      <w:lang w:eastAsia="ru-RU"/>
    </w:rPr>
  </w:style>
  <w:style w:type="paragraph" w:styleId="af6">
    <w:name w:val="annotation subject"/>
    <w:basedOn w:val="af4"/>
    <w:next w:val="af4"/>
    <w:link w:val="af7"/>
    <w:uiPriority w:val="99"/>
    <w:semiHidden/>
    <w:unhideWhenUsed/>
    <w:rsid w:val="00780727"/>
    <w:rPr>
      <w:b/>
      <w:bCs/>
    </w:rPr>
  </w:style>
  <w:style w:type="character" w:customStyle="1" w:styleId="af7">
    <w:name w:val="Тема примечания Знак"/>
    <w:basedOn w:val="af5"/>
    <w:link w:val="af6"/>
    <w:uiPriority w:val="99"/>
    <w:semiHidden/>
    <w:rsid w:val="00780727"/>
    <w:rPr>
      <w:rFonts w:ascii="Arial" w:hAnsi="Arial" w:cs="Times New Roman"/>
      <w:b/>
      <w:bCs/>
      <w:sz w:val="20"/>
      <w:szCs w:val="20"/>
      <w:lang w:eastAsia="ru-RU"/>
    </w:rPr>
  </w:style>
  <w:style w:type="table" w:styleId="af8">
    <w:name w:val="Table Grid"/>
    <w:basedOn w:val="a1"/>
    <w:uiPriority w:val="59"/>
    <w:rsid w:val="007A7C5D"/>
    <w:pPr>
      <w:spacing w:line="240" w:lineRule="auto"/>
    </w:pPr>
    <w:rPr>
      <w:rFonts w:eastAsia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20">
    <w:name w:val="Заголовок 2 Знак"/>
    <w:basedOn w:val="a0"/>
    <w:link w:val="2"/>
    <w:uiPriority w:val="9"/>
    <w:rsid w:val="00696415"/>
    <w:rPr>
      <w:rFonts w:asciiTheme="majorHAnsi" w:eastAsiaTheme="majorEastAsia" w:hAnsiTheme="majorHAnsi" w:cstheme="majorBidi"/>
      <w:b/>
      <w:bCs/>
      <w:color w:val="4F81BD" w:themeColor="accent1"/>
      <w:sz w:val="26"/>
      <w:szCs w:val="26"/>
      <w:lang w:eastAsia="ru-RU"/>
    </w:rPr>
  </w:style>
  <w:style w:type="table" w:styleId="-4">
    <w:name w:val="Light Grid Accent 4"/>
    <w:basedOn w:val="a1"/>
    <w:uiPriority w:val="62"/>
    <w:rsid w:val="003D03FE"/>
    <w:pPr>
      <w:spacing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1-4">
    <w:name w:val="Medium Shading 1 Accent 4"/>
    <w:basedOn w:val="a1"/>
    <w:uiPriority w:val="63"/>
    <w:rsid w:val="00D94EE9"/>
    <w:pPr>
      <w:spacing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3">
    <w:name w:val="Light Grid Accent 3"/>
    <w:basedOn w:val="a1"/>
    <w:uiPriority w:val="62"/>
    <w:rsid w:val="00F201D3"/>
    <w:pPr>
      <w:spacing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30">
    <w:name w:val="Light List Accent 3"/>
    <w:basedOn w:val="a1"/>
    <w:uiPriority w:val="61"/>
    <w:rsid w:val="000A187E"/>
    <w:pPr>
      <w:spacing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7978340">
      <w:bodyDiv w:val="1"/>
      <w:marLeft w:val="0"/>
      <w:marRight w:val="0"/>
      <w:marTop w:val="0"/>
      <w:marBottom w:val="0"/>
      <w:divBdr>
        <w:top w:val="none" w:sz="0" w:space="0" w:color="auto"/>
        <w:left w:val="none" w:sz="0" w:space="0" w:color="auto"/>
        <w:bottom w:val="none" w:sz="0" w:space="0" w:color="auto"/>
        <w:right w:val="none" w:sz="0" w:space="0" w:color="auto"/>
      </w:divBdr>
    </w:div>
    <w:div w:id="418798274">
      <w:bodyDiv w:val="1"/>
      <w:marLeft w:val="0"/>
      <w:marRight w:val="0"/>
      <w:marTop w:val="0"/>
      <w:marBottom w:val="0"/>
      <w:divBdr>
        <w:top w:val="none" w:sz="0" w:space="0" w:color="auto"/>
        <w:left w:val="none" w:sz="0" w:space="0" w:color="auto"/>
        <w:bottom w:val="none" w:sz="0" w:space="0" w:color="auto"/>
        <w:right w:val="none" w:sz="0" w:space="0" w:color="auto"/>
      </w:divBdr>
    </w:div>
    <w:div w:id="702360654">
      <w:bodyDiv w:val="1"/>
      <w:marLeft w:val="0"/>
      <w:marRight w:val="0"/>
      <w:marTop w:val="0"/>
      <w:marBottom w:val="0"/>
      <w:divBdr>
        <w:top w:val="none" w:sz="0" w:space="0" w:color="auto"/>
        <w:left w:val="none" w:sz="0" w:space="0" w:color="auto"/>
        <w:bottom w:val="none" w:sz="0" w:space="0" w:color="auto"/>
        <w:right w:val="none" w:sz="0" w:space="0" w:color="auto"/>
      </w:divBdr>
      <w:divsChild>
        <w:div w:id="171338434">
          <w:marLeft w:val="0"/>
          <w:marRight w:val="0"/>
          <w:marTop w:val="0"/>
          <w:marBottom w:val="0"/>
          <w:divBdr>
            <w:top w:val="none" w:sz="0" w:space="0" w:color="auto"/>
            <w:left w:val="none" w:sz="0" w:space="0" w:color="auto"/>
            <w:bottom w:val="none" w:sz="0" w:space="0" w:color="auto"/>
            <w:right w:val="none" w:sz="0" w:space="0" w:color="auto"/>
          </w:divBdr>
        </w:div>
      </w:divsChild>
    </w:div>
    <w:div w:id="1674643185">
      <w:bodyDiv w:val="1"/>
      <w:marLeft w:val="0"/>
      <w:marRight w:val="0"/>
      <w:marTop w:val="0"/>
      <w:marBottom w:val="0"/>
      <w:divBdr>
        <w:top w:val="none" w:sz="0" w:space="0" w:color="auto"/>
        <w:left w:val="none" w:sz="0" w:space="0" w:color="auto"/>
        <w:bottom w:val="none" w:sz="0" w:space="0" w:color="auto"/>
        <w:right w:val="none" w:sz="0" w:space="0" w:color="auto"/>
      </w:divBdr>
    </w:div>
    <w:div w:id="1725058436">
      <w:bodyDiv w:val="1"/>
      <w:marLeft w:val="0"/>
      <w:marRight w:val="0"/>
      <w:marTop w:val="0"/>
      <w:marBottom w:val="0"/>
      <w:divBdr>
        <w:top w:val="none" w:sz="0" w:space="0" w:color="auto"/>
        <w:left w:val="none" w:sz="0" w:space="0" w:color="auto"/>
        <w:bottom w:val="none" w:sz="0" w:space="0" w:color="auto"/>
        <w:right w:val="none" w:sz="0" w:space="0" w:color="auto"/>
      </w:divBdr>
    </w:div>
    <w:div w:id="1757819067">
      <w:bodyDiv w:val="1"/>
      <w:marLeft w:val="0"/>
      <w:marRight w:val="0"/>
      <w:marTop w:val="0"/>
      <w:marBottom w:val="0"/>
      <w:divBdr>
        <w:top w:val="none" w:sz="0" w:space="0" w:color="auto"/>
        <w:left w:val="none" w:sz="0" w:space="0" w:color="auto"/>
        <w:bottom w:val="none" w:sz="0" w:space="0" w:color="auto"/>
        <w:right w:val="none" w:sz="0" w:space="0" w:color="auto"/>
      </w:divBdr>
    </w:div>
    <w:div w:id="2074766308">
      <w:bodyDiv w:val="1"/>
      <w:marLeft w:val="0"/>
      <w:marRight w:val="0"/>
      <w:marTop w:val="0"/>
      <w:marBottom w:val="0"/>
      <w:divBdr>
        <w:top w:val="none" w:sz="0" w:space="0" w:color="auto"/>
        <w:left w:val="none" w:sz="0" w:space="0" w:color="auto"/>
        <w:bottom w:val="none" w:sz="0" w:space="0" w:color="auto"/>
        <w:right w:val="none" w:sz="0" w:space="0" w:color="auto"/>
      </w:divBdr>
      <w:divsChild>
        <w:div w:id="4799252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comments.xml.rels><?xml version="1.0" encoding="UTF-8" standalone="yes"?>
<Relationships xmlns="http://schemas.openxmlformats.org/package/2006/relationships"><Relationship Id="rId13" Type="http://schemas.openxmlformats.org/officeDocument/2006/relationships/hyperlink" Target="http://www.langust.ru/news/18_12_06.shtml" TargetMode="External"/><Relationship Id="rId14" Type="http://schemas.openxmlformats.org/officeDocument/2006/relationships/hyperlink" Target="http://www.langust.ru/news/18_12_06.shtml" TargetMode="External"/><Relationship Id="rId15" Type="http://schemas.openxmlformats.org/officeDocument/2006/relationships/hyperlink" Target="http://www.avtocritic.ru" TargetMode="External"/><Relationship Id="rId16" Type="http://schemas.openxmlformats.org/officeDocument/2006/relationships/hyperlink" Target="http://www.dandad.org/inspiration/features-and-opinion/writing-for-design" TargetMode="External"/><Relationship Id="rId17" Type="http://schemas.openxmlformats.org/officeDocument/2006/relationships/hyperlink" Target="https://www.mamba.ru/diary/post.phtml?user_id=210099849&amp;post_id=665" TargetMode="External"/><Relationship Id="rId18" Type="http://schemas.openxmlformats.org/officeDocument/2006/relationships/hyperlink" Target="https://www.mamba.ru/diary/post.phtml?user_id=210099849&amp;post_id=665" TargetMode="External"/><Relationship Id="rId19" Type="http://schemas.openxmlformats.org/officeDocument/2006/relationships/hyperlink" Target="http://business.nd.edu/newsandevents/research_news_article.aspx?id=4761" TargetMode="External"/><Relationship Id="rId50" Type="http://schemas.openxmlformats.org/officeDocument/2006/relationships/hyperlink" Target="http://www.digitalbookworld.com/2012/interview-seth-godin-on-libraries-literary-agents-and-the-future-of-book-publishing-as-we-know-it/" TargetMode="External"/><Relationship Id="rId51" Type="http://schemas.openxmlformats.org/officeDocument/2006/relationships/hyperlink" Target="http://www.assignmentpoint.com/" TargetMode="External"/><Relationship Id="rId52" Type="http://schemas.openxmlformats.org/officeDocument/2006/relationships/hyperlink" Target="http://uspeh-success.ru/wp-content/uploads/2012/06/swot23.jpg" TargetMode="External"/><Relationship Id="rId53" Type="http://schemas.openxmlformats.org/officeDocument/2006/relationships/hyperlink" Target="http://soyuz-minor.ru/kak-dostich-konkurentnogo-preimushestva-pri-pomoshi-korporativnix-socialnix-seteie.html" TargetMode="External"/><Relationship Id="rId54" Type="http://schemas.openxmlformats.org/officeDocument/2006/relationships/hyperlink" Target="http://www.mavriz.ru/articles/2001/6/238.html" TargetMode="External"/><Relationship Id="rId55" Type="http://schemas.openxmlformats.org/officeDocument/2006/relationships/hyperlink" Target="http://www.mavriz.ru/articles/2001/6/238.html" TargetMode="External"/><Relationship Id="rId56" Type="http://schemas.openxmlformats.org/officeDocument/2006/relationships/hyperlink" Target="http://www.m-economy.ru/art.php?nArtId=2407" TargetMode="External"/><Relationship Id="rId57" Type="http://schemas.openxmlformats.org/officeDocument/2006/relationships/hyperlink" Target="http://www.pronline.ru" TargetMode="External"/><Relationship Id="rId58" Type="http://schemas.openxmlformats.org/officeDocument/2006/relationships/hyperlink" Target="http://siellon.com/chem-otlichaetsya-produktivnost-ot-effektivnosti-i-rezultativnosti/" TargetMode="External"/><Relationship Id="rId59" Type="http://schemas.openxmlformats.org/officeDocument/2006/relationships/hyperlink" Target="http://siellon.com/chem-otlichaetsya-produktivnost-ot-effektivnosti-i-rezultativnosti/" TargetMode="External"/><Relationship Id="rId40" Type="http://schemas.openxmlformats.org/officeDocument/2006/relationships/hyperlink" Target="http://inukr.net/society/13730-komu-prinadlezhit-ukrainskij-farmrynok..html" TargetMode="External"/><Relationship Id="rId41" Type="http://schemas.openxmlformats.org/officeDocument/2006/relationships/hyperlink" Target="http://referent.mubint.ru/security/8/3241/1" TargetMode="External"/><Relationship Id="rId42" Type="http://schemas.openxmlformats.org/officeDocument/2006/relationships/hyperlink" Target="http://referent.mubint.ru/security/8/3241/1" TargetMode="External"/><Relationship Id="rId43" Type="http://schemas.openxmlformats.org/officeDocument/2006/relationships/hyperlink" Target="http://ladyredsquare.typepad.com/" TargetMode="External"/><Relationship Id="rId44" Type="http://schemas.openxmlformats.org/officeDocument/2006/relationships/hyperlink" Target="http://www.bekchyan-aram.ru/aram-bekchyan-mozhet-li-biznes-byt-socialno-otvetstvennym/" TargetMode="External"/><Relationship Id="rId45" Type="http://schemas.openxmlformats.org/officeDocument/2006/relationships/hyperlink" Target="http://m-arket.narod.ru/Abstract/BordenMMix.html" TargetMode="External"/><Relationship Id="rId46" Type="http://schemas.openxmlformats.org/officeDocument/2006/relationships/hyperlink" Target="http://m-arket.narod.ru/Abstract/BordenMMix.html" TargetMode="External"/><Relationship Id="rId47" Type="http://schemas.openxmlformats.org/officeDocument/2006/relationships/hyperlink" Target="http://drugayreklama.ru/" TargetMode="External"/><Relationship Id="rId48" Type="http://schemas.openxmlformats.org/officeDocument/2006/relationships/hyperlink" Target="http://www.intercharm.net/digest/index.phtm?id=231&amp;PHPSESSID=0239e5292bbe6" TargetMode="External"/><Relationship Id="rId49" Type="http://schemas.openxmlformats.org/officeDocument/2006/relationships/hyperlink" Target="http://www.checkenginehelp.ru/publ/volkswagen_folcvagen/13-19-2" TargetMode="External"/><Relationship Id="rId1" Type="http://schemas.openxmlformats.org/officeDocument/2006/relationships/hyperlink" Target="http://www.genialnee.net/authors/Pierre-Joseph_Proudhon" TargetMode="External"/><Relationship Id="rId2" Type="http://schemas.openxmlformats.org/officeDocument/2006/relationships/hyperlink" Target="http://top.rbc.ru/incidents/28/02/2012/639458.shtml" TargetMode="External"/><Relationship Id="rId3" Type="http://schemas.openxmlformats.org/officeDocument/2006/relationships/hyperlink" Target="http://www.vodka-beluga.ru/product/russkij-standart-platinum/" TargetMode="External"/><Relationship Id="rId4" Type="http://schemas.openxmlformats.org/officeDocument/2006/relationships/hyperlink" Target="http://www.wologda.ru/news/3938" TargetMode="External"/><Relationship Id="rId5" Type="http://schemas.openxmlformats.org/officeDocument/2006/relationships/hyperlink" Target="http://photo.peoples.ru/science/economy/theodore_levitt/levitt_1.html" TargetMode="External"/><Relationship Id="rId6" Type="http://schemas.openxmlformats.org/officeDocument/2006/relationships/hyperlink" Target="http://peakoil.com/business/tell-me-again-please-%e2%80%93-what-business-are-we-in/" TargetMode="External"/><Relationship Id="rId7" Type="http://schemas.openxmlformats.org/officeDocument/2006/relationships/hyperlink" Target="http://photo.peoples.ru/science/economy/theodore_levitt/levitt_1.html" TargetMode="External"/><Relationship Id="rId8" Type="http://schemas.openxmlformats.org/officeDocument/2006/relationships/hyperlink" Target="http://peakoil.com/business/tell-me-again-please-%e2%80%93-what-business-are-we-in/" TargetMode="External"/><Relationship Id="rId9" Type="http://schemas.openxmlformats.org/officeDocument/2006/relationships/hyperlink" Target="http://v-garmonii-s-soboi.ru/brak-i-semya/egoizm-i-egotsentrizm-sinonimyi" TargetMode="External"/><Relationship Id="rId30" Type="http://schemas.openxmlformats.org/officeDocument/2006/relationships/hyperlink" Target="http://www.insurancefinance.net/marketing" TargetMode="External"/><Relationship Id="rId31" Type="http://schemas.openxmlformats.org/officeDocument/2006/relationships/hyperlink" Target="http://www.otzyvru.net" TargetMode="External"/><Relationship Id="rId32" Type="http://schemas.openxmlformats.org/officeDocument/2006/relationships/hyperlink" Target="http://rudocs.exdat.com/docs/index-425424.html?page=16" TargetMode="External"/><Relationship Id="rId33" Type="http://schemas.openxmlformats.org/officeDocument/2006/relationships/hyperlink" Target="http://rudocs.exdat.com/docs/index-425424.html?page=16" TargetMode="External"/><Relationship Id="rId34" Type="http://schemas.openxmlformats.org/officeDocument/2006/relationships/hyperlink" Target="http://vietnextgroup.vn/?page=product&amp;id=059" TargetMode="External"/><Relationship Id="rId35" Type="http://schemas.openxmlformats.org/officeDocument/2006/relationships/hyperlink" Target="http://www.inros-holding.ru/" TargetMode="External"/><Relationship Id="rId36" Type="http://schemas.openxmlformats.org/officeDocument/2006/relationships/hyperlink" Target="http://marinbiz.ru/?p=8715" TargetMode="External"/><Relationship Id="rId37" Type="http://schemas.openxmlformats.org/officeDocument/2006/relationships/hyperlink" Target="http://www.giport.ru/news/67183/" TargetMode="External"/><Relationship Id="rId38" Type="http://schemas.openxmlformats.org/officeDocument/2006/relationships/hyperlink" Target="http://www.logosdatabase.com/logo/nabisco_75979876" TargetMode="External"/><Relationship Id="rId39" Type="http://schemas.openxmlformats.org/officeDocument/2006/relationships/hyperlink" Target="http://www.logosdatabase.com/logo/nabisco_75979876" TargetMode="External"/><Relationship Id="rId20" Type="http://schemas.openxmlformats.org/officeDocument/2006/relationships/hyperlink" Target="http://www.advis.ru/php/view_news.php?id=093D2210-70BB-3E4E-AF28-D1D87939FBE3" TargetMode="External"/><Relationship Id="rId21" Type="http://schemas.openxmlformats.org/officeDocument/2006/relationships/hyperlink" Target="http://allretail.ua/news/31493/" TargetMode="External"/><Relationship Id="rId22" Type="http://schemas.openxmlformats.org/officeDocument/2006/relationships/hyperlink" Target="http://www.gemi.org/Resources/GEMINewsoct11.htm" TargetMode="External"/><Relationship Id="rId23" Type="http://schemas.openxmlformats.org/officeDocument/2006/relationships/hyperlink" Target="http://www.advis.ru/php/view_news.php?id=093D2210-70BB-3E4E-AF28-D1D87939FBE3" TargetMode="External"/><Relationship Id="rId24" Type="http://schemas.openxmlformats.org/officeDocument/2006/relationships/hyperlink" Target="http://allretail.ua/news/31493/" TargetMode="External"/><Relationship Id="rId25" Type="http://schemas.openxmlformats.org/officeDocument/2006/relationships/hyperlink" Target="http://www.gemi.org/Resources/GEMINewsoct11.htm" TargetMode="External"/><Relationship Id="rId26" Type="http://schemas.openxmlformats.org/officeDocument/2006/relationships/hyperlink" Target="http://www.itcontent.ru/archives/blog/it_internet_marketing" TargetMode="External"/><Relationship Id="rId27" Type="http://schemas.openxmlformats.org/officeDocument/2006/relationships/hyperlink" Target="http://www.itcontent.ru/archives/blog/it_internet_marketing" TargetMode="External"/><Relationship Id="rId28" Type="http://schemas.openxmlformats.org/officeDocument/2006/relationships/hyperlink" Target="http://www.cossa.ru/" TargetMode="External"/><Relationship Id="rId29" Type="http://schemas.openxmlformats.org/officeDocument/2006/relationships/hyperlink" Target="http://hrm.ru/klassiki-menedzhmenta-ansoff-igor-ansoff-h-igor" TargetMode="External"/><Relationship Id="rId60" Type="http://schemas.openxmlformats.org/officeDocument/2006/relationships/hyperlink" Target="http://www.gorodfinansov.ru" TargetMode="External"/><Relationship Id="rId61" Type="http://schemas.openxmlformats.org/officeDocument/2006/relationships/hyperlink" Target="http://www.simpo-market.ru/news009.html" TargetMode="External"/><Relationship Id="rId10" Type="http://schemas.openxmlformats.org/officeDocument/2006/relationships/hyperlink" Target="http://mlmmentor.ru/koncepcii-marketinga" TargetMode="External"/><Relationship Id="rId11" Type="http://schemas.openxmlformats.org/officeDocument/2006/relationships/hyperlink" Target="http://photo.peoples.ru/science/economy/theodore_levitt/levitt_1.html" TargetMode="External"/><Relationship Id="rId12" Type="http://schemas.openxmlformats.org/officeDocument/2006/relationships/hyperlink" Target="http://photo.peoples.ru/science/economy/theodore_levitt/levitt_1.html" TargetMode="External"/></Relationships>
</file>

<file path=word/_rels/document.xml.rels><?xml version="1.0" encoding="UTF-8" standalone="yes"?>
<Relationships xmlns="http://schemas.openxmlformats.org/package/2006/relationships"><Relationship Id="rId10" Type="http://schemas.openxmlformats.org/officeDocument/2006/relationships/image" Target="media/image3.jpeg"/><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4.png"/><Relationship Id="rId14" Type="http://schemas.openxmlformats.org/officeDocument/2006/relationships/image" Target="media/image5.jpe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jpeg"/><Relationship Id="rId19" Type="http://schemas.openxmlformats.org/officeDocument/2006/relationships/image" Target="media/image10.jpeg"/><Relationship Id="rId60" Type="http://schemas.openxmlformats.org/officeDocument/2006/relationships/image" Target="media/image51.png"/><Relationship Id="rId61" Type="http://schemas.openxmlformats.org/officeDocument/2006/relationships/image" Target="media/image52.jpeg"/><Relationship Id="rId62" Type="http://schemas.openxmlformats.org/officeDocument/2006/relationships/hyperlink" Target="http://www.insurancefinance.net/marketing/marketing-basics/40-konkurenciya" TargetMode="External"/><Relationship Id="rId63" Type="http://schemas.openxmlformats.org/officeDocument/2006/relationships/image" Target="media/image53.jpeg"/><Relationship Id="rId64" Type="http://schemas.openxmlformats.org/officeDocument/2006/relationships/image" Target="media/image54.jpeg"/><Relationship Id="rId65" Type="http://schemas.openxmlformats.org/officeDocument/2006/relationships/image" Target="media/image55.jpeg"/><Relationship Id="rId66" Type="http://schemas.openxmlformats.org/officeDocument/2006/relationships/image" Target="media/image56.png"/><Relationship Id="rId67" Type="http://schemas.openxmlformats.org/officeDocument/2006/relationships/hyperlink" Target="NULL" TargetMode="External"/><Relationship Id="rId68" Type="http://schemas.openxmlformats.org/officeDocument/2006/relationships/hyperlink" Target="NULL" TargetMode="External"/><Relationship Id="rId69" Type="http://schemas.openxmlformats.org/officeDocument/2006/relationships/image" Target="media/image57.jpeg"/><Relationship Id="rId120" Type="http://schemas.openxmlformats.org/officeDocument/2006/relationships/hyperlink" Target="http://www.4p.ru/index.php?page=1390" TargetMode="External"/><Relationship Id="rId121" Type="http://schemas.openxmlformats.org/officeDocument/2006/relationships/hyperlink" Target="http://www.vavt.ru/www/pg.nsf/menu_cat/cretov_art_vavt" TargetMode="External"/><Relationship Id="rId122" Type="http://schemas.openxmlformats.org/officeDocument/2006/relationships/header" Target="header1.xml"/><Relationship Id="rId123" Type="http://schemas.openxmlformats.org/officeDocument/2006/relationships/footer" Target="footer1.xml"/><Relationship Id="rId124" Type="http://schemas.openxmlformats.org/officeDocument/2006/relationships/fontTable" Target="fontTable.xml"/><Relationship Id="rId125" Type="http://schemas.microsoft.com/office/2011/relationships/people" Target="people.xml"/><Relationship Id="rId126" Type="http://schemas.openxmlformats.org/officeDocument/2006/relationships/theme" Target="theme/theme1.xml"/><Relationship Id="rId40" Type="http://schemas.openxmlformats.org/officeDocument/2006/relationships/image" Target="media/image31.jpeg"/><Relationship Id="rId41" Type="http://schemas.openxmlformats.org/officeDocument/2006/relationships/image" Target="media/image32.jpeg"/><Relationship Id="rId42" Type="http://schemas.openxmlformats.org/officeDocument/2006/relationships/image" Target="media/image33.png"/><Relationship Id="rId90" Type="http://schemas.openxmlformats.org/officeDocument/2006/relationships/image" Target="media/image77.png"/><Relationship Id="rId91" Type="http://schemas.openxmlformats.org/officeDocument/2006/relationships/image" Target="media/image78.jpeg"/><Relationship Id="rId92" Type="http://schemas.openxmlformats.org/officeDocument/2006/relationships/image" Target="media/image79.jpeg"/><Relationship Id="rId93" Type="http://schemas.openxmlformats.org/officeDocument/2006/relationships/image" Target="media/image80.jpeg"/><Relationship Id="rId94" Type="http://schemas.openxmlformats.org/officeDocument/2006/relationships/image" Target="media/image81.jpeg"/><Relationship Id="rId95" Type="http://schemas.openxmlformats.org/officeDocument/2006/relationships/image" Target="media/image82.jpeg"/><Relationship Id="rId96" Type="http://schemas.openxmlformats.org/officeDocument/2006/relationships/image" Target="media/image83.jpeg"/><Relationship Id="rId101" Type="http://schemas.openxmlformats.org/officeDocument/2006/relationships/image" Target="media/image88.jpeg"/><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image" Target="media/image91.png"/><Relationship Id="rId105" Type="http://schemas.openxmlformats.org/officeDocument/2006/relationships/image" Target="media/image92.png"/><Relationship Id="rId106" Type="http://schemas.openxmlformats.org/officeDocument/2006/relationships/image" Target="media/image93.png"/><Relationship Id="rId107" Type="http://schemas.openxmlformats.org/officeDocument/2006/relationships/image" Target="media/image94.jpeg"/><Relationship Id="rId108" Type="http://schemas.openxmlformats.org/officeDocument/2006/relationships/image" Target="media/image95.png"/><Relationship Id="rId109" Type="http://schemas.openxmlformats.org/officeDocument/2006/relationships/image" Target="media/image96.png"/><Relationship Id="rId97" Type="http://schemas.openxmlformats.org/officeDocument/2006/relationships/image" Target="media/image84.jpeg"/><Relationship Id="rId98" Type="http://schemas.openxmlformats.org/officeDocument/2006/relationships/image" Target="media/image85.png"/><Relationship Id="rId99" Type="http://schemas.openxmlformats.org/officeDocument/2006/relationships/image" Target="media/image86.jpeg"/><Relationship Id="rId43" Type="http://schemas.openxmlformats.org/officeDocument/2006/relationships/image" Target="media/image34.png"/><Relationship Id="rId44" Type="http://schemas.openxmlformats.org/officeDocument/2006/relationships/image" Target="media/image35.jpeg"/><Relationship Id="rId45" Type="http://schemas.openxmlformats.org/officeDocument/2006/relationships/image" Target="media/image36.jpeg"/><Relationship Id="rId46" Type="http://schemas.openxmlformats.org/officeDocument/2006/relationships/image" Target="media/image37.png"/><Relationship Id="rId47" Type="http://schemas.openxmlformats.org/officeDocument/2006/relationships/image" Target="media/image38.jpeg"/><Relationship Id="rId48" Type="http://schemas.openxmlformats.org/officeDocument/2006/relationships/image" Target="media/image39.png"/><Relationship Id="rId49" Type="http://schemas.openxmlformats.org/officeDocument/2006/relationships/image" Target="media/image40.png"/><Relationship Id="rId100" Type="http://schemas.openxmlformats.org/officeDocument/2006/relationships/image" Target="media/image87.jpeg"/><Relationship Id="rId20" Type="http://schemas.openxmlformats.org/officeDocument/2006/relationships/image" Target="media/image11.png"/><Relationship Id="rId21" Type="http://schemas.openxmlformats.org/officeDocument/2006/relationships/image" Target="media/image12.jpeg"/><Relationship Id="rId22" Type="http://schemas.openxmlformats.org/officeDocument/2006/relationships/image" Target="media/image13.jpeg"/><Relationship Id="rId70" Type="http://schemas.openxmlformats.org/officeDocument/2006/relationships/image" Target="media/image58.jpeg"/><Relationship Id="rId71" Type="http://schemas.openxmlformats.org/officeDocument/2006/relationships/hyperlink" Target="http://www.marinbiz.ru/marinbiz.ru/wp-content/uploads/2011/07/67_business.jpg" TargetMode="External"/><Relationship Id="rId72" Type="http://schemas.openxmlformats.org/officeDocument/2006/relationships/image" Target="media/image59.jpeg"/><Relationship Id="rId73" Type="http://schemas.openxmlformats.org/officeDocument/2006/relationships/image" Target="media/image60.jpeg"/><Relationship Id="rId74" Type="http://schemas.openxmlformats.org/officeDocument/2006/relationships/image" Target="media/image61.jpeg"/><Relationship Id="rId75" Type="http://schemas.openxmlformats.org/officeDocument/2006/relationships/image" Target="media/image62.jpeg"/><Relationship Id="rId76" Type="http://schemas.openxmlformats.org/officeDocument/2006/relationships/image" Target="media/image63.jpeg"/><Relationship Id="rId77" Type="http://schemas.openxmlformats.org/officeDocument/2006/relationships/image" Target="media/image64.png"/><Relationship Id="rId78" Type="http://schemas.openxmlformats.org/officeDocument/2006/relationships/image" Target="media/image65.jpeg"/><Relationship Id="rId79" Type="http://schemas.openxmlformats.org/officeDocument/2006/relationships/image" Target="media/image66.png"/><Relationship Id="rId23" Type="http://schemas.openxmlformats.org/officeDocument/2006/relationships/image" Target="media/image14.pn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image" Target="media/image41.png"/><Relationship Id="rId51" Type="http://schemas.openxmlformats.org/officeDocument/2006/relationships/image" Target="media/image42.jpeg"/><Relationship Id="rId52" Type="http://schemas.openxmlformats.org/officeDocument/2006/relationships/image" Target="media/image43.jpeg"/><Relationship Id="rId53" Type="http://schemas.openxmlformats.org/officeDocument/2006/relationships/image" Target="media/image44.jpeg"/><Relationship Id="rId54" Type="http://schemas.openxmlformats.org/officeDocument/2006/relationships/image" Target="media/image45.png"/><Relationship Id="rId55" Type="http://schemas.openxmlformats.org/officeDocument/2006/relationships/image" Target="media/image46.jpeg"/><Relationship Id="rId56" Type="http://schemas.openxmlformats.org/officeDocument/2006/relationships/image" Target="media/image47.png"/><Relationship Id="rId57" Type="http://schemas.openxmlformats.org/officeDocument/2006/relationships/image" Target="media/image48.jpeg"/><Relationship Id="rId58" Type="http://schemas.openxmlformats.org/officeDocument/2006/relationships/image" Target="media/image49.png"/><Relationship Id="rId59" Type="http://schemas.openxmlformats.org/officeDocument/2006/relationships/image" Target="media/image50.png"/><Relationship Id="rId110" Type="http://schemas.openxmlformats.org/officeDocument/2006/relationships/image" Target="media/image97.png"/><Relationship Id="rId111" Type="http://schemas.openxmlformats.org/officeDocument/2006/relationships/image" Target="media/image98.png"/><Relationship Id="rId112" Type="http://schemas.openxmlformats.org/officeDocument/2006/relationships/image" Target="media/image99.png"/><Relationship Id="rId113" Type="http://schemas.openxmlformats.org/officeDocument/2006/relationships/image" Target="media/image100.jpeg"/><Relationship Id="rId114" Type="http://schemas.openxmlformats.org/officeDocument/2006/relationships/image" Target="media/image101.png"/><Relationship Id="rId115" Type="http://schemas.openxmlformats.org/officeDocument/2006/relationships/image" Target="media/image102.jpeg"/><Relationship Id="rId116" Type="http://schemas.openxmlformats.org/officeDocument/2006/relationships/image" Target="media/image103.jpeg"/><Relationship Id="rId117" Type="http://schemas.openxmlformats.org/officeDocument/2006/relationships/image" Target="media/image104.png"/><Relationship Id="rId118" Type="http://schemas.openxmlformats.org/officeDocument/2006/relationships/image" Target="media/image105.jpeg"/><Relationship Id="rId119" Type="http://schemas.openxmlformats.org/officeDocument/2006/relationships/image" Target="media/image106.jpe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jpe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jpeg"/><Relationship Id="rId36" Type="http://schemas.openxmlformats.org/officeDocument/2006/relationships/image" Target="media/image27.jpe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jpeg"/><Relationship Id="rId80" Type="http://schemas.openxmlformats.org/officeDocument/2006/relationships/image" Target="media/image67.png"/><Relationship Id="rId81" Type="http://schemas.openxmlformats.org/officeDocument/2006/relationships/image" Target="media/image68.jpeg"/><Relationship Id="rId82" Type="http://schemas.openxmlformats.org/officeDocument/2006/relationships/image" Target="media/image69.jpeg"/><Relationship Id="rId83" Type="http://schemas.openxmlformats.org/officeDocument/2006/relationships/image" Target="media/image70.jpeg"/><Relationship Id="rId84" Type="http://schemas.openxmlformats.org/officeDocument/2006/relationships/image" Target="media/image71.png"/><Relationship Id="rId85" Type="http://schemas.openxmlformats.org/officeDocument/2006/relationships/image" Target="media/image72.png"/><Relationship Id="rId86" Type="http://schemas.openxmlformats.org/officeDocument/2006/relationships/image" Target="media/image73.jpeg"/><Relationship Id="rId87" Type="http://schemas.openxmlformats.org/officeDocument/2006/relationships/image" Target="media/image74.jpeg"/><Relationship Id="rId88" Type="http://schemas.openxmlformats.org/officeDocument/2006/relationships/image" Target="media/image75.jpeg"/><Relationship Id="rId89" Type="http://schemas.openxmlformats.org/officeDocument/2006/relationships/image" Target="media/image76.jpeg"/></Relationships>
</file>

<file path=word/_rels/header1.xml.rels><?xml version="1.0" encoding="UTF-8" standalone="yes"?>
<Relationships xmlns="http://schemas.openxmlformats.org/package/2006/relationships"><Relationship Id="rId1" Type="http://schemas.openxmlformats.org/officeDocument/2006/relationships/image" Target="media/image107.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k_yukhina\&#1056;&#1072;&#1073;&#1086;&#1095;&#1080;&#1081;%20&#1089;&#1090;&#1086;&#1083;\&#1058;&#1077;&#1084;&#1072;%20&#1057;&#1090;&#1072;&#1088;&#1090;.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E0F203-272D-6142-A84B-B64E174DA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Settings\k_yukhina\Рабочий стол\Тема Старт.dotx</Template>
  <TotalTime>3077</TotalTime>
  <Pages>143</Pages>
  <Words>36850</Words>
  <Characters>210045</Characters>
  <Application>Microsoft Macintosh Word</Application>
  <DocSecurity>0</DocSecurity>
  <Lines>1750</Lines>
  <Paragraphs>492</Paragraphs>
  <ScaleCrop>false</ScaleCrop>
  <HeadingPairs>
    <vt:vector size="2" baseType="variant">
      <vt:variant>
        <vt:lpstr>Название</vt:lpstr>
      </vt:variant>
      <vt:variant>
        <vt:i4>1</vt:i4>
      </vt:variant>
    </vt:vector>
  </HeadingPairs>
  <TitlesOfParts>
    <vt:vector size="1" baseType="lpstr">
      <vt:lpstr/>
    </vt:vector>
  </TitlesOfParts>
  <Company>Moscow Business School</Company>
  <LinksUpToDate>false</LinksUpToDate>
  <CharactersWithSpaces>246403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k_yukhina</dc:creator>
  <cp:lastModifiedBy>Evgeniy Vigovskiy</cp:lastModifiedBy>
  <cp:revision>264</cp:revision>
  <cp:lastPrinted>2008-12-15T10:01:00Z</cp:lastPrinted>
  <dcterms:created xsi:type="dcterms:W3CDTF">2013-01-19T17:07:00Z</dcterms:created>
  <dcterms:modified xsi:type="dcterms:W3CDTF">2016-03-25T16:03:00Z</dcterms:modified>
</cp:coreProperties>
</file>